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F65E4" w14:textId="37338D94" w:rsidR="00246B9F" w:rsidRDefault="00246B9F">
      <w:pPr>
        <w:rPr>
          <w:b/>
          <w:bCs/>
          <w:sz w:val="24"/>
          <w:szCs w:val="24"/>
        </w:rPr>
      </w:pPr>
      <w:r>
        <w:rPr>
          <w:b/>
          <w:bCs/>
          <w:sz w:val="24"/>
          <w:szCs w:val="24"/>
        </w:rPr>
        <w:t>Introduction:</w:t>
      </w:r>
    </w:p>
    <w:p w14:paraId="442F63D5" w14:textId="77777777" w:rsidR="00246B9F" w:rsidRDefault="00246B9F">
      <w:pPr>
        <w:rPr>
          <w:b/>
          <w:bCs/>
          <w:sz w:val="24"/>
          <w:szCs w:val="24"/>
        </w:rPr>
      </w:pPr>
    </w:p>
    <w:p w14:paraId="5C001EC3" w14:textId="29DEE15E" w:rsidR="00FA747A" w:rsidRDefault="00246B9F">
      <w:pPr>
        <w:rPr>
          <w:sz w:val="24"/>
          <w:szCs w:val="24"/>
        </w:rPr>
      </w:pPr>
      <w:r>
        <w:rPr>
          <w:b/>
          <w:bCs/>
          <w:sz w:val="24"/>
          <w:szCs w:val="24"/>
        </w:rPr>
        <w:tab/>
      </w:r>
      <w:r w:rsidR="006D4B24">
        <w:rPr>
          <w:sz w:val="24"/>
          <w:szCs w:val="24"/>
        </w:rPr>
        <w:t>Natural disturbance</w:t>
      </w:r>
      <w:r w:rsidR="00D87CF8">
        <w:rPr>
          <w:sz w:val="24"/>
          <w:szCs w:val="24"/>
        </w:rPr>
        <w:t>s</w:t>
      </w:r>
      <w:r w:rsidR="006B0483">
        <w:rPr>
          <w:sz w:val="24"/>
          <w:szCs w:val="24"/>
        </w:rPr>
        <w:t xml:space="preserve">, including </w:t>
      </w:r>
      <w:r w:rsidR="000B2DF2">
        <w:rPr>
          <w:sz w:val="24"/>
          <w:szCs w:val="24"/>
        </w:rPr>
        <w:t>fire</w:t>
      </w:r>
      <w:r w:rsidR="006B0483">
        <w:rPr>
          <w:sz w:val="24"/>
          <w:szCs w:val="24"/>
        </w:rPr>
        <w:t>s</w:t>
      </w:r>
      <w:r w:rsidR="000B2DF2">
        <w:rPr>
          <w:sz w:val="24"/>
          <w:szCs w:val="24"/>
        </w:rPr>
        <w:t>, wind</w:t>
      </w:r>
      <w:r w:rsidR="006B0483">
        <w:rPr>
          <w:sz w:val="24"/>
          <w:szCs w:val="24"/>
        </w:rPr>
        <w:t>storms</w:t>
      </w:r>
      <w:r w:rsidR="000B2DF2">
        <w:rPr>
          <w:sz w:val="24"/>
          <w:szCs w:val="24"/>
        </w:rPr>
        <w:t xml:space="preserve">, </w:t>
      </w:r>
      <w:r w:rsidR="00092996">
        <w:rPr>
          <w:sz w:val="24"/>
          <w:szCs w:val="24"/>
        </w:rPr>
        <w:t>floods, droughts,</w:t>
      </w:r>
      <w:r w:rsidR="00B5497E">
        <w:rPr>
          <w:sz w:val="24"/>
          <w:szCs w:val="24"/>
        </w:rPr>
        <w:t xml:space="preserve"> </w:t>
      </w:r>
      <w:r w:rsidR="00B00169">
        <w:rPr>
          <w:sz w:val="24"/>
          <w:szCs w:val="24"/>
        </w:rPr>
        <w:t xml:space="preserve">and insect outbreaks, have occurred </w:t>
      </w:r>
      <w:r w:rsidR="00B1569B">
        <w:rPr>
          <w:sz w:val="24"/>
          <w:szCs w:val="24"/>
        </w:rPr>
        <w:t xml:space="preserve">in </w:t>
      </w:r>
      <w:r w:rsidR="00B00169">
        <w:rPr>
          <w:sz w:val="24"/>
          <w:szCs w:val="24"/>
        </w:rPr>
        <w:t>forests</w:t>
      </w:r>
      <w:r w:rsidR="00B1569B">
        <w:rPr>
          <w:sz w:val="24"/>
          <w:szCs w:val="24"/>
        </w:rPr>
        <w:t xml:space="preserve"> for millions of years</w:t>
      </w:r>
      <w:r w:rsidR="007C2DCE">
        <w:rPr>
          <w:sz w:val="24"/>
          <w:szCs w:val="24"/>
        </w:rPr>
        <w:t xml:space="preserve"> </w:t>
      </w:r>
      <w:r w:rsidR="00E3022C">
        <w:rPr>
          <w:sz w:val="24"/>
          <w:szCs w:val="24"/>
        </w:rPr>
        <w:fldChar w:fldCharType="begin"/>
      </w:r>
      <w:r w:rsidR="00E3022C">
        <w:rPr>
          <w:sz w:val="24"/>
          <w:szCs w:val="24"/>
        </w:rPr>
        <w:instrText xml:space="preserve"> ADDIN ZOTERO_ITEM CSL_CITATION {"citationID":"zIdoxtYh","properties":{"formattedCitation":"(Lindenmayer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00E3022C">
        <w:rPr>
          <w:sz w:val="24"/>
          <w:szCs w:val="24"/>
        </w:rPr>
        <w:fldChar w:fldCharType="separate"/>
      </w:r>
      <w:r w:rsidR="00E3022C" w:rsidRPr="00E3022C">
        <w:rPr>
          <w:sz w:val="24"/>
        </w:rPr>
        <w:t>(Lindenmayer et al. 2012)</w:t>
      </w:r>
      <w:r w:rsidR="00E3022C">
        <w:rPr>
          <w:sz w:val="24"/>
          <w:szCs w:val="24"/>
        </w:rPr>
        <w:fldChar w:fldCharType="end"/>
      </w:r>
      <w:r w:rsidR="007C2DCE">
        <w:rPr>
          <w:sz w:val="24"/>
          <w:szCs w:val="24"/>
        </w:rPr>
        <w:t xml:space="preserve">. </w:t>
      </w:r>
      <w:r w:rsidR="00DD130C">
        <w:rPr>
          <w:sz w:val="24"/>
          <w:szCs w:val="24"/>
        </w:rPr>
        <w:t xml:space="preserve">In </w:t>
      </w:r>
      <w:r w:rsidR="00FC0095">
        <w:rPr>
          <w:sz w:val="24"/>
          <w:szCs w:val="24"/>
        </w:rPr>
        <w:t xml:space="preserve">forests of the eastern United States, </w:t>
      </w:r>
      <w:r w:rsidR="009B7CCE">
        <w:rPr>
          <w:sz w:val="24"/>
          <w:szCs w:val="24"/>
        </w:rPr>
        <w:t xml:space="preserve">wind disturbance from hurricanes, </w:t>
      </w:r>
      <w:r w:rsidR="00BF3FB3">
        <w:rPr>
          <w:sz w:val="24"/>
          <w:szCs w:val="24"/>
        </w:rPr>
        <w:t>derechos (straight-line wind</w:t>
      </w:r>
      <w:r w:rsidR="002B7E98">
        <w:rPr>
          <w:sz w:val="24"/>
          <w:szCs w:val="24"/>
        </w:rPr>
        <w:t>storms), and tornados is a dominant disturbance</w:t>
      </w:r>
      <w:r w:rsidR="00080498">
        <w:rPr>
          <w:sz w:val="24"/>
          <w:szCs w:val="24"/>
        </w:rPr>
        <w:t xml:space="preserve"> regime</w:t>
      </w:r>
      <w:r w:rsidR="005140C7">
        <w:rPr>
          <w:sz w:val="24"/>
          <w:szCs w:val="24"/>
        </w:rPr>
        <w:t xml:space="preserve"> </w:t>
      </w:r>
      <w:r w:rsidR="005140C7">
        <w:rPr>
          <w:sz w:val="24"/>
          <w:szCs w:val="24"/>
        </w:rPr>
        <w:fldChar w:fldCharType="begin"/>
      </w:r>
      <w:r w:rsidR="005140C7">
        <w:rPr>
          <w:sz w:val="24"/>
          <w:szCs w:val="24"/>
        </w:rPr>
        <w:instrText xml:space="preserve"> ADDIN ZOTERO_ITEM CSL_CITATION {"citationID":"NZtD6ewu","properties":{"formattedCitation":"(Fischer et al. 2013)","plainCitation":"(Fischer et al. 2013)","noteIndex":0},"citationItems":[{"id":1165,"uris":["http://zotero.org/groups/5154252/items/TGIE52C3"],"itemData":{"id":1165,"type":"article-journal","container-title":"Biodiversity and Conservation","DOI":"10.1007/s10531-013-0525-1","ISSN":"0960-3115, 1572-9710","issue":"9","journalAbbreviation":"Biodivers Conserv","language":"en","license":"http://www.springer.com/tdm","page":"1863-1893","source":"DOI.org (Crossref)","title":"Disturbances in deciduous temperate forest ecosystems of the northern hemisphere: their effects on both recent and future forest development","title-short":"Disturbances in deciduous temperate forest ecosystems of the northern hemisphere","volume":"22","author":[{"family":"Fischer","given":"Anton"},{"family":"Marshall","given":"Philip"},{"family":"Camp","given":"Ann"}],"issued":{"date-parts":[["2013",8]]}}}],"schema":"https://github.com/citation-style-language/schema/raw/master/csl-citation.json"} </w:instrText>
      </w:r>
      <w:r w:rsidR="005140C7">
        <w:rPr>
          <w:sz w:val="24"/>
          <w:szCs w:val="24"/>
        </w:rPr>
        <w:fldChar w:fldCharType="separate"/>
      </w:r>
      <w:r w:rsidR="005140C7" w:rsidRPr="005140C7">
        <w:rPr>
          <w:sz w:val="24"/>
        </w:rPr>
        <w:t>(Fischer et al. 2013)</w:t>
      </w:r>
      <w:r w:rsidR="005140C7">
        <w:rPr>
          <w:sz w:val="24"/>
          <w:szCs w:val="24"/>
        </w:rPr>
        <w:fldChar w:fldCharType="end"/>
      </w:r>
      <w:r w:rsidR="005140C7">
        <w:rPr>
          <w:sz w:val="24"/>
          <w:szCs w:val="24"/>
        </w:rPr>
        <w:t xml:space="preserve">. </w:t>
      </w:r>
      <w:r w:rsidR="005616B0">
        <w:rPr>
          <w:sz w:val="24"/>
          <w:szCs w:val="24"/>
        </w:rPr>
        <w:t xml:space="preserve">When windstorms </w:t>
      </w:r>
      <w:r w:rsidR="0051175F">
        <w:rPr>
          <w:sz w:val="24"/>
          <w:szCs w:val="24"/>
        </w:rPr>
        <w:t xml:space="preserve">knock down canopy trees, </w:t>
      </w:r>
      <w:r w:rsidR="00B7193D">
        <w:rPr>
          <w:sz w:val="24"/>
          <w:szCs w:val="24"/>
        </w:rPr>
        <w:t xml:space="preserve">the increased sunlight </w:t>
      </w:r>
      <w:r w:rsidR="006C7C51">
        <w:rPr>
          <w:sz w:val="24"/>
          <w:szCs w:val="24"/>
        </w:rPr>
        <w:t xml:space="preserve">reaching the understory and forest floor </w:t>
      </w:r>
      <w:r w:rsidR="00941D9C">
        <w:rPr>
          <w:sz w:val="24"/>
          <w:szCs w:val="24"/>
        </w:rPr>
        <w:t>can induce environmental changes</w:t>
      </w:r>
      <w:r w:rsidR="00640A18">
        <w:rPr>
          <w:sz w:val="24"/>
          <w:szCs w:val="24"/>
        </w:rPr>
        <w:t>.</w:t>
      </w:r>
      <w:r w:rsidR="00777F36">
        <w:rPr>
          <w:sz w:val="24"/>
          <w:szCs w:val="24"/>
        </w:rPr>
        <w:t xml:space="preserve"> </w:t>
      </w:r>
      <w:r w:rsidR="00E763B4">
        <w:rPr>
          <w:sz w:val="24"/>
          <w:szCs w:val="24"/>
        </w:rPr>
        <w:t>Soil temperature</w:t>
      </w:r>
      <w:r w:rsidR="00D56D92">
        <w:rPr>
          <w:sz w:val="24"/>
          <w:szCs w:val="24"/>
        </w:rPr>
        <w:t xml:space="preserve"> extremes can increase</w:t>
      </w:r>
      <w:r w:rsidR="00E763B4">
        <w:rPr>
          <w:sz w:val="24"/>
          <w:szCs w:val="24"/>
        </w:rPr>
        <w:t xml:space="preserve">, moisture </w:t>
      </w:r>
      <w:r w:rsidR="00F53050">
        <w:rPr>
          <w:sz w:val="24"/>
          <w:szCs w:val="24"/>
        </w:rPr>
        <w:t>can change</w:t>
      </w:r>
      <w:r w:rsidR="00A75337">
        <w:rPr>
          <w:sz w:val="24"/>
          <w:szCs w:val="24"/>
        </w:rPr>
        <w:t xml:space="preserve"> depending on </w:t>
      </w:r>
      <w:r w:rsidR="00A85CF3">
        <w:rPr>
          <w:sz w:val="24"/>
          <w:szCs w:val="24"/>
        </w:rPr>
        <w:t>reduced evapotranspiration but increased summer temperature</w:t>
      </w:r>
      <w:r w:rsidR="00F53050">
        <w:rPr>
          <w:sz w:val="24"/>
          <w:szCs w:val="24"/>
        </w:rPr>
        <w:t>,</w:t>
      </w:r>
      <w:r w:rsidR="00E763B4">
        <w:rPr>
          <w:sz w:val="24"/>
          <w:szCs w:val="24"/>
        </w:rPr>
        <w:t xml:space="preserve"> leaf litter depth can </w:t>
      </w:r>
      <w:r w:rsidR="00F53050">
        <w:rPr>
          <w:sz w:val="24"/>
          <w:szCs w:val="24"/>
        </w:rPr>
        <w:t xml:space="preserve">decrease due to </w:t>
      </w:r>
      <w:r w:rsidR="00A53FAF">
        <w:rPr>
          <w:sz w:val="24"/>
          <w:szCs w:val="24"/>
        </w:rPr>
        <w:t>faster decomposition,</w:t>
      </w:r>
      <w:r w:rsidR="00D91293">
        <w:rPr>
          <w:sz w:val="24"/>
          <w:szCs w:val="24"/>
        </w:rPr>
        <w:t xml:space="preserve"> and </w:t>
      </w:r>
      <w:r w:rsidR="00FF4116">
        <w:rPr>
          <w:sz w:val="24"/>
          <w:szCs w:val="24"/>
        </w:rPr>
        <w:t>understory plants increase their growth rates</w:t>
      </w:r>
      <w:r w:rsidR="0026137A">
        <w:rPr>
          <w:sz w:val="24"/>
          <w:szCs w:val="24"/>
        </w:rPr>
        <w:t xml:space="preserve"> </w:t>
      </w:r>
      <w:r w:rsidR="0026137A">
        <w:rPr>
          <w:sz w:val="24"/>
          <w:szCs w:val="24"/>
        </w:rPr>
        <w:fldChar w:fldCharType="begin"/>
      </w:r>
      <w:r w:rsidR="00ED5250">
        <w:rPr>
          <w:sz w:val="24"/>
          <w:szCs w:val="24"/>
        </w:rPr>
        <w:instrText xml:space="preserve"> ADDIN ZOTERO_ITEM CSL_CITATION {"citationID":"vGcLmm2U","properties":{"formattedCitation":"(Greenberg and Forrest 2003, Urbanovicova et al. 2014, Barber and Widick 2017)","plainCitation":"(Greenberg and Forrest 2003, Urbanovicova et al. 2014, Barber and Widick 2017)","noteIndex":0},"citationItems":[{"id":338,"uris":["http://zotero.org/groups/5154252/items/4EGLHTTY"],"itemData":{"id":338,"type":"article-journal","container-title":"Southeastern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0026137A">
        <w:rPr>
          <w:sz w:val="24"/>
          <w:szCs w:val="24"/>
        </w:rPr>
        <w:fldChar w:fldCharType="separate"/>
      </w:r>
      <w:r w:rsidR="00ED5250" w:rsidRPr="00ED5250">
        <w:rPr>
          <w:sz w:val="24"/>
        </w:rPr>
        <w:t>(Greenberg and Forrest 2003, Urbanovicova et al. 2014, Barber and Widick 2017)</w:t>
      </w:r>
      <w:r w:rsidR="0026137A">
        <w:rPr>
          <w:sz w:val="24"/>
          <w:szCs w:val="24"/>
        </w:rPr>
        <w:fldChar w:fldCharType="end"/>
      </w:r>
      <w:r w:rsidR="00FF4116">
        <w:rPr>
          <w:sz w:val="24"/>
          <w:szCs w:val="24"/>
        </w:rPr>
        <w:t>.</w:t>
      </w:r>
      <w:r w:rsidR="009C19F2">
        <w:rPr>
          <w:sz w:val="24"/>
          <w:szCs w:val="24"/>
        </w:rPr>
        <w:t xml:space="preserve"> The growth of understory plants </w:t>
      </w:r>
      <w:r w:rsidR="00D916B9">
        <w:rPr>
          <w:sz w:val="24"/>
          <w:szCs w:val="24"/>
        </w:rPr>
        <w:t xml:space="preserve">interacts with </w:t>
      </w:r>
      <w:r w:rsidR="00A85CF3">
        <w:rPr>
          <w:sz w:val="24"/>
          <w:szCs w:val="24"/>
        </w:rPr>
        <w:t xml:space="preserve">tree mortality and </w:t>
      </w:r>
      <w:r w:rsidR="00D916B9">
        <w:rPr>
          <w:sz w:val="24"/>
          <w:szCs w:val="24"/>
        </w:rPr>
        <w:t xml:space="preserve">the creation of canopy gaps to alter microclimatic conditions </w:t>
      </w:r>
      <w:r w:rsidR="00D916B9">
        <w:rPr>
          <w:sz w:val="24"/>
          <w:szCs w:val="24"/>
        </w:rPr>
        <w:fldChar w:fldCharType="begin"/>
      </w:r>
      <w:r w:rsidR="00D916B9">
        <w:rPr>
          <w:sz w:val="24"/>
          <w:szCs w:val="24"/>
        </w:rPr>
        <w:instrText xml:space="preserve"> ADDIN ZOTERO_ITEM CSL_CITATION {"citationID":"DpO6hxUw","properties":{"formattedCitation":"(Perry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00D916B9">
        <w:rPr>
          <w:sz w:val="24"/>
          <w:szCs w:val="24"/>
        </w:rPr>
        <w:fldChar w:fldCharType="separate"/>
      </w:r>
      <w:r w:rsidR="00D916B9" w:rsidRPr="00D916B9">
        <w:rPr>
          <w:sz w:val="24"/>
        </w:rPr>
        <w:t>(Perry et al. 2018)</w:t>
      </w:r>
      <w:r w:rsidR="00D916B9">
        <w:rPr>
          <w:sz w:val="24"/>
          <w:szCs w:val="24"/>
        </w:rPr>
        <w:fldChar w:fldCharType="end"/>
      </w:r>
      <w:r w:rsidR="00D916B9">
        <w:rPr>
          <w:sz w:val="24"/>
          <w:szCs w:val="24"/>
        </w:rPr>
        <w:t>.</w:t>
      </w:r>
      <w:r w:rsidR="00966619">
        <w:rPr>
          <w:sz w:val="24"/>
          <w:szCs w:val="24"/>
        </w:rPr>
        <w:t xml:space="preserve"> The</w:t>
      </w:r>
      <w:r w:rsidR="001A07F8">
        <w:rPr>
          <w:sz w:val="24"/>
          <w:szCs w:val="24"/>
        </w:rPr>
        <w:t xml:space="preserve"> fallen canopy trees cause an influx of woody debris</w:t>
      </w:r>
      <w:r w:rsidR="00DA0D9D">
        <w:rPr>
          <w:sz w:val="24"/>
          <w:szCs w:val="24"/>
        </w:rPr>
        <w:t>, including both coarse and fine woody debris</w:t>
      </w:r>
      <w:r w:rsidR="00344585">
        <w:rPr>
          <w:sz w:val="24"/>
          <w:szCs w:val="24"/>
        </w:rPr>
        <w:t xml:space="preserve">. Uprooted trees create tip-up mounds that alter topography of the forest floor </w:t>
      </w:r>
      <w:r w:rsidR="00344585">
        <w:rPr>
          <w:sz w:val="24"/>
          <w:szCs w:val="24"/>
        </w:rPr>
        <w:fldChar w:fldCharType="begin"/>
      </w:r>
      <w:r w:rsidR="00344585">
        <w:rPr>
          <w:sz w:val="24"/>
          <w:szCs w:val="24"/>
        </w:rPr>
        <w:instrText xml:space="preserve"> ADDIN ZOTERO_ITEM CSL_CITATION {"citationID":"lqDqoIby","properties":{"formattedCitation":"(Perry and Herms 2019)","plainCitation":"(Perry and Herms 2019)","noteIndex":0},"citationItems":[{"id":318,"uris":["http://zotero.org/groups/5154252/items/LCZNXJLT"],"itemData":{"id":318,"type":"article-journal","abstract":"In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344585">
        <w:rPr>
          <w:sz w:val="24"/>
          <w:szCs w:val="24"/>
        </w:rPr>
        <w:fldChar w:fldCharType="separate"/>
      </w:r>
      <w:r w:rsidR="00344585" w:rsidRPr="00344585">
        <w:rPr>
          <w:sz w:val="24"/>
        </w:rPr>
        <w:t>(Perry and Herms 2019)</w:t>
      </w:r>
      <w:r w:rsidR="00344585">
        <w:rPr>
          <w:sz w:val="24"/>
          <w:szCs w:val="24"/>
        </w:rPr>
        <w:fldChar w:fldCharType="end"/>
      </w:r>
      <w:r w:rsidR="00344585">
        <w:rPr>
          <w:sz w:val="24"/>
          <w:szCs w:val="24"/>
        </w:rPr>
        <w:t>.</w:t>
      </w:r>
      <w:r w:rsidR="00E11D99">
        <w:rPr>
          <w:sz w:val="24"/>
          <w:szCs w:val="24"/>
        </w:rPr>
        <w:t xml:space="preserve"> </w:t>
      </w:r>
      <w:r w:rsidR="0064118B">
        <w:rPr>
          <w:sz w:val="24"/>
          <w:szCs w:val="24"/>
        </w:rPr>
        <w:t xml:space="preserve">While wind disturbance </w:t>
      </w:r>
      <w:r w:rsidR="001C3A52">
        <w:rPr>
          <w:sz w:val="24"/>
          <w:szCs w:val="24"/>
        </w:rPr>
        <w:t xml:space="preserve">changes canopy cover and abiotic conditions, it also leaves behind many </w:t>
      </w:r>
      <w:r w:rsidR="003F511E">
        <w:rPr>
          <w:sz w:val="24"/>
          <w:szCs w:val="24"/>
        </w:rPr>
        <w:t>living trees, understory shrubs and herbaceous plants, seeds, root systems, soils, and surviving animals.</w:t>
      </w:r>
      <w:r w:rsidR="00FC7932">
        <w:rPr>
          <w:sz w:val="24"/>
          <w:szCs w:val="24"/>
        </w:rPr>
        <w:t xml:space="preserve"> These elements left intact after a disturbance are called biological legacies, and they influence short- and long-term </w:t>
      </w:r>
      <w:r w:rsidR="00457FA9">
        <w:rPr>
          <w:sz w:val="24"/>
          <w:szCs w:val="24"/>
        </w:rPr>
        <w:t xml:space="preserve">changes in forest structure and function </w:t>
      </w:r>
      <w:r w:rsidR="00457FA9">
        <w:rPr>
          <w:sz w:val="24"/>
          <w:szCs w:val="24"/>
        </w:rPr>
        <w:fldChar w:fldCharType="begin"/>
      </w:r>
      <w:r w:rsidR="00457FA9">
        <w:rPr>
          <w:sz w:val="24"/>
          <w:szCs w:val="24"/>
        </w:rPr>
        <w:instrText xml:space="preserve"> ADDIN ZOTERO_ITEM CSL_CITATION {"citationID":"OR5ixa9r","properties":{"formattedCitation":"(Lindenmayer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00457FA9">
        <w:rPr>
          <w:sz w:val="24"/>
          <w:szCs w:val="24"/>
        </w:rPr>
        <w:fldChar w:fldCharType="separate"/>
      </w:r>
      <w:r w:rsidR="00457FA9" w:rsidRPr="00457FA9">
        <w:rPr>
          <w:sz w:val="24"/>
        </w:rPr>
        <w:t>(Lindenmayer et al. 2012)</w:t>
      </w:r>
      <w:r w:rsidR="00457FA9">
        <w:rPr>
          <w:sz w:val="24"/>
          <w:szCs w:val="24"/>
        </w:rPr>
        <w:fldChar w:fldCharType="end"/>
      </w:r>
      <w:r w:rsidR="00457FA9">
        <w:rPr>
          <w:sz w:val="24"/>
          <w:szCs w:val="24"/>
        </w:rPr>
        <w:t>.</w:t>
      </w:r>
    </w:p>
    <w:p w14:paraId="55E5075D" w14:textId="77777777" w:rsidR="00C11CE9" w:rsidRDefault="00C11CE9">
      <w:pPr>
        <w:rPr>
          <w:sz w:val="24"/>
          <w:szCs w:val="24"/>
        </w:rPr>
      </w:pPr>
    </w:p>
    <w:p w14:paraId="2F120005" w14:textId="245EF62F" w:rsidR="00C11CE9" w:rsidRDefault="00A45B3C" w:rsidP="003E274B">
      <w:pPr>
        <w:ind w:firstLine="720"/>
        <w:rPr>
          <w:sz w:val="24"/>
          <w:szCs w:val="24"/>
        </w:rPr>
      </w:pPr>
      <w:r>
        <w:rPr>
          <w:sz w:val="24"/>
          <w:szCs w:val="24"/>
        </w:rPr>
        <w:t>Harvesting</w:t>
      </w:r>
      <w:r w:rsidR="006764AC">
        <w:rPr>
          <w:sz w:val="24"/>
          <w:szCs w:val="24"/>
        </w:rPr>
        <w:t xml:space="preserve"> the</w:t>
      </w:r>
      <w:r w:rsidR="002C50C1">
        <w:rPr>
          <w:sz w:val="24"/>
          <w:szCs w:val="24"/>
        </w:rPr>
        <w:t xml:space="preserve"> fallen</w:t>
      </w:r>
      <w:r w:rsidR="006764AC">
        <w:rPr>
          <w:sz w:val="24"/>
          <w:szCs w:val="24"/>
        </w:rPr>
        <w:t xml:space="preserve"> trees</w:t>
      </w:r>
      <w:r w:rsidR="002C50C1">
        <w:rPr>
          <w:sz w:val="24"/>
          <w:szCs w:val="24"/>
        </w:rPr>
        <w:t xml:space="preserve"> </w:t>
      </w:r>
      <w:r w:rsidR="00C92E0B">
        <w:rPr>
          <w:sz w:val="24"/>
          <w:szCs w:val="24"/>
        </w:rPr>
        <w:t>after</w:t>
      </w:r>
      <w:r w:rsidR="002C50C1">
        <w:rPr>
          <w:sz w:val="24"/>
          <w:szCs w:val="24"/>
        </w:rPr>
        <w:t xml:space="preserve"> a natural disturbance is</w:t>
      </w:r>
      <w:r w:rsidR="00003D33">
        <w:rPr>
          <w:sz w:val="24"/>
          <w:szCs w:val="24"/>
        </w:rPr>
        <w:t xml:space="preserve"> </w:t>
      </w:r>
      <w:r w:rsidR="006764AC">
        <w:rPr>
          <w:sz w:val="24"/>
          <w:szCs w:val="24"/>
        </w:rPr>
        <w:t>called salvage-logging</w:t>
      </w:r>
      <w:r w:rsidR="00DB022D">
        <w:rPr>
          <w:sz w:val="24"/>
          <w:szCs w:val="24"/>
        </w:rPr>
        <w:t>,</w:t>
      </w:r>
      <w:r w:rsidR="00C92E0B">
        <w:rPr>
          <w:sz w:val="24"/>
          <w:szCs w:val="24"/>
        </w:rPr>
        <w:t xml:space="preserve"> and</w:t>
      </w:r>
      <w:r w:rsidR="00DB022D">
        <w:rPr>
          <w:sz w:val="24"/>
          <w:szCs w:val="24"/>
        </w:rPr>
        <w:t xml:space="preserve"> this management practice</w:t>
      </w:r>
      <w:r w:rsidR="006764AC">
        <w:rPr>
          <w:sz w:val="24"/>
          <w:szCs w:val="24"/>
        </w:rPr>
        <w:t xml:space="preserve"> </w:t>
      </w:r>
      <w:r w:rsidR="00883F4B">
        <w:rPr>
          <w:sz w:val="24"/>
          <w:szCs w:val="24"/>
        </w:rPr>
        <w:t xml:space="preserve">is a common response to windstorms </w:t>
      </w:r>
      <w:r w:rsidR="00883F4B">
        <w:rPr>
          <w:sz w:val="24"/>
          <w:szCs w:val="24"/>
        </w:rPr>
        <w:fldChar w:fldCharType="begin"/>
      </w:r>
      <w:r w:rsidR="00883F4B">
        <w:rPr>
          <w:sz w:val="24"/>
          <w:szCs w:val="24"/>
        </w:rPr>
        <w:instrText xml:space="preserve"> ADDIN ZOTERO_ITEM CSL_CITATION {"citationID":"YqiJ0B5f","properties":{"formattedCitation":"(Lindenmayer et al. 2012)","plainCitation":"(Lindenmayer et al. 2012)","noteIndex":0},"citationItems":[{"id":520,"uris":["http://zotero.org/groups/5154252/items/EJLGRK3F"],"itemData":{"id":520,"type":"book","abstract":"Salvage logging-removing trees from a forested area in the wake of a catastrophic event such as a wildfire or hurricane-is highly controversial. Policymakers and those with an economic interest in harvesting trees typically argue that damaged areas should be logged so as to avoid \"wasting\" resources, while many forest ecologists contend that removing trees following a disturbance is harmful to a variety of forest species and can interfere with the natural process of ecosystem recovery. Salvage Logging and Its Ecological Consequences brings together three leading experts on forest ecology to explore a wide range of issues surrounding the practice of salvage logging. They gather and synthesize the latest research and information about its economic and ecological costs and benefits, and consider the impacts of salvage logging on ecosystem processes and biodiversity. The book examines: what salvage logging is and why it is controversial, natural and human disturbance regimes in forested ecosystems, differences between salvage harvesting and traditional timber harvesting, scientifically documented ecological impacts of salvage operations, the importance of land management objectives in determining appropriate post-disturbance interventions Brief case studies from around the world highlight a variety of projects, including operations that have followed wildfires, storms, volcanic eruptions, and insect infestations. In the final chapter, the authors discuss policy management implications and offer prescriptions for mitigating the impacts of future salvage harvesting efforts. Salvage Logging and Its Ecological Consequences is a \"must-read\" volume for policymakers, students, academics, practitioners, and professionals involved in all aspects of forest management, natural resource planning, and forest conservation","event-place":"United States","ISBN":"978-1-61091-146-7","language":"eng","note":"OCLC: 974256832","publisher":"Island Press","publisher-place":"United States","source":"Open WorldCat","title":"Salvage logging and its ecological consequences","author":[{"family":"Lindenmayer","given":"David"},{"family":"Burton","given":"Philip Joseph"},{"family":"Franklin","given":"Jerry F."}],"issued":{"date-parts":[["2012"]]}}}],"schema":"https://github.com/citation-style-language/schema/raw/master/csl-citation.json"} </w:instrText>
      </w:r>
      <w:r w:rsidR="00883F4B">
        <w:rPr>
          <w:sz w:val="24"/>
          <w:szCs w:val="24"/>
        </w:rPr>
        <w:fldChar w:fldCharType="separate"/>
      </w:r>
      <w:r w:rsidR="00883F4B" w:rsidRPr="00883F4B">
        <w:rPr>
          <w:sz w:val="24"/>
        </w:rPr>
        <w:t>(Lindenmayer et al. 2012)</w:t>
      </w:r>
      <w:r w:rsidR="00883F4B">
        <w:rPr>
          <w:sz w:val="24"/>
          <w:szCs w:val="24"/>
        </w:rPr>
        <w:fldChar w:fldCharType="end"/>
      </w:r>
      <w:r w:rsidR="00883F4B">
        <w:rPr>
          <w:sz w:val="24"/>
          <w:szCs w:val="24"/>
        </w:rPr>
        <w:t xml:space="preserve">. </w:t>
      </w:r>
      <w:r w:rsidR="00DB022D">
        <w:rPr>
          <w:sz w:val="24"/>
          <w:szCs w:val="24"/>
        </w:rPr>
        <w:t>Salvage l</w:t>
      </w:r>
      <w:r w:rsidR="00C9371B">
        <w:rPr>
          <w:sz w:val="24"/>
          <w:szCs w:val="24"/>
        </w:rPr>
        <w:t>ogging can help landowners recover the economic value of the fallen trees</w:t>
      </w:r>
      <w:r w:rsidR="009E1A53">
        <w:rPr>
          <w:sz w:val="24"/>
          <w:szCs w:val="24"/>
        </w:rPr>
        <w:t>, or it may be</w:t>
      </w:r>
      <w:r w:rsidR="001D6353">
        <w:rPr>
          <w:sz w:val="24"/>
          <w:szCs w:val="24"/>
        </w:rPr>
        <w:t xml:space="preserve"> motivated </w:t>
      </w:r>
      <w:r w:rsidR="0042491E">
        <w:rPr>
          <w:sz w:val="24"/>
          <w:szCs w:val="24"/>
        </w:rPr>
        <w:t xml:space="preserve">towards reducing </w:t>
      </w:r>
      <w:r w:rsidR="00D21A04">
        <w:rPr>
          <w:sz w:val="24"/>
          <w:szCs w:val="24"/>
        </w:rPr>
        <w:t xml:space="preserve">fire risk, insect outbreak risk, or safety </w:t>
      </w:r>
      <w:r w:rsidR="0042491E">
        <w:rPr>
          <w:sz w:val="24"/>
          <w:szCs w:val="24"/>
        </w:rPr>
        <w:t xml:space="preserve">hazard </w:t>
      </w:r>
      <w:r w:rsidR="00D21A04">
        <w:rPr>
          <w:sz w:val="24"/>
          <w:szCs w:val="24"/>
        </w:rPr>
        <w:fldChar w:fldCharType="begin"/>
      </w:r>
      <w:r w:rsidR="007B7ABA">
        <w:rPr>
          <w:sz w:val="24"/>
          <w:szCs w:val="24"/>
        </w:rPr>
        <w:instrText xml:space="preserve"> ADDIN ZOTERO_ITEM CSL_CITATION {"citationID":"UZVgk0O2","properties":{"formattedCitation":"(Thorn et al. 2014, Perry and Herms 2019)","plainCitation":"(Thorn et al. 2014, Perry and Herms 2019)","noteIndex":0},"citationItems":[{"id":796,"uris":["http://zotero.org/groups/5154252/items/4TR272QX"],"itemData":{"id":796,"type":"article-journal","container-title":"PLoS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D21A04">
        <w:rPr>
          <w:sz w:val="24"/>
          <w:szCs w:val="24"/>
        </w:rPr>
        <w:fldChar w:fldCharType="separate"/>
      </w:r>
      <w:r w:rsidR="007B7ABA" w:rsidRPr="007B7ABA">
        <w:rPr>
          <w:sz w:val="24"/>
        </w:rPr>
        <w:t>(Thorn et al. 2014, Perry and Herms 2019)</w:t>
      </w:r>
      <w:r w:rsidR="00D21A04">
        <w:rPr>
          <w:sz w:val="24"/>
          <w:szCs w:val="24"/>
        </w:rPr>
        <w:fldChar w:fldCharType="end"/>
      </w:r>
      <w:r w:rsidR="00D21A04">
        <w:rPr>
          <w:sz w:val="24"/>
          <w:szCs w:val="24"/>
        </w:rPr>
        <w:t>.</w:t>
      </w:r>
      <w:r w:rsidR="005C1B5B">
        <w:rPr>
          <w:sz w:val="24"/>
          <w:szCs w:val="24"/>
        </w:rPr>
        <w:t xml:space="preserve"> </w:t>
      </w:r>
      <w:r w:rsidR="00A55960">
        <w:rPr>
          <w:sz w:val="24"/>
          <w:szCs w:val="24"/>
        </w:rPr>
        <w:t xml:space="preserve">However, </w:t>
      </w:r>
      <w:r w:rsidR="001F6D59">
        <w:rPr>
          <w:sz w:val="24"/>
          <w:szCs w:val="24"/>
        </w:rPr>
        <w:t xml:space="preserve">there is a growing interest in </w:t>
      </w:r>
      <w:r w:rsidR="0074348C">
        <w:rPr>
          <w:sz w:val="24"/>
          <w:szCs w:val="24"/>
        </w:rPr>
        <w:t>managing forests in ways that conserve</w:t>
      </w:r>
      <w:r w:rsidR="00AC1FC3">
        <w:rPr>
          <w:sz w:val="24"/>
          <w:szCs w:val="24"/>
        </w:rPr>
        <w:t xml:space="preserve"> </w:t>
      </w:r>
      <w:r w:rsidR="0074348C">
        <w:rPr>
          <w:sz w:val="24"/>
          <w:szCs w:val="24"/>
        </w:rPr>
        <w:t>biodiversity</w:t>
      </w:r>
      <w:r w:rsidR="00AC1FC3">
        <w:rPr>
          <w:sz w:val="24"/>
          <w:szCs w:val="24"/>
        </w:rPr>
        <w:t>,</w:t>
      </w:r>
      <w:r w:rsidR="00EF5933">
        <w:rPr>
          <w:sz w:val="24"/>
          <w:szCs w:val="24"/>
        </w:rPr>
        <w:t xml:space="preserve"> including insect populations that </w:t>
      </w:r>
      <w:r w:rsidR="00F66FAE">
        <w:rPr>
          <w:sz w:val="24"/>
          <w:szCs w:val="24"/>
        </w:rPr>
        <w:t>are threatened</w:t>
      </w:r>
      <w:r w:rsidR="0012385E">
        <w:rPr>
          <w:sz w:val="24"/>
          <w:szCs w:val="24"/>
        </w:rPr>
        <w:t xml:space="preserve"> globally</w:t>
      </w:r>
      <w:r w:rsidR="00915CAD">
        <w:rPr>
          <w:sz w:val="24"/>
          <w:szCs w:val="24"/>
        </w:rPr>
        <w:t xml:space="preserve"> due to environmental change</w:t>
      </w:r>
      <w:r w:rsidR="003F2494">
        <w:rPr>
          <w:sz w:val="24"/>
          <w:szCs w:val="24"/>
        </w:rPr>
        <w:t xml:space="preserve"> </w:t>
      </w:r>
      <w:r w:rsidR="003F2494">
        <w:rPr>
          <w:sz w:val="24"/>
          <w:szCs w:val="24"/>
        </w:rPr>
        <w:fldChar w:fldCharType="begin"/>
      </w:r>
      <w:r w:rsidR="003F2494">
        <w:rPr>
          <w:sz w:val="24"/>
          <w:szCs w:val="24"/>
        </w:rPr>
        <w:instrText xml:space="preserve"> ADDIN ZOTERO_ITEM CSL_CITATION {"citationID":"OJovLXtt","properties":{"formattedCitation":"(Wagner 2019)","plainCitation":"(Wagner 2019)","noteIndex":0},"citationItems":[{"id":1071,"uris":["http://zotero.org/users/6631577/items/L97F7XNU"],"itemData":{"id":1071,"type":"article-journal","abstract":"Insect declines are being reported worldwide for flying, ground, and aquatic lineages. Most reports come from western and northern Europe, where the insect fauna is well-studied and there are considerable demographic data for many taxonomically disparate lineages. Additional cases of faunal losses have been noted from Asia, North America, the Arctic, the Neotropics, and elsewhere. While this review addresses both species loss and population declines, its emphasis is on the latter. Declines of abundant species can be especially worrisome, given that they anchor trophic interactions and shoulder many of the essential ecosystem services of their respective communities. A review of the factors believed to be responsible for observed collapses and those perceived to be especially threatening to insects form the core of this treatment. In addition to widely recognized threats to insect biodiversity, e.g., habitat destruction, agricultural intensification (including pesticide use), climate change, and invasive species, this assessment highlights a few less commonly considered factors such as atmospheric nitrification from the burning of fossil fuels and the effects of droughts and changing precipitation patterns. Because the geographic extent and magnitude of insect declines are largely unknown, there is an urgent need for monitoring efforts, especially across ecological gradients, which will help to identify important causal factors in declines. This review also considers the status of vertebrate insectivores, reporting bias, challenges inherent in collecting and interpreting insect demographic data, and cases of increasing insect abundance.","language":"en","source":"Zotero","title":"Insect Declines in the Anthropocene","author":[{"family":"Wagner","given":"David L"}],"issued":{"date-parts":[["2019"]]}}}],"schema":"https://github.com/citation-style-language/schema/raw/master/csl-citation.json"} </w:instrText>
      </w:r>
      <w:r w:rsidR="003F2494">
        <w:rPr>
          <w:sz w:val="24"/>
          <w:szCs w:val="24"/>
        </w:rPr>
        <w:fldChar w:fldCharType="separate"/>
      </w:r>
      <w:r w:rsidR="003F2494" w:rsidRPr="003F2494">
        <w:rPr>
          <w:sz w:val="24"/>
        </w:rPr>
        <w:t>(Wagner 2019)</w:t>
      </w:r>
      <w:r w:rsidR="003F2494">
        <w:rPr>
          <w:sz w:val="24"/>
          <w:szCs w:val="24"/>
        </w:rPr>
        <w:fldChar w:fldCharType="end"/>
      </w:r>
      <w:r w:rsidR="0012385E">
        <w:rPr>
          <w:sz w:val="24"/>
          <w:szCs w:val="24"/>
        </w:rPr>
        <w:t>.</w:t>
      </w:r>
      <w:r w:rsidR="00570DEC">
        <w:rPr>
          <w:sz w:val="24"/>
          <w:szCs w:val="24"/>
        </w:rPr>
        <w:t xml:space="preserve"> </w:t>
      </w:r>
      <w:r w:rsidR="005604B7">
        <w:rPr>
          <w:sz w:val="24"/>
          <w:szCs w:val="24"/>
        </w:rPr>
        <w:t>Th</w:t>
      </w:r>
      <w:r w:rsidR="00871AF2">
        <w:rPr>
          <w:sz w:val="24"/>
          <w:szCs w:val="24"/>
        </w:rPr>
        <w:t xml:space="preserve">is includes understanding how management practices such as </w:t>
      </w:r>
      <w:r w:rsidR="00C6133C">
        <w:rPr>
          <w:sz w:val="24"/>
          <w:szCs w:val="24"/>
        </w:rPr>
        <w:t xml:space="preserve">salvage-logging </w:t>
      </w:r>
      <w:r w:rsidR="00F1689D">
        <w:rPr>
          <w:sz w:val="24"/>
          <w:szCs w:val="24"/>
        </w:rPr>
        <w:t xml:space="preserve">impact </w:t>
      </w:r>
      <w:r w:rsidR="00BE660C">
        <w:rPr>
          <w:sz w:val="24"/>
          <w:szCs w:val="24"/>
        </w:rPr>
        <w:t xml:space="preserve">insect </w:t>
      </w:r>
      <w:r w:rsidR="002747AD">
        <w:rPr>
          <w:sz w:val="24"/>
          <w:szCs w:val="24"/>
        </w:rPr>
        <w:t>biodiversity</w:t>
      </w:r>
      <w:r w:rsidR="005F1D89">
        <w:rPr>
          <w:sz w:val="24"/>
          <w:szCs w:val="24"/>
        </w:rPr>
        <w:t xml:space="preserve"> </w:t>
      </w:r>
      <w:r w:rsidR="005F1D89">
        <w:rPr>
          <w:sz w:val="24"/>
          <w:szCs w:val="24"/>
        </w:rPr>
        <w:fldChar w:fldCharType="begin"/>
      </w:r>
      <w:r w:rsidR="005F1D89">
        <w:rPr>
          <w:sz w:val="24"/>
          <w:szCs w:val="24"/>
        </w:rPr>
        <w:instrText xml:space="preserve"> ADDIN ZOTERO_ITEM CSL_CITATION {"citationID":"DZSXJy5p","properties":{"formattedCitation":"(Thorn et al. 2018)","plainCitation":"(Thorn et al. 2018)","noteIndex":0},"citationItems":[{"id":361,"uris":["http://zotero.org/groups/5154252/items/6RLZ5LLK"],"itemData":{"id":361,"type":"article-journal","abstract":"Logging to “salvage” economic returns from forests affected by natural disturbances has become increasingly prevalent globally. Despite potential negative effects on biodiversity, salvage logging is often conducted, even in areas otherwise excluded from logging and reserved for nature conservation, inter alia because strategic priorities for post-disturbance management are widely lacking. A review of the existing literature revealed that most studies investigating the effects of salvage logging on biodiversity have been conducted less than 5 years following natural disturbances, and focused on non-saproxylic organisms. A meta-analysis across 24 species groups revealed that salvage logging significantly decreases numbers of species of eight taxonomic groups. Richness of dead wood dependent taxa (i.e. saproxylic organisms) decreased more strongly than richness of non-saproxylic taxa. In contrast, taxonomic groups typically associated with open habitats increased in the number of species after salvage logging. By analysing 134 original species abundance matrices, we demonstrate that salvage logging significantly alters community composition in 7 of 17 species groups, particularly affecting saproxylic assemblages. Synthesis and applications. Our results suggest that salvage logging is not consistent with the management objectives of protected areas. Substantial changes, such as the retention of dead wood in naturally disturbed forests, are needed to support biodiversity. Future research should investigate the amount and spatio-temporal distribution of retained dead wood needed to maintain all components of biodiversity.","container-title":"Journal of Applied Ecology","DOI":"10.1111/1365-2664.12945","ISSN":"1365-2664","issue":"1","language":"en","license":"© 2017 The Authors. Journal of Applied Ecology © 2017 British Ecological Society","note":"_eprint: https://onlinelibrary.wiley.com/doi/pdf/10.1111/1365-2664.12945","page":"279-289","source":"Wiley Online Library","title":"Impacts of salvage logging on biodiversity: A meta-analysis","title-short":"Impacts of salvage logging on biodiversity","volume":"55","author":[{"family":"Thorn","given":"Simon"},{"family":"Bässler","given":"Claus"},{"family":"Brandl","given":"Roland"},{"family":"Burton","given":"Philip J."},{"family":"Cahall","given":"Rebecca"},{"family":"Campbell","given":"John L."},{"family":"Castro","given":"Jorge"},{"family":"Choi","given":"Chang-Yong"},{"family":"Cobb","given":"Tyler"},{"family":"Donato","given":"Daniel C."},{"family":"Durska","given":"Ewa"},{"family":"Fontaine","given":"Joseph B."},{"family":"Gauthier","given":"Sylvie"},{"family":"Hebert","given":"Christian"},{"family":"Hothorn","given":"Torsten"},{"family":"Hutto","given":"Richard L."},{"family":"Lee","given":"Eun-Jae"},{"family":"Leverkus","given":"Alexandro B."},{"family":"Lindenmayer","given":"David B."},{"family":"Obrist","given":"Martin K."},{"family":"Rost","given":"Josep"},{"family":"Seibold","given":"Sebastian"},{"family":"Seidl","given":"Rupert"},{"family":"Thom","given":"Dominik"},{"family":"Waldron","given":"Kaysandra"},{"family":"Wermelinger","given":"Beat"},{"family":"Winter","given":"Maria-Barbara"},{"family":"Zmihorski","given":"Michal"},{"family":"Müller","given":"Jörg"}],"issued":{"date-parts":[["2018"]]}}}],"schema":"https://github.com/citation-style-language/schema/raw/master/csl-citation.json"} </w:instrText>
      </w:r>
      <w:r w:rsidR="005F1D89">
        <w:rPr>
          <w:sz w:val="24"/>
          <w:szCs w:val="24"/>
        </w:rPr>
        <w:fldChar w:fldCharType="separate"/>
      </w:r>
      <w:r w:rsidR="005F1D89" w:rsidRPr="005F1D89">
        <w:rPr>
          <w:sz w:val="24"/>
        </w:rPr>
        <w:t>(Thorn et al. 2018)</w:t>
      </w:r>
      <w:r w:rsidR="005F1D89">
        <w:rPr>
          <w:sz w:val="24"/>
          <w:szCs w:val="24"/>
        </w:rPr>
        <w:fldChar w:fldCharType="end"/>
      </w:r>
      <w:r w:rsidR="00CF34F6">
        <w:rPr>
          <w:sz w:val="24"/>
          <w:szCs w:val="24"/>
        </w:rPr>
        <w:t xml:space="preserve">. </w:t>
      </w:r>
      <w:r w:rsidR="00B56FD4">
        <w:rPr>
          <w:sz w:val="24"/>
          <w:szCs w:val="24"/>
        </w:rPr>
        <w:t xml:space="preserve">For example, </w:t>
      </w:r>
      <w:r w:rsidR="00CF34F6">
        <w:rPr>
          <w:sz w:val="24"/>
          <w:szCs w:val="24"/>
        </w:rPr>
        <w:t xml:space="preserve">salvage-logging </w:t>
      </w:r>
      <w:r w:rsidR="008E70E2">
        <w:rPr>
          <w:sz w:val="24"/>
          <w:szCs w:val="24"/>
        </w:rPr>
        <w:t>alter</w:t>
      </w:r>
      <w:r w:rsidR="00B56FD4">
        <w:rPr>
          <w:sz w:val="24"/>
          <w:szCs w:val="24"/>
        </w:rPr>
        <w:t>s</w:t>
      </w:r>
      <w:r w:rsidR="008E70E2">
        <w:rPr>
          <w:sz w:val="24"/>
          <w:szCs w:val="24"/>
        </w:rPr>
        <w:t xml:space="preserve"> </w:t>
      </w:r>
      <w:r w:rsidR="00934167">
        <w:rPr>
          <w:sz w:val="24"/>
          <w:szCs w:val="24"/>
        </w:rPr>
        <w:t xml:space="preserve">the </w:t>
      </w:r>
      <w:r w:rsidR="008E70E2">
        <w:rPr>
          <w:sz w:val="24"/>
          <w:szCs w:val="24"/>
        </w:rPr>
        <w:t>biological legacies</w:t>
      </w:r>
      <w:r w:rsidR="005F1D89">
        <w:rPr>
          <w:sz w:val="24"/>
          <w:szCs w:val="24"/>
        </w:rPr>
        <w:t xml:space="preserve"> </w:t>
      </w:r>
      <w:r w:rsidR="00D37BCD">
        <w:rPr>
          <w:sz w:val="24"/>
          <w:szCs w:val="24"/>
        </w:rPr>
        <w:t>left by windstorms</w:t>
      </w:r>
      <w:r w:rsidR="008E11DB">
        <w:rPr>
          <w:sz w:val="24"/>
          <w:szCs w:val="24"/>
        </w:rPr>
        <w:t xml:space="preserve"> </w:t>
      </w:r>
      <w:r w:rsidR="004C44A3">
        <w:rPr>
          <w:sz w:val="24"/>
          <w:szCs w:val="24"/>
        </w:rPr>
        <w:t xml:space="preserve">by </w:t>
      </w:r>
      <w:r w:rsidR="00934167">
        <w:rPr>
          <w:sz w:val="24"/>
          <w:szCs w:val="24"/>
        </w:rPr>
        <w:t>reducing the amount and diversity of</w:t>
      </w:r>
      <w:r w:rsidR="004C44A3">
        <w:rPr>
          <w:sz w:val="24"/>
          <w:szCs w:val="24"/>
        </w:rPr>
        <w:t xml:space="preserve"> woody debris,</w:t>
      </w:r>
      <w:r w:rsidR="00C02949">
        <w:rPr>
          <w:sz w:val="24"/>
          <w:szCs w:val="24"/>
        </w:rPr>
        <w:t xml:space="preserve"> as well as</w:t>
      </w:r>
      <w:r w:rsidR="004C44A3">
        <w:rPr>
          <w:sz w:val="24"/>
          <w:szCs w:val="24"/>
        </w:rPr>
        <w:t xml:space="preserve"> by disturbance of understory plants</w:t>
      </w:r>
      <w:r w:rsidR="00B326F5">
        <w:rPr>
          <w:sz w:val="24"/>
          <w:szCs w:val="24"/>
        </w:rPr>
        <w:t>,</w:t>
      </w:r>
      <w:r w:rsidR="00F06BFF">
        <w:rPr>
          <w:sz w:val="24"/>
          <w:szCs w:val="24"/>
        </w:rPr>
        <w:t xml:space="preserve"> potential for soil compaction</w:t>
      </w:r>
      <w:r w:rsidR="00BD4BC3">
        <w:rPr>
          <w:sz w:val="24"/>
          <w:szCs w:val="24"/>
        </w:rPr>
        <w:t xml:space="preserve"> from machinery</w:t>
      </w:r>
      <w:r w:rsidR="00683662">
        <w:rPr>
          <w:sz w:val="24"/>
          <w:szCs w:val="24"/>
        </w:rPr>
        <w:t xml:space="preserve">, and </w:t>
      </w:r>
      <w:r w:rsidR="00BE295E">
        <w:rPr>
          <w:sz w:val="24"/>
          <w:szCs w:val="24"/>
        </w:rPr>
        <w:t xml:space="preserve">modified tree </w:t>
      </w:r>
      <w:r w:rsidR="008448C6">
        <w:rPr>
          <w:sz w:val="24"/>
          <w:szCs w:val="24"/>
        </w:rPr>
        <w:t>species composition</w:t>
      </w:r>
      <w:r w:rsidR="00F06BFF">
        <w:rPr>
          <w:sz w:val="24"/>
          <w:szCs w:val="24"/>
        </w:rPr>
        <w:t xml:space="preserve"> </w:t>
      </w:r>
      <w:r w:rsidR="00EE0139">
        <w:rPr>
          <w:sz w:val="24"/>
          <w:szCs w:val="24"/>
        </w:rPr>
        <w:fldChar w:fldCharType="begin"/>
      </w:r>
      <w:r w:rsidR="00990CDB">
        <w:rPr>
          <w:sz w:val="24"/>
          <w:szCs w:val="24"/>
        </w:rPr>
        <w:instrText xml:space="preserve"> ADDIN ZOTERO_ITEM CSL_CITATION {"citationID":"lOLL3VQ7","properties":{"formattedCitation":"(McNabb et al. 2001, Curtze et al. 2018, Slyder et al. 2020)","plainCitation":"(McNabb et al. 2001, Curtze et al. 2018, Slyder et al. 2020)","noteIndex":0},"citationItems":[{"id":374,"uris":["http://zotero.org/groups/5154252/items/JXQCMHKC"],"itemData":{"id":374,"type":"article-journal","abstract":"Soil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00EE0139">
        <w:rPr>
          <w:sz w:val="24"/>
          <w:szCs w:val="24"/>
        </w:rPr>
        <w:fldChar w:fldCharType="separate"/>
      </w:r>
      <w:r w:rsidR="00990CDB" w:rsidRPr="00990CDB">
        <w:rPr>
          <w:sz w:val="24"/>
        </w:rPr>
        <w:t>(McNabb et al. 2001, Curtze et al. 2018, Slyder et al. 2020)</w:t>
      </w:r>
      <w:r w:rsidR="00EE0139">
        <w:rPr>
          <w:sz w:val="24"/>
          <w:szCs w:val="24"/>
        </w:rPr>
        <w:fldChar w:fldCharType="end"/>
      </w:r>
      <w:r w:rsidR="00F06BFF">
        <w:rPr>
          <w:sz w:val="24"/>
          <w:szCs w:val="24"/>
        </w:rPr>
        <w:t>.</w:t>
      </w:r>
      <w:r w:rsidR="00CE6B2B">
        <w:rPr>
          <w:sz w:val="24"/>
          <w:szCs w:val="24"/>
        </w:rPr>
        <w:t xml:space="preserve"> </w:t>
      </w:r>
      <w:r w:rsidR="003433E5">
        <w:rPr>
          <w:sz w:val="24"/>
          <w:szCs w:val="24"/>
        </w:rPr>
        <w:t xml:space="preserve">The </w:t>
      </w:r>
      <w:r w:rsidR="001E109C">
        <w:rPr>
          <w:sz w:val="24"/>
          <w:szCs w:val="24"/>
        </w:rPr>
        <w:t>combination of natural wind disturbance followed by salvag</w:t>
      </w:r>
      <w:r w:rsidR="0009076A">
        <w:rPr>
          <w:sz w:val="24"/>
          <w:szCs w:val="24"/>
        </w:rPr>
        <w:t>e-logging</w:t>
      </w:r>
      <w:r w:rsidR="006F71B4">
        <w:rPr>
          <w:sz w:val="24"/>
          <w:szCs w:val="24"/>
        </w:rPr>
        <w:t xml:space="preserve"> </w:t>
      </w:r>
      <w:r w:rsidR="001E109C">
        <w:rPr>
          <w:sz w:val="24"/>
          <w:szCs w:val="24"/>
        </w:rPr>
        <w:t>disturbance</w:t>
      </w:r>
      <w:r w:rsidR="006252CD">
        <w:rPr>
          <w:sz w:val="24"/>
          <w:szCs w:val="24"/>
        </w:rPr>
        <w:t xml:space="preserve"> could </w:t>
      </w:r>
      <w:r w:rsidR="00B06940">
        <w:rPr>
          <w:sz w:val="24"/>
          <w:szCs w:val="24"/>
        </w:rPr>
        <w:t xml:space="preserve">cause longer-lasting changes to </w:t>
      </w:r>
      <w:r w:rsidR="00855269">
        <w:rPr>
          <w:sz w:val="24"/>
          <w:szCs w:val="24"/>
        </w:rPr>
        <w:t>the ecosystem.</w:t>
      </w:r>
      <w:r w:rsidR="006F71B4">
        <w:rPr>
          <w:sz w:val="24"/>
          <w:szCs w:val="24"/>
        </w:rPr>
        <w:t xml:space="preserve"> </w:t>
      </w:r>
    </w:p>
    <w:p w14:paraId="78666DEE" w14:textId="77777777" w:rsidR="00EE5DAB" w:rsidRDefault="00EE5DAB">
      <w:pPr>
        <w:rPr>
          <w:sz w:val="24"/>
          <w:szCs w:val="24"/>
        </w:rPr>
      </w:pPr>
    </w:p>
    <w:p w14:paraId="1F774C9F" w14:textId="5A883D16" w:rsidR="00377816" w:rsidRDefault="00EE5DAB">
      <w:pPr>
        <w:rPr>
          <w:sz w:val="24"/>
          <w:szCs w:val="24"/>
        </w:rPr>
      </w:pPr>
      <w:r>
        <w:rPr>
          <w:sz w:val="24"/>
          <w:szCs w:val="24"/>
        </w:rPr>
        <w:tab/>
      </w:r>
      <w:r w:rsidR="0042595B">
        <w:rPr>
          <w:sz w:val="24"/>
          <w:szCs w:val="24"/>
        </w:rPr>
        <w:t xml:space="preserve">To understand how </w:t>
      </w:r>
      <w:r w:rsidR="002754A6">
        <w:rPr>
          <w:sz w:val="24"/>
          <w:szCs w:val="24"/>
        </w:rPr>
        <w:t>insect biodiversity is affected by forest management</w:t>
      </w:r>
      <w:r w:rsidR="00695918">
        <w:rPr>
          <w:sz w:val="24"/>
          <w:szCs w:val="24"/>
        </w:rPr>
        <w:t>, an indicator taxon can be used, wh</w:t>
      </w:r>
      <w:r w:rsidR="00837F3A">
        <w:rPr>
          <w:sz w:val="24"/>
          <w:szCs w:val="24"/>
        </w:rPr>
        <w:t>ich</w:t>
      </w:r>
      <w:r w:rsidR="00240CE0">
        <w:rPr>
          <w:sz w:val="24"/>
          <w:szCs w:val="24"/>
        </w:rPr>
        <w:t xml:space="preserve"> </w:t>
      </w:r>
      <w:r w:rsidR="00183EC1">
        <w:rPr>
          <w:sz w:val="24"/>
          <w:szCs w:val="24"/>
        </w:rPr>
        <w:t>is</w:t>
      </w:r>
      <w:r w:rsidR="00CC0A46">
        <w:rPr>
          <w:sz w:val="24"/>
          <w:szCs w:val="24"/>
        </w:rPr>
        <w:t xml:space="preserve"> a starting point for</w:t>
      </w:r>
      <w:r w:rsidR="008A5164">
        <w:rPr>
          <w:sz w:val="24"/>
          <w:szCs w:val="24"/>
        </w:rPr>
        <w:t xml:space="preserve"> characterizing the response of</w:t>
      </w:r>
      <w:r w:rsidR="00CC0A46">
        <w:rPr>
          <w:sz w:val="24"/>
          <w:szCs w:val="24"/>
        </w:rPr>
        <w:t xml:space="preserve"> the insect community </w:t>
      </w:r>
      <w:r w:rsidR="00296549">
        <w:rPr>
          <w:sz w:val="24"/>
          <w:szCs w:val="24"/>
        </w:rPr>
        <w:fldChar w:fldCharType="begin"/>
      </w:r>
      <w:r w:rsidR="00296549">
        <w:rPr>
          <w:sz w:val="24"/>
          <w:szCs w:val="24"/>
        </w:rPr>
        <w:instrText xml:space="preserve"> ADDIN ZOTERO_ITEM CSL_CITATION {"citationID":"SYADqIGo","properties":{"formattedCitation":"(Langor and Spence 2006)","plainCitation":"(Langor and Spence 2006)","noteIndex":0},"citationItems":[{"id":585,"uris":["http://zotero.org/groups/5154252/items/M7JHNS6F"],"itemData":{"id":585,"type":"article-journal","abstract":"The high functional and unmatched biological diversity represented by arthropods demand that these organisms be considered as ecological indicators of sustainable forest management. Successful use of arthropods in this capacity will require a systematic and rigorous process, including selection of potential indicators, definition of relationships between indicators and disturbance variables, optimization of the useful range of the indicator and application of the indicator(s) in monitoring. In Canada, the single greatest impediment to the use of arthropods as ecological indicators is the importance of accurate species-level identification and the difficulty achieving it. Consequently, most work has focused on a few relatively well-known groups (e.g., epigaeic carabid and staphylinid beetles and spiders, saproxylic beetles, butterflies and larger night flying moths).Many recent studies have provided baseline data about the range of natural variation and have begun to quantify arthropod responses to natural and anthropogenic disturbances in the context of preplanned experiments or through various retrospective approaches. Carabid beetles are the best-studied group and sufficient sets of data now exist to permit a meta-analysis of the robustness of carabids as indicators across multiple spatial scales and in terms of how well they represent broader ecological responses to disturbances. There is good potential to incorporate arthropod indicators into monitoring programs in Canada, but it is necessary to first complete a scientifically credible selection process for specific ecological indicators. Future research should focus on completing the process for taxa under current study as this develops the best presently understood opportunities for using arthropod indicators in assessing various aspects of environmental change. Researchers should also consider other means of monitoring arthropod biodiversity by the use of surrogate ecological parameters such as ecological land classification and habitat classification systems. Key words: arthropods, ecological indicators, monitoring, biodiversity, taxonomy, sustainability","container-title":"The Forestry Chronicle","DOI":"10.5558/tfc82344-3","ISSN":"0015-7546, 1499-9315","issue":"3","journalAbbreviation":"The Forestry Chronicle","language":"en","page":"344-350","source":"DOI.org (Crossref)","title":"Arthropods as ecological indicators of sustainability in Canadian forests","volume":"82","author":[{"family":"Langor","given":"David W"},{"family":"Spence","given":"John R"}],"issued":{"date-parts":[["2006",5,1]]}}}],"schema":"https://github.com/citation-style-language/schema/raw/master/csl-citation.json"} </w:instrText>
      </w:r>
      <w:r w:rsidR="00296549">
        <w:rPr>
          <w:sz w:val="24"/>
          <w:szCs w:val="24"/>
        </w:rPr>
        <w:fldChar w:fldCharType="separate"/>
      </w:r>
      <w:r w:rsidR="00296549" w:rsidRPr="00296549">
        <w:rPr>
          <w:sz w:val="24"/>
        </w:rPr>
        <w:t>(Langor and Spence 2006)</w:t>
      </w:r>
      <w:r w:rsidR="00296549">
        <w:rPr>
          <w:sz w:val="24"/>
          <w:szCs w:val="24"/>
        </w:rPr>
        <w:fldChar w:fldCharType="end"/>
      </w:r>
      <w:r w:rsidR="00296549">
        <w:rPr>
          <w:sz w:val="24"/>
          <w:szCs w:val="24"/>
        </w:rPr>
        <w:t>.</w:t>
      </w:r>
      <w:r w:rsidR="00DC6F01">
        <w:rPr>
          <w:sz w:val="24"/>
          <w:szCs w:val="24"/>
        </w:rPr>
        <w:t xml:space="preserve"> Ground beetles (Coleoptera: Carabidae) are </w:t>
      </w:r>
      <w:r w:rsidR="00AE4806">
        <w:rPr>
          <w:sz w:val="24"/>
          <w:szCs w:val="24"/>
        </w:rPr>
        <w:t xml:space="preserve">useful indicators because they are </w:t>
      </w:r>
      <w:r w:rsidR="005A0603">
        <w:rPr>
          <w:sz w:val="24"/>
          <w:szCs w:val="24"/>
        </w:rPr>
        <w:t>taxonomically well known</w:t>
      </w:r>
      <w:r w:rsidR="00101913">
        <w:rPr>
          <w:sz w:val="24"/>
          <w:szCs w:val="24"/>
        </w:rPr>
        <w:t>, sensitive to abiotic and biotic conditions, and</w:t>
      </w:r>
      <w:r w:rsidR="008332D8">
        <w:rPr>
          <w:sz w:val="24"/>
          <w:szCs w:val="24"/>
        </w:rPr>
        <w:t xml:space="preserve"> </w:t>
      </w:r>
      <w:r w:rsidR="006846DA">
        <w:rPr>
          <w:sz w:val="24"/>
          <w:szCs w:val="24"/>
        </w:rPr>
        <w:t xml:space="preserve">sensitive to </w:t>
      </w:r>
      <w:r w:rsidR="0040408F">
        <w:rPr>
          <w:sz w:val="24"/>
          <w:szCs w:val="24"/>
        </w:rPr>
        <w:t>forest disturbance</w:t>
      </w:r>
      <w:r w:rsidR="00675E1E">
        <w:rPr>
          <w:sz w:val="24"/>
          <w:szCs w:val="24"/>
        </w:rPr>
        <w:t xml:space="preserve"> </w:t>
      </w:r>
      <w:r w:rsidR="00101913">
        <w:rPr>
          <w:sz w:val="24"/>
          <w:szCs w:val="24"/>
        </w:rPr>
        <w:fldChar w:fldCharType="begin"/>
      </w:r>
      <w:r w:rsidR="00101913">
        <w:rPr>
          <w:sz w:val="24"/>
          <w:szCs w:val="24"/>
        </w:rPr>
        <w:instrText xml:space="preserve"> ADDIN ZOTERO_ITEM CSL_CITATION {"citationID":"OTyhqNI9","properties":{"formattedCitation":"(Koivula 2011)","plainCitation":"(Koivula 2011)","noteIndex":0},"citationItems":[{"id":583,"uris":["http://zotero.org/groups/5154252/items/BKTVQABU"],"itemData":{"id":583,"type":"article-journal","container-title":"ZooKeys","DOI":"10.3897/zookeys.100.1533","ISSN":"1313-2970, 1313-2989","journalAbbreviation":"ZK","page":"287-317","source":"DOI.org (Crossref)","title":"Useful model organisms, indicators, or both? Ground beetles (Coleoptera, Carabidae) reflecting environmental conditions","title-short":"Useful model organisms, indicators, or both?","volume":"100","author":[{"family":"Koivula","given":"Matti"}],"issued":{"date-parts":[["2011",5,20]]}}}],"schema":"https://github.com/citation-style-language/schema/raw/master/csl-citation.json"} </w:instrText>
      </w:r>
      <w:r w:rsidR="00101913">
        <w:rPr>
          <w:sz w:val="24"/>
          <w:szCs w:val="24"/>
        </w:rPr>
        <w:fldChar w:fldCharType="separate"/>
      </w:r>
      <w:r w:rsidR="00101913" w:rsidRPr="00101913">
        <w:rPr>
          <w:sz w:val="24"/>
        </w:rPr>
        <w:t>(Koivula 2011)</w:t>
      </w:r>
      <w:r w:rsidR="00101913">
        <w:rPr>
          <w:sz w:val="24"/>
          <w:szCs w:val="24"/>
        </w:rPr>
        <w:fldChar w:fldCharType="end"/>
      </w:r>
      <w:r w:rsidR="0064262C">
        <w:rPr>
          <w:sz w:val="24"/>
          <w:szCs w:val="24"/>
        </w:rPr>
        <w:t xml:space="preserve">. </w:t>
      </w:r>
      <w:r w:rsidR="00C4392C">
        <w:rPr>
          <w:sz w:val="24"/>
          <w:szCs w:val="24"/>
        </w:rPr>
        <w:t>Ground beetles are diver</w:t>
      </w:r>
      <w:r w:rsidR="00D603E5">
        <w:rPr>
          <w:sz w:val="24"/>
          <w:szCs w:val="24"/>
        </w:rPr>
        <w:t>se in multiple habitats</w:t>
      </w:r>
      <w:r w:rsidR="00430F14">
        <w:rPr>
          <w:sz w:val="24"/>
          <w:szCs w:val="24"/>
        </w:rPr>
        <w:t xml:space="preserve">, including </w:t>
      </w:r>
      <w:r w:rsidR="00125454">
        <w:rPr>
          <w:sz w:val="24"/>
          <w:szCs w:val="24"/>
        </w:rPr>
        <w:t xml:space="preserve">both </w:t>
      </w:r>
      <w:r w:rsidR="00430F14">
        <w:rPr>
          <w:sz w:val="24"/>
          <w:szCs w:val="24"/>
        </w:rPr>
        <w:t>mature forest</w:t>
      </w:r>
      <w:r w:rsidR="00C57FAF">
        <w:rPr>
          <w:sz w:val="24"/>
          <w:szCs w:val="24"/>
        </w:rPr>
        <w:t>s</w:t>
      </w:r>
      <w:r w:rsidR="00430F14">
        <w:rPr>
          <w:sz w:val="24"/>
          <w:szCs w:val="24"/>
        </w:rPr>
        <w:t xml:space="preserve"> and early successional</w:t>
      </w:r>
      <w:r w:rsidR="00C57FAF">
        <w:rPr>
          <w:sz w:val="24"/>
          <w:szCs w:val="24"/>
        </w:rPr>
        <w:t xml:space="preserve"> habitats</w:t>
      </w:r>
      <w:r w:rsidR="00125454">
        <w:rPr>
          <w:sz w:val="24"/>
          <w:szCs w:val="24"/>
        </w:rPr>
        <w:t xml:space="preserve"> such as </w:t>
      </w:r>
      <w:r w:rsidR="00AA5167">
        <w:rPr>
          <w:sz w:val="24"/>
          <w:szCs w:val="24"/>
        </w:rPr>
        <w:t xml:space="preserve">tallgrass </w:t>
      </w:r>
      <w:r w:rsidR="00125454">
        <w:rPr>
          <w:sz w:val="24"/>
          <w:szCs w:val="24"/>
        </w:rPr>
        <w:t>prairies, agricultural fields</w:t>
      </w:r>
      <w:r w:rsidR="007A3FC9">
        <w:rPr>
          <w:sz w:val="24"/>
          <w:szCs w:val="24"/>
        </w:rPr>
        <w:t xml:space="preserve">, urban areas, </w:t>
      </w:r>
      <w:r w:rsidR="002506CE">
        <w:rPr>
          <w:sz w:val="24"/>
          <w:szCs w:val="24"/>
        </w:rPr>
        <w:t xml:space="preserve">clearcuts, </w:t>
      </w:r>
      <w:r w:rsidR="007A3FC9">
        <w:rPr>
          <w:sz w:val="24"/>
          <w:szCs w:val="24"/>
        </w:rPr>
        <w:t>and</w:t>
      </w:r>
      <w:r w:rsidR="00472C10">
        <w:rPr>
          <w:sz w:val="24"/>
          <w:szCs w:val="24"/>
        </w:rPr>
        <w:t xml:space="preserve"> </w:t>
      </w:r>
      <w:r w:rsidR="001C4574">
        <w:rPr>
          <w:sz w:val="24"/>
          <w:szCs w:val="24"/>
        </w:rPr>
        <w:t>floodplains</w:t>
      </w:r>
      <w:r w:rsidR="001207AD">
        <w:rPr>
          <w:sz w:val="24"/>
          <w:szCs w:val="24"/>
        </w:rPr>
        <w:t xml:space="preserve"> </w:t>
      </w:r>
      <w:r w:rsidR="000F3CA0">
        <w:rPr>
          <w:sz w:val="24"/>
          <w:szCs w:val="24"/>
        </w:rPr>
        <w:fldChar w:fldCharType="begin"/>
      </w:r>
      <w:r w:rsidR="00377816">
        <w:rPr>
          <w:sz w:val="24"/>
          <w:szCs w:val="24"/>
        </w:rPr>
        <w:instrText xml:space="preserve"> ADDIN ZOTERO_ITEM CSL_CITATION {"citationID":"O0cFwOPj","properties":{"formattedCitation":"(Silverman et al. 2008, Lambeets et al. 2008, Lundgren and McCravy 2011)","plainCitation":"(Silverman et al. 2008, Lambeets et al. 2008, Lundgren and McCravy 2011)","noteIndex":0},"citationItems":[{"id":320,"uris":["http://zotero.org/groups/5154252/items/2MNXBW9Z"],"itemData":{"id":320,"type":"article-journal","container-title":"Environmental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K."}],"issued":{"date-parts":[["2008",6,1]]}}},{"id":492,"uris":["http://zotero.org/groups/5154252/items/FPJLQGNS"],"itemData":{"id":492,"type":"article-journal","container-title":"Journal of Animal Ecology","DOI":"10.1111/j.1365-2656.2008.01443.x","ISSN":"0021-8790, 1365-2656","issue":"6","journalAbbreviation":"Journal of Animal Ecology","language":"en","page":"1162-1174","source":"DOI.org (Crossref)","title":"Understanding the impact of flooding on trait‐displacements and shifts in assemblage structure of predatory arthropods on river banks","volume":"77","author":[{"family":"Lambeets","given":"Kevin"},{"family":"Vandegehuchte","given":"Martijn L."},{"family":"Maelfait","given":"Jean‐Pierre"},{"family":"Bonte","given":"Dries"}],"issued":{"date-parts":[["2008",11]]}}},{"id":313,"uris":["http://zotero.org/groups/5154252/items/XSL9P2AT"],"itemData":{"id":313,"type":"article-journal","abstract":"Abstract\n              Carabid beetles comprise a diverse and ubiquitous family of insects. Carabids are important in conservation biology and often have close associations with particular habitat types, making them useful biomonitoring organisms. Many carabids are also important biological control agents due to their predatory habits, but feeding habits within the family are quite diverse, and seed-eating or granivorous carabids can play an important role in shaping plant diversity and distributions. These qualities have particular relevance in the highly cultivated and fragmented landscape of the Midwestern U.S., and this region has become a very active one for carabid research in a variety of areas. In this paper, we review the state of carabid research in the Midwestern U.S., focusing on work published since the mid-1990s in carabid biogeography, conservation biology, biological control/pest management, feeding ecology and parasitism/health. Potentially productive directions for future research are discussed.","container-title":"Terrestrial Arthropod Reviews","DOI":"10.1163/187498311X565606","ISSN":"1874-9828, 1874-9836","issue":"2","journalAbbreviation":"Terr Arthropod Rev","page":"63-94","source":"DOI.org (Crossref)","title":"Carabid beetles (Coleoptera: Carabidae) of the Midwestern United States: a review and synthesis of recent research","title-short":"Carabid beetles (Coleoptera","volume":"4","author":[{"family":"Lundgren","given":"Jonathan"},{"family":"McCravy","given":"Kenneth"}],"issued":{"date-parts":[["2011"]]}}}],"schema":"https://github.com/citation-style-language/schema/raw/master/csl-citation.json"} </w:instrText>
      </w:r>
      <w:r w:rsidR="000F3CA0">
        <w:rPr>
          <w:sz w:val="24"/>
          <w:szCs w:val="24"/>
        </w:rPr>
        <w:fldChar w:fldCharType="separate"/>
      </w:r>
      <w:r w:rsidR="00377816" w:rsidRPr="00377816">
        <w:rPr>
          <w:sz w:val="24"/>
        </w:rPr>
        <w:t>(Silverman et al. 2008, Lambeets et al. 2008, Lundgren and McCravy 2011)</w:t>
      </w:r>
      <w:r w:rsidR="000F3CA0">
        <w:rPr>
          <w:sz w:val="24"/>
          <w:szCs w:val="24"/>
        </w:rPr>
        <w:fldChar w:fldCharType="end"/>
      </w:r>
      <w:r w:rsidR="00472C10">
        <w:rPr>
          <w:sz w:val="24"/>
          <w:szCs w:val="24"/>
        </w:rPr>
        <w:t>.</w:t>
      </w:r>
      <w:r w:rsidR="0031687B">
        <w:rPr>
          <w:sz w:val="24"/>
          <w:szCs w:val="24"/>
        </w:rPr>
        <w:t xml:space="preserve"> </w:t>
      </w:r>
      <w:r w:rsidR="00A06C6F">
        <w:rPr>
          <w:sz w:val="24"/>
          <w:szCs w:val="24"/>
        </w:rPr>
        <w:t>Within</w:t>
      </w:r>
      <w:r w:rsidR="004467C6">
        <w:rPr>
          <w:sz w:val="24"/>
          <w:szCs w:val="24"/>
        </w:rPr>
        <w:t xml:space="preserve"> mature forest</w:t>
      </w:r>
      <w:r w:rsidR="00100819">
        <w:rPr>
          <w:sz w:val="24"/>
          <w:szCs w:val="24"/>
        </w:rPr>
        <w:t>s</w:t>
      </w:r>
      <w:r w:rsidR="004467C6">
        <w:rPr>
          <w:sz w:val="24"/>
          <w:szCs w:val="24"/>
        </w:rPr>
        <w:t xml:space="preserve">, </w:t>
      </w:r>
      <w:r w:rsidR="0031687B">
        <w:rPr>
          <w:sz w:val="24"/>
          <w:szCs w:val="24"/>
        </w:rPr>
        <w:t xml:space="preserve">ground beetle communities can differ </w:t>
      </w:r>
      <w:r w:rsidR="0073170F">
        <w:rPr>
          <w:sz w:val="24"/>
          <w:szCs w:val="24"/>
        </w:rPr>
        <w:t xml:space="preserve">based on predominate tree species, </w:t>
      </w:r>
      <w:r w:rsidR="00631831">
        <w:rPr>
          <w:sz w:val="24"/>
          <w:szCs w:val="24"/>
        </w:rPr>
        <w:t xml:space="preserve">managed vs. old-growth forest, and </w:t>
      </w:r>
      <w:r w:rsidR="000073EB">
        <w:rPr>
          <w:sz w:val="24"/>
          <w:szCs w:val="24"/>
        </w:rPr>
        <w:t xml:space="preserve">forests with </w:t>
      </w:r>
      <w:r w:rsidR="00F67A26">
        <w:rPr>
          <w:sz w:val="24"/>
          <w:szCs w:val="24"/>
        </w:rPr>
        <w:t xml:space="preserve">dense vs open </w:t>
      </w:r>
      <w:r w:rsidR="000073EB">
        <w:rPr>
          <w:sz w:val="24"/>
          <w:szCs w:val="24"/>
        </w:rPr>
        <w:t>ground vegetation</w:t>
      </w:r>
      <w:r w:rsidR="00827A9D">
        <w:rPr>
          <w:sz w:val="24"/>
          <w:szCs w:val="24"/>
        </w:rPr>
        <w:t xml:space="preserve"> </w:t>
      </w:r>
      <w:r w:rsidR="00827A9D">
        <w:rPr>
          <w:sz w:val="24"/>
          <w:szCs w:val="24"/>
        </w:rPr>
        <w:fldChar w:fldCharType="begin"/>
      </w:r>
      <w:r w:rsidR="002D7D0C">
        <w:rPr>
          <w:sz w:val="24"/>
          <w:szCs w:val="24"/>
        </w:rPr>
        <w:instrText xml:space="preserve"> ADDIN ZOTERO_ITEM CSL_CITATION {"citationID":"rY3EsLlw","properties":{"formattedCitation":"(Werner and Raffa 2000, Browne et al. 2014, Perry et al. 2018)","plainCitation":"(Werner and Raffa 2000, Browne et al. 2014, Perry et al. 2018)","noteIndex":0},"citationItems":[{"id":1157,"uris":["http://zotero.org/groups/5154252/items/CV95VA9F"],"itemData":{"id":1157,"type":"article-journal","abstract":"Ground-occurring Coleoptera were sampled over 2 years using pitfall traps in 23 northern hardwood or eastern hemlockdominated sites representing even-aged, uneven-aged, or old growth forests. Overall, 65,586 individuals were obtained, representing 33 families and 192 species. Carabids comprised 54% of the total catch in 1996, when all the families were tallied. There was little variation in the number and relative abundance of carabid species caught between seasons. No differences in overall species richness or abundance were observed among forest management regimes or habitat types. However, there were substantial differences in species composition. Thirteen species showed signi®cant habitat associations among the ®ve forest management regimes, and 21 species were associated with speci®c habitat features of the sites, such as dominant tree species or canopy structure. More species (16) were affected by the presence of forest management than by tree species dominance (6) or canopy structure (5). Harpalus fulvilabris, Pterostichus coracinus, Carabus nemoralis, Glischrochilus siepmanni, Nicrophorus orbicollis, and Nicrophorus sayi were more commonly caught in managed than in old growth forest sites, while Carabus sylvosus, Platynus decentis and Oiceoptoma novaboracensis were more commonly associated with old growth sites. Calosoma frigidum and Necrophila americana were associated with northern hardwood sites, while Platynus decentis was signi®cantly associated with sites dominated by eastern hemlock. Calosoma frigidum, Necrophila americana, and Nicrophorus vespilloides were more common in even-aged sites, while a lampyrid and a leiodid morphospecies were more common in sites with an uneven-aged canopy structure. The importance of microsite features was re¯ected in the high variability observed among sites and among traps within sites. Results indicate that conservation of a range of forest types is required in order to maintain the diversity of ground-occurring beetles on a regional scale. This will be quite challenging, since forest types such as old growth hemlock-hardwood are rare across the landscape due to habitat fragmentation and logging. # 2000 Elsevier Science B.V. All rights reserved.","container-title":"Forest Ecology and Management","language":"en","source":"Zotero","title":"Effects of forest management practices on the diversity of ground-occurring beetles in mixed northern hardwood forests of the Great Lakes Region","author":[{"family":"Werner","given":"Shahla M"},{"family":"Raffa","given":"Kenneth F"}],"issued":{"date-parts":[["2000"]]}}},{"id":1294,"uris":["http://zotero.org/groups/5154252/items/Q9I79DS9"],"itemData":{"id":1294,"type":"article-journal","abstract":"Using pitfall traps on 12 sites in the southern Appalachian Mountains during 2007–2008, we collected 6552 carabid beetles representing 46 species. We collected 40 species in 14 genera at 9 spruce–fir sites and 29 species in 12 genera at 3 hardwood sites. When adjusted for sampling effort via rarefaction, spruce–fir and hardwood sites did not differ in species richness. However, there were significant differences in species composition. Based on non-metric multidimensional scaling (NMS) analysis, species assemblages for spruce–fir forest were distinct from those found for hardwood forests, with the 4 northern spruce–fir forest sites clustered independently from the 5 southern spruce–fir sites. Composition by genera varied by season: Pterostichus was the dominant genus in the summer and autumn, and Sphaeroderus was the dominant genus in the winter and spring. The species captured by pitfall traps in this study differed somewhat from the species found at these sites in a previous survey made by hand-collection. However, when DGMXVWHG IRU VDPSOH VL]H YLD UDUHIDFWLRQ VSHFLHV ULFKQHVV HYHQQHVV DQG )LVKHU¶V Į GLG QRW differ between these samples made by different collection methods.","container-title":"Southeastern Naturalist","DOI":"10.1656/058.013.0220","ISSN":"1528-7092, 1938-5412","issue":"2","journalAbbreviation":"Southeastern Naturalist","language":"en","page":"407-422","source":"DOI.org (Crossref)","title":"Ground Beetle (Coleoptera: Carabidae) Species Composition in the Southern Appalachian Mountains","title-short":"Ground Beetle (Coleoptera","volume":"13","author":[{"family":"Browne","given":"Robert"},{"family":"Maveety","given":"Sarah"},{"family":"Cooper","given":"Leigh"},{"family":"Riley","given":"Kathryn"}],"issued":{"date-parts":[["2014",6]]}}},{"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00827A9D">
        <w:rPr>
          <w:sz w:val="24"/>
          <w:szCs w:val="24"/>
        </w:rPr>
        <w:fldChar w:fldCharType="separate"/>
      </w:r>
      <w:r w:rsidR="002D7D0C" w:rsidRPr="002D7D0C">
        <w:rPr>
          <w:sz w:val="24"/>
        </w:rPr>
        <w:t>(Werner and Raffa 2000, Browne et al. 2014, Perry et al. 2018)</w:t>
      </w:r>
      <w:r w:rsidR="00827A9D">
        <w:rPr>
          <w:sz w:val="24"/>
          <w:szCs w:val="24"/>
        </w:rPr>
        <w:fldChar w:fldCharType="end"/>
      </w:r>
      <w:r w:rsidR="00F74119">
        <w:rPr>
          <w:sz w:val="24"/>
          <w:szCs w:val="24"/>
        </w:rPr>
        <w:t xml:space="preserve">. </w:t>
      </w:r>
      <w:r w:rsidR="00BE3795">
        <w:rPr>
          <w:sz w:val="24"/>
          <w:szCs w:val="24"/>
        </w:rPr>
        <w:t>Thus, the</w:t>
      </w:r>
      <w:r w:rsidR="00311B77">
        <w:rPr>
          <w:sz w:val="24"/>
          <w:szCs w:val="24"/>
        </w:rPr>
        <w:t xml:space="preserve"> occurrence and species composition of ground beetles</w:t>
      </w:r>
      <w:r w:rsidR="00BE3795">
        <w:rPr>
          <w:sz w:val="24"/>
          <w:szCs w:val="24"/>
        </w:rPr>
        <w:t xml:space="preserve"> can indica</w:t>
      </w:r>
      <w:r w:rsidR="00A06C6F">
        <w:rPr>
          <w:sz w:val="24"/>
          <w:szCs w:val="24"/>
        </w:rPr>
        <w:t>te fine-scale differences in habitat.</w:t>
      </w:r>
    </w:p>
    <w:p w14:paraId="7CFED149" w14:textId="77777777" w:rsidR="00707342" w:rsidRDefault="00707342">
      <w:pPr>
        <w:rPr>
          <w:sz w:val="24"/>
          <w:szCs w:val="24"/>
        </w:rPr>
      </w:pPr>
    </w:p>
    <w:p w14:paraId="2A03F336" w14:textId="25755A22" w:rsidR="00F278DE" w:rsidRDefault="00707342">
      <w:pPr>
        <w:rPr>
          <w:sz w:val="24"/>
          <w:szCs w:val="24"/>
        </w:rPr>
      </w:pPr>
      <w:r>
        <w:rPr>
          <w:sz w:val="24"/>
          <w:szCs w:val="24"/>
        </w:rPr>
        <w:tab/>
        <w:t>Two processes occ</w:t>
      </w:r>
      <w:r w:rsidR="00F4030C">
        <w:rPr>
          <w:sz w:val="24"/>
          <w:szCs w:val="24"/>
        </w:rPr>
        <w:t xml:space="preserve">ur to the </w:t>
      </w:r>
      <w:r w:rsidR="001D5611">
        <w:rPr>
          <w:sz w:val="24"/>
          <w:szCs w:val="24"/>
        </w:rPr>
        <w:t>ground beetle</w:t>
      </w:r>
      <w:r w:rsidR="00F4030C">
        <w:rPr>
          <w:sz w:val="24"/>
          <w:szCs w:val="24"/>
        </w:rPr>
        <w:t xml:space="preserve"> communit</w:t>
      </w:r>
      <w:r w:rsidR="007C6077">
        <w:rPr>
          <w:sz w:val="24"/>
          <w:szCs w:val="24"/>
        </w:rPr>
        <w:t>y after a forest disturbance</w:t>
      </w:r>
      <w:r w:rsidR="006F2001">
        <w:rPr>
          <w:sz w:val="24"/>
          <w:szCs w:val="24"/>
        </w:rPr>
        <w:t xml:space="preserve">: influx of new species and decline of </w:t>
      </w:r>
      <w:r w:rsidR="007F5FFB">
        <w:rPr>
          <w:sz w:val="24"/>
          <w:szCs w:val="24"/>
        </w:rPr>
        <w:t xml:space="preserve">some </w:t>
      </w:r>
      <w:r w:rsidR="006F2001">
        <w:rPr>
          <w:sz w:val="24"/>
          <w:szCs w:val="24"/>
        </w:rPr>
        <w:t>resident species</w:t>
      </w:r>
      <w:r w:rsidR="007C6077">
        <w:rPr>
          <w:sz w:val="24"/>
          <w:szCs w:val="24"/>
        </w:rPr>
        <w:t xml:space="preserve">. </w:t>
      </w:r>
      <w:r w:rsidR="006F2001">
        <w:rPr>
          <w:sz w:val="24"/>
          <w:szCs w:val="24"/>
        </w:rPr>
        <w:t>A</w:t>
      </w:r>
      <w:r w:rsidR="00BE7938">
        <w:rPr>
          <w:sz w:val="24"/>
          <w:szCs w:val="24"/>
        </w:rPr>
        <w:t>fter</w:t>
      </w:r>
      <w:r w:rsidR="00B17A7E">
        <w:rPr>
          <w:sz w:val="24"/>
          <w:szCs w:val="24"/>
        </w:rPr>
        <w:t xml:space="preserve"> canopy gaps open</w:t>
      </w:r>
      <w:r w:rsidR="007E3522">
        <w:rPr>
          <w:sz w:val="24"/>
          <w:szCs w:val="24"/>
        </w:rPr>
        <w:t xml:space="preserve"> and early successional plants begin to grow, </w:t>
      </w:r>
      <w:r w:rsidR="00474E5D">
        <w:rPr>
          <w:sz w:val="24"/>
          <w:szCs w:val="24"/>
        </w:rPr>
        <w:t xml:space="preserve">a </w:t>
      </w:r>
      <w:r w:rsidR="006C4F81">
        <w:rPr>
          <w:sz w:val="24"/>
          <w:szCs w:val="24"/>
        </w:rPr>
        <w:t xml:space="preserve">guild of </w:t>
      </w:r>
      <w:r w:rsidR="00E17E57">
        <w:rPr>
          <w:sz w:val="24"/>
          <w:szCs w:val="24"/>
        </w:rPr>
        <w:t xml:space="preserve">open-habitat </w:t>
      </w:r>
      <w:r w:rsidR="0039203F">
        <w:rPr>
          <w:sz w:val="24"/>
          <w:szCs w:val="24"/>
        </w:rPr>
        <w:t xml:space="preserve">and generalist </w:t>
      </w:r>
      <w:r w:rsidR="006C4F81">
        <w:rPr>
          <w:sz w:val="24"/>
          <w:szCs w:val="24"/>
        </w:rPr>
        <w:t>ground beetles</w:t>
      </w:r>
      <w:r w:rsidR="00027108">
        <w:rPr>
          <w:sz w:val="24"/>
          <w:szCs w:val="24"/>
        </w:rPr>
        <w:t xml:space="preserve"> typically </w:t>
      </w:r>
      <w:proofErr w:type="gramStart"/>
      <w:r w:rsidR="00027108">
        <w:rPr>
          <w:sz w:val="24"/>
          <w:szCs w:val="24"/>
        </w:rPr>
        <w:t>disperses</w:t>
      </w:r>
      <w:proofErr w:type="gramEnd"/>
      <w:r w:rsidR="00027108">
        <w:rPr>
          <w:sz w:val="24"/>
          <w:szCs w:val="24"/>
        </w:rPr>
        <w:t xml:space="preserve"> to the disturbed area. This group, </w:t>
      </w:r>
      <w:r w:rsidR="004879FD">
        <w:rPr>
          <w:sz w:val="24"/>
          <w:szCs w:val="24"/>
        </w:rPr>
        <w:t>including</w:t>
      </w:r>
      <w:r w:rsidR="00027108">
        <w:rPr>
          <w:sz w:val="24"/>
          <w:szCs w:val="24"/>
        </w:rPr>
        <w:t xml:space="preserve"> </w:t>
      </w:r>
      <w:r w:rsidR="00963599">
        <w:rPr>
          <w:sz w:val="24"/>
          <w:szCs w:val="24"/>
        </w:rPr>
        <w:t xml:space="preserve">certain species of </w:t>
      </w:r>
      <w:r w:rsidR="00963599" w:rsidRPr="00E17E57">
        <w:rPr>
          <w:i/>
          <w:iCs/>
          <w:sz w:val="24"/>
          <w:szCs w:val="24"/>
        </w:rPr>
        <w:t>Amara</w:t>
      </w:r>
      <w:r w:rsidR="00825918">
        <w:rPr>
          <w:sz w:val="24"/>
          <w:szCs w:val="24"/>
        </w:rPr>
        <w:t xml:space="preserve">, </w:t>
      </w:r>
      <w:proofErr w:type="spellStart"/>
      <w:r w:rsidR="00825918" w:rsidRPr="00E17E57">
        <w:rPr>
          <w:i/>
          <w:iCs/>
          <w:sz w:val="24"/>
          <w:szCs w:val="24"/>
        </w:rPr>
        <w:t>Anisodactylus</w:t>
      </w:r>
      <w:proofErr w:type="spellEnd"/>
      <w:r w:rsidR="00825918">
        <w:rPr>
          <w:sz w:val="24"/>
          <w:szCs w:val="24"/>
        </w:rPr>
        <w:t>,</w:t>
      </w:r>
      <w:r w:rsidR="00963599">
        <w:rPr>
          <w:sz w:val="24"/>
          <w:szCs w:val="24"/>
        </w:rPr>
        <w:t xml:space="preserve"> </w:t>
      </w:r>
      <w:r w:rsidR="00963599" w:rsidRPr="00E17E57">
        <w:rPr>
          <w:i/>
          <w:iCs/>
          <w:sz w:val="24"/>
          <w:szCs w:val="24"/>
        </w:rPr>
        <w:t>Harpalus</w:t>
      </w:r>
      <w:r w:rsidR="00963599">
        <w:rPr>
          <w:sz w:val="24"/>
          <w:szCs w:val="24"/>
        </w:rPr>
        <w:t>,</w:t>
      </w:r>
      <w:r w:rsidR="009E4FBE">
        <w:rPr>
          <w:sz w:val="24"/>
          <w:szCs w:val="24"/>
        </w:rPr>
        <w:t xml:space="preserve"> and </w:t>
      </w:r>
      <w:r w:rsidR="009E4FBE" w:rsidRPr="009E4FBE">
        <w:rPr>
          <w:i/>
          <w:iCs/>
          <w:sz w:val="24"/>
          <w:szCs w:val="24"/>
        </w:rPr>
        <w:t>Chlaenius</w:t>
      </w:r>
      <w:r w:rsidR="009E4FBE" w:rsidRPr="009E4FBE">
        <w:rPr>
          <w:sz w:val="24"/>
          <w:szCs w:val="24"/>
        </w:rPr>
        <w:t>,</w:t>
      </w:r>
      <w:r w:rsidR="00963599" w:rsidRPr="009E4FBE">
        <w:rPr>
          <w:sz w:val="24"/>
          <w:szCs w:val="24"/>
        </w:rPr>
        <w:t xml:space="preserve"> </w:t>
      </w:r>
      <w:r w:rsidR="001315D2" w:rsidRPr="009E4FBE">
        <w:rPr>
          <w:sz w:val="24"/>
          <w:szCs w:val="24"/>
        </w:rPr>
        <w:t>m</w:t>
      </w:r>
      <w:r w:rsidR="001315D2">
        <w:rPr>
          <w:sz w:val="24"/>
          <w:szCs w:val="24"/>
        </w:rPr>
        <w:t>ay immediately increase following disturbance, or may take a few years to locate the site</w:t>
      </w:r>
      <w:r w:rsidR="00466A93">
        <w:rPr>
          <w:sz w:val="24"/>
          <w:szCs w:val="24"/>
        </w:rPr>
        <w:t>, depending on landscape structure</w:t>
      </w:r>
      <w:r w:rsidR="004879FD">
        <w:rPr>
          <w:sz w:val="24"/>
          <w:szCs w:val="24"/>
        </w:rPr>
        <w:t xml:space="preserve"> </w:t>
      </w:r>
      <w:r w:rsidR="004879FD">
        <w:rPr>
          <w:sz w:val="24"/>
          <w:szCs w:val="24"/>
        </w:rPr>
        <w:fldChar w:fldCharType="begin"/>
      </w:r>
      <w:r w:rsidR="00724370">
        <w:rPr>
          <w:sz w:val="24"/>
          <w:szCs w:val="24"/>
        </w:rPr>
        <w:instrText xml:space="preserve"> ADDIN ZOTERO_ITEM CSL_CITATION {"citationID":"FTI78HgW","properties":{"formattedCitation":"(Sklodowski and Garbalinska 2011, Lee et al. 2017, Barber and Widick 2017)","plainCitation":"(Sklodowski and Garbalinska 2011, Lee et al. 2017, Barber and Widick 2017)","noteIndex":0},"citationItems":[{"id":339,"uris":["http://zotero.org/groups/5154252/items/GXUD6NWL"],"itemData":{"id":339,"type":"article-journal","container-title":"ZooKeys","DOI":"10.3897/zookeys.100.1360","ISSN":"1313-2970,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004879FD">
        <w:rPr>
          <w:sz w:val="24"/>
          <w:szCs w:val="24"/>
        </w:rPr>
        <w:fldChar w:fldCharType="separate"/>
      </w:r>
      <w:r w:rsidR="00724370" w:rsidRPr="00724370">
        <w:rPr>
          <w:sz w:val="24"/>
        </w:rPr>
        <w:t xml:space="preserve">(Sklodowski and </w:t>
      </w:r>
      <w:proofErr w:type="spellStart"/>
      <w:r w:rsidR="00724370" w:rsidRPr="00724370">
        <w:rPr>
          <w:sz w:val="24"/>
        </w:rPr>
        <w:t>Garbalinska</w:t>
      </w:r>
      <w:proofErr w:type="spellEnd"/>
      <w:r w:rsidR="00724370" w:rsidRPr="00724370">
        <w:rPr>
          <w:sz w:val="24"/>
        </w:rPr>
        <w:t xml:space="preserve"> 2011, Lee et al. 2017, Barber and Widick 2017)</w:t>
      </w:r>
      <w:r w:rsidR="004879FD">
        <w:rPr>
          <w:sz w:val="24"/>
          <w:szCs w:val="24"/>
        </w:rPr>
        <w:fldChar w:fldCharType="end"/>
      </w:r>
      <w:r w:rsidR="00466A93">
        <w:rPr>
          <w:sz w:val="24"/>
          <w:szCs w:val="24"/>
        </w:rPr>
        <w:t>.</w:t>
      </w:r>
      <w:r w:rsidR="00CE2C8D">
        <w:rPr>
          <w:sz w:val="24"/>
          <w:szCs w:val="24"/>
        </w:rPr>
        <w:t xml:space="preserve"> </w:t>
      </w:r>
      <w:r w:rsidR="00052E68">
        <w:rPr>
          <w:sz w:val="24"/>
          <w:szCs w:val="24"/>
        </w:rPr>
        <w:t>While open-habitat species inc</w:t>
      </w:r>
      <w:r w:rsidR="0030536A">
        <w:rPr>
          <w:sz w:val="24"/>
          <w:szCs w:val="24"/>
        </w:rPr>
        <w:t xml:space="preserve">rease after disturbance, there is also a decline of </w:t>
      </w:r>
      <w:r w:rsidR="00262C78">
        <w:rPr>
          <w:sz w:val="24"/>
          <w:szCs w:val="24"/>
        </w:rPr>
        <w:t>forest</w:t>
      </w:r>
      <w:r w:rsidR="005F5ACD">
        <w:rPr>
          <w:sz w:val="24"/>
          <w:szCs w:val="24"/>
        </w:rPr>
        <w:t>-adapted</w:t>
      </w:r>
      <w:r w:rsidR="00262C78">
        <w:rPr>
          <w:sz w:val="24"/>
          <w:szCs w:val="24"/>
        </w:rPr>
        <w:t xml:space="preserve"> ground beetles</w:t>
      </w:r>
      <w:r w:rsidR="00F31CD6">
        <w:rPr>
          <w:sz w:val="24"/>
          <w:szCs w:val="24"/>
        </w:rPr>
        <w:t>, often over multiple years</w:t>
      </w:r>
      <w:r w:rsidR="002F5447">
        <w:rPr>
          <w:sz w:val="24"/>
          <w:szCs w:val="24"/>
        </w:rPr>
        <w:t xml:space="preserve"> </w:t>
      </w:r>
      <w:r w:rsidR="002F5447">
        <w:rPr>
          <w:sz w:val="24"/>
          <w:szCs w:val="24"/>
        </w:rPr>
        <w:fldChar w:fldCharType="begin"/>
      </w:r>
      <w:r w:rsidR="002F5447">
        <w:rPr>
          <w:sz w:val="24"/>
          <w:szCs w:val="24"/>
        </w:rPr>
        <w:instrText xml:space="preserve"> ADDIN ZOTERO_ITEM CSL_CITATION {"citationID":"MBGwsNoS","properties":{"formattedCitation":"(Riley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002F5447">
        <w:rPr>
          <w:sz w:val="24"/>
          <w:szCs w:val="24"/>
        </w:rPr>
        <w:fldChar w:fldCharType="separate"/>
      </w:r>
      <w:r w:rsidR="002F5447" w:rsidRPr="002F5447">
        <w:rPr>
          <w:sz w:val="24"/>
        </w:rPr>
        <w:t>(Riley and Browne 2011)</w:t>
      </w:r>
      <w:r w:rsidR="002F5447">
        <w:rPr>
          <w:sz w:val="24"/>
          <w:szCs w:val="24"/>
        </w:rPr>
        <w:fldChar w:fldCharType="end"/>
      </w:r>
      <w:r w:rsidR="00262C78">
        <w:rPr>
          <w:sz w:val="24"/>
          <w:szCs w:val="24"/>
        </w:rPr>
        <w:t xml:space="preserve">. </w:t>
      </w:r>
      <w:r w:rsidR="00185AE9">
        <w:rPr>
          <w:sz w:val="24"/>
          <w:szCs w:val="24"/>
        </w:rPr>
        <w:t xml:space="preserve">For example, in </w:t>
      </w:r>
      <w:r w:rsidR="00925837">
        <w:rPr>
          <w:sz w:val="24"/>
          <w:szCs w:val="24"/>
        </w:rPr>
        <w:t xml:space="preserve">Minnesota, </w:t>
      </w:r>
      <w:r w:rsidR="00404B92">
        <w:rPr>
          <w:sz w:val="24"/>
          <w:szCs w:val="24"/>
        </w:rPr>
        <w:t>jack pine stands</w:t>
      </w:r>
      <w:r w:rsidR="00F63816">
        <w:rPr>
          <w:sz w:val="24"/>
          <w:szCs w:val="24"/>
        </w:rPr>
        <w:t xml:space="preserve"> that were </w:t>
      </w:r>
      <w:r w:rsidR="00F456A6">
        <w:rPr>
          <w:sz w:val="24"/>
          <w:szCs w:val="24"/>
        </w:rPr>
        <w:t>wind-disturbed or salvaged</w:t>
      </w:r>
      <w:r w:rsidR="001429A7">
        <w:rPr>
          <w:sz w:val="24"/>
          <w:szCs w:val="24"/>
        </w:rPr>
        <w:t>-logged</w:t>
      </w:r>
      <w:r w:rsidR="00F63816">
        <w:rPr>
          <w:sz w:val="24"/>
          <w:szCs w:val="24"/>
        </w:rPr>
        <w:t xml:space="preserve"> </w:t>
      </w:r>
      <w:r w:rsidR="002C4FE2">
        <w:rPr>
          <w:sz w:val="24"/>
          <w:szCs w:val="24"/>
        </w:rPr>
        <w:t xml:space="preserve">1-3 years prior </w:t>
      </w:r>
      <w:r w:rsidR="00F63816">
        <w:rPr>
          <w:sz w:val="24"/>
          <w:szCs w:val="24"/>
        </w:rPr>
        <w:t xml:space="preserve">had </w:t>
      </w:r>
      <w:r w:rsidR="00F456A6">
        <w:rPr>
          <w:sz w:val="24"/>
          <w:szCs w:val="24"/>
        </w:rPr>
        <w:t xml:space="preserve">lower </w:t>
      </w:r>
      <w:r w:rsidR="00F63816">
        <w:rPr>
          <w:sz w:val="24"/>
          <w:szCs w:val="24"/>
        </w:rPr>
        <w:t xml:space="preserve">numbers of </w:t>
      </w:r>
      <w:proofErr w:type="spellStart"/>
      <w:r w:rsidR="00F63816" w:rsidRPr="00075AD7">
        <w:rPr>
          <w:i/>
          <w:iCs/>
          <w:sz w:val="24"/>
          <w:szCs w:val="24"/>
        </w:rPr>
        <w:t>Pterostichus</w:t>
      </w:r>
      <w:proofErr w:type="spellEnd"/>
      <w:r w:rsidR="00F63816" w:rsidRPr="00075AD7">
        <w:rPr>
          <w:i/>
          <w:iCs/>
          <w:sz w:val="24"/>
          <w:szCs w:val="24"/>
        </w:rPr>
        <w:t xml:space="preserve"> </w:t>
      </w:r>
      <w:proofErr w:type="spellStart"/>
      <w:r w:rsidR="00F63816" w:rsidRPr="00075AD7">
        <w:rPr>
          <w:i/>
          <w:iCs/>
          <w:sz w:val="24"/>
          <w:szCs w:val="24"/>
        </w:rPr>
        <w:t>pensylvanicus</w:t>
      </w:r>
      <w:proofErr w:type="spellEnd"/>
      <w:r w:rsidR="00624E4C">
        <w:rPr>
          <w:sz w:val="24"/>
          <w:szCs w:val="24"/>
        </w:rPr>
        <w:t xml:space="preserve"> Le</w:t>
      </w:r>
      <w:r w:rsidR="001C72A6">
        <w:rPr>
          <w:sz w:val="24"/>
          <w:szCs w:val="24"/>
        </w:rPr>
        <w:t>C</w:t>
      </w:r>
      <w:r w:rsidR="00624E4C">
        <w:rPr>
          <w:sz w:val="24"/>
          <w:szCs w:val="24"/>
        </w:rPr>
        <w:t>onte</w:t>
      </w:r>
      <w:r w:rsidR="00F63816">
        <w:rPr>
          <w:sz w:val="24"/>
          <w:szCs w:val="24"/>
        </w:rPr>
        <w:t xml:space="preserve">, </w:t>
      </w:r>
      <w:proofErr w:type="spellStart"/>
      <w:r w:rsidR="005F5ACD" w:rsidRPr="00075AD7">
        <w:rPr>
          <w:i/>
          <w:iCs/>
          <w:sz w:val="24"/>
          <w:szCs w:val="24"/>
        </w:rPr>
        <w:t>P</w:t>
      </w:r>
      <w:r w:rsidR="00B60146">
        <w:rPr>
          <w:i/>
          <w:iCs/>
          <w:sz w:val="24"/>
          <w:szCs w:val="24"/>
        </w:rPr>
        <w:t>terostichus</w:t>
      </w:r>
      <w:proofErr w:type="spellEnd"/>
      <w:r w:rsidR="005F5ACD" w:rsidRPr="00075AD7">
        <w:rPr>
          <w:i/>
          <w:iCs/>
          <w:sz w:val="24"/>
          <w:szCs w:val="24"/>
        </w:rPr>
        <w:t xml:space="preserve"> </w:t>
      </w:r>
      <w:proofErr w:type="spellStart"/>
      <w:r w:rsidR="00B60146">
        <w:rPr>
          <w:i/>
          <w:iCs/>
          <w:sz w:val="24"/>
          <w:szCs w:val="24"/>
        </w:rPr>
        <w:t>c</w:t>
      </w:r>
      <w:r w:rsidR="005F5ACD" w:rsidRPr="00075AD7">
        <w:rPr>
          <w:i/>
          <w:iCs/>
          <w:sz w:val="24"/>
          <w:szCs w:val="24"/>
        </w:rPr>
        <w:t>oracinus</w:t>
      </w:r>
      <w:proofErr w:type="spellEnd"/>
      <w:r w:rsidR="00B60146">
        <w:rPr>
          <w:sz w:val="24"/>
          <w:szCs w:val="24"/>
        </w:rPr>
        <w:t xml:space="preserve"> (Newman)</w:t>
      </w:r>
      <w:r w:rsidR="005F5ACD">
        <w:rPr>
          <w:sz w:val="24"/>
          <w:szCs w:val="24"/>
        </w:rPr>
        <w:t xml:space="preserve">, and </w:t>
      </w:r>
      <w:proofErr w:type="spellStart"/>
      <w:r w:rsidR="005F5ACD" w:rsidRPr="00075AD7">
        <w:rPr>
          <w:i/>
          <w:iCs/>
          <w:sz w:val="24"/>
          <w:szCs w:val="24"/>
        </w:rPr>
        <w:t>Sphaeroderus</w:t>
      </w:r>
      <w:proofErr w:type="spellEnd"/>
      <w:r w:rsidR="005F5ACD" w:rsidRPr="00075AD7">
        <w:rPr>
          <w:i/>
          <w:iCs/>
          <w:sz w:val="24"/>
          <w:szCs w:val="24"/>
        </w:rPr>
        <w:t xml:space="preserve"> </w:t>
      </w:r>
      <w:proofErr w:type="spellStart"/>
      <w:r w:rsidR="006E3DF0" w:rsidRPr="00075AD7">
        <w:rPr>
          <w:i/>
          <w:iCs/>
          <w:sz w:val="24"/>
          <w:szCs w:val="24"/>
        </w:rPr>
        <w:t>lecontei</w:t>
      </w:r>
      <w:proofErr w:type="spellEnd"/>
      <w:r w:rsidR="00C17440">
        <w:rPr>
          <w:sz w:val="24"/>
          <w:szCs w:val="24"/>
        </w:rPr>
        <w:t xml:space="preserve"> Dejean</w:t>
      </w:r>
      <w:r w:rsidR="006E3DF0">
        <w:rPr>
          <w:sz w:val="24"/>
          <w:szCs w:val="24"/>
        </w:rPr>
        <w:t xml:space="preserve"> than </w:t>
      </w:r>
      <w:r w:rsidR="00F456A6">
        <w:rPr>
          <w:sz w:val="24"/>
          <w:szCs w:val="24"/>
        </w:rPr>
        <w:t>undisturbed</w:t>
      </w:r>
      <w:r w:rsidR="00075AD7">
        <w:rPr>
          <w:sz w:val="24"/>
          <w:szCs w:val="24"/>
        </w:rPr>
        <w:t xml:space="preserve"> sites</w:t>
      </w:r>
      <w:r w:rsidR="00144E17">
        <w:rPr>
          <w:sz w:val="24"/>
          <w:szCs w:val="24"/>
        </w:rPr>
        <w:t xml:space="preserve"> </w:t>
      </w:r>
      <w:r w:rsidR="00144E17">
        <w:rPr>
          <w:sz w:val="24"/>
          <w:szCs w:val="24"/>
        </w:rPr>
        <w:fldChar w:fldCharType="begin"/>
      </w:r>
      <w:r w:rsidR="00144E17">
        <w:rPr>
          <w:sz w:val="24"/>
          <w:szCs w:val="24"/>
        </w:rPr>
        <w:instrText xml:space="preserve"> ADDIN ZOTERO_ITEM CSL_CITATION {"citationID":"IrFZf77N","properties":{"formattedCitation":"(Gandhi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00144E17">
        <w:rPr>
          <w:sz w:val="24"/>
          <w:szCs w:val="24"/>
        </w:rPr>
        <w:fldChar w:fldCharType="separate"/>
      </w:r>
      <w:r w:rsidR="00144E17" w:rsidRPr="00144E17">
        <w:rPr>
          <w:sz w:val="24"/>
        </w:rPr>
        <w:t>(Gandhi et al. 2008)</w:t>
      </w:r>
      <w:r w:rsidR="00144E17">
        <w:rPr>
          <w:sz w:val="24"/>
          <w:szCs w:val="24"/>
        </w:rPr>
        <w:fldChar w:fldCharType="end"/>
      </w:r>
      <w:r w:rsidR="00E25FE3">
        <w:rPr>
          <w:sz w:val="24"/>
          <w:szCs w:val="24"/>
        </w:rPr>
        <w:t>.</w:t>
      </w:r>
      <w:r w:rsidR="000A4F50">
        <w:rPr>
          <w:sz w:val="24"/>
          <w:szCs w:val="24"/>
        </w:rPr>
        <w:t xml:space="preserve"> In </w:t>
      </w:r>
      <w:r w:rsidR="00F456A6">
        <w:rPr>
          <w:sz w:val="24"/>
          <w:szCs w:val="24"/>
        </w:rPr>
        <w:t>a</w:t>
      </w:r>
      <w:r w:rsidR="00C17440">
        <w:rPr>
          <w:sz w:val="24"/>
          <w:szCs w:val="24"/>
        </w:rPr>
        <w:t xml:space="preserve"> </w:t>
      </w:r>
      <w:r w:rsidR="00F456A6">
        <w:rPr>
          <w:sz w:val="24"/>
          <w:szCs w:val="24"/>
        </w:rPr>
        <w:t>pine forest in Poland,</w:t>
      </w:r>
      <w:r w:rsidR="002C4FE2">
        <w:rPr>
          <w:sz w:val="24"/>
          <w:szCs w:val="24"/>
        </w:rPr>
        <w:t xml:space="preserve"> </w:t>
      </w:r>
      <w:r w:rsidR="005A0455">
        <w:rPr>
          <w:sz w:val="24"/>
          <w:szCs w:val="24"/>
        </w:rPr>
        <w:t xml:space="preserve">forest-specialists decreased in </w:t>
      </w:r>
      <w:r w:rsidR="00E14523">
        <w:rPr>
          <w:sz w:val="24"/>
          <w:szCs w:val="24"/>
        </w:rPr>
        <w:t xml:space="preserve">proportional abundance over a </w:t>
      </w:r>
      <w:r w:rsidR="00E267F9">
        <w:rPr>
          <w:sz w:val="24"/>
          <w:szCs w:val="24"/>
        </w:rPr>
        <w:t>six-year period</w:t>
      </w:r>
      <w:r w:rsidR="00F506E3">
        <w:rPr>
          <w:sz w:val="24"/>
          <w:szCs w:val="24"/>
        </w:rPr>
        <w:t xml:space="preserve"> following </w:t>
      </w:r>
      <w:r w:rsidR="00BB6253">
        <w:rPr>
          <w:sz w:val="24"/>
          <w:szCs w:val="24"/>
        </w:rPr>
        <w:t>a tornado</w:t>
      </w:r>
      <w:r w:rsidR="00144E17">
        <w:rPr>
          <w:sz w:val="24"/>
          <w:szCs w:val="24"/>
        </w:rPr>
        <w:t xml:space="preserve"> </w:t>
      </w:r>
      <w:r w:rsidR="00144E17">
        <w:rPr>
          <w:sz w:val="24"/>
          <w:szCs w:val="24"/>
        </w:rPr>
        <w:fldChar w:fldCharType="begin"/>
      </w:r>
      <w:r w:rsidR="00144E17">
        <w:rPr>
          <w:sz w:val="24"/>
          <w:szCs w:val="24"/>
        </w:rPr>
        <w:instrText xml:space="preserve"> ADDIN ZOTERO_ITEM CSL_CITATION {"citationID":"1MrkbzrX","properties":{"formattedCitation":"(Sklodowski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00144E17">
        <w:rPr>
          <w:sz w:val="24"/>
          <w:szCs w:val="24"/>
        </w:rPr>
        <w:fldChar w:fldCharType="separate"/>
      </w:r>
      <w:r w:rsidR="00144E17" w:rsidRPr="00144E17">
        <w:rPr>
          <w:sz w:val="24"/>
        </w:rPr>
        <w:t>(Sklodowski and Garbalinska 2011)</w:t>
      </w:r>
      <w:r w:rsidR="00144E17">
        <w:rPr>
          <w:sz w:val="24"/>
          <w:szCs w:val="24"/>
        </w:rPr>
        <w:fldChar w:fldCharType="end"/>
      </w:r>
      <w:r w:rsidR="00E267F9">
        <w:rPr>
          <w:sz w:val="24"/>
          <w:szCs w:val="24"/>
        </w:rPr>
        <w:t>.</w:t>
      </w:r>
      <w:r w:rsidR="00B17222">
        <w:rPr>
          <w:sz w:val="24"/>
          <w:szCs w:val="24"/>
        </w:rPr>
        <w:t xml:space="preserve"> </w:t>
      </w:r>
      <w:r w:rsidR="009E3FA1">
        <w:rPr>
          <w:sz w:val="24"/>
          <w:szCs w:val="24"/>
        </w:rPr>
        <w:t>The</w:t>
      </w:r>
      <w:r w:rsidR="00F506E3">
        <w:rPr>
          <w:sz w:val="24"/>
          <w:szCs w:val="24"/>
        </w:rPr>
        <w:t>se observed</w:t>
      </w:r>
      <w:r w:rsidR="009E3FA1">
        <w:rPr>
          <w:sz w:val="24"/>
          <w:szCs w:val="24"/>
        </w:rPr>
        <w:t xml:space="preserve"> decrease</w:t>
      </w:r>
      <w:r w:rsidR="00F506E3">
        <w:rPr>
          <w:sz w:val="24"/>
          <w:szCs w:val="24"/>
        </w:rPr>
        <w:t>s</w:t>
      </w:r>
      <w:r w:rsidR="009E3FA1">
        <w:rPr>
          <w:sz w:val="24"/>
          <w:szCs w:val="24"/>
        </w:rPr>
        <w:t xml:space="preserve"> in </w:t>
      </w:r>
      <w:r w:rsidR="00E85123">
        <w:rPr>
          <w:sz w:val="24"/>
          <w:szCs w:val="24"/>
        </w:rPr>
        <w:t xml:space="preserve">forest-adapted ground beetles after </w:t>
      </w:r>
      <w:commentRangeStart w:id="0"/>
      <w:r w:rsidR="00E85123">
        <w:rPr>
          <w:sz w:val="24"/>
          <w:szCs w:val="24"/>
        </w:rPr>
        <w:t xml:space="preserve">windstorms and </w:t>
      </w:r>
      <w:r w:rsidR="00842E83">
        <w:rPr>
          <w:sz w:val="24"/>
          <w:szCs w:val="24"/>
        </w:rPr>
        <w:t xml:space="preserve">salvage-logging </w:t>
      </w:r>
      <w:commentRangeEnd w:id="0"/>
      <w:r w:rsidR="005C4693">
        <w:rPr>
          <w:rStyle w:val="CommentReference"/>
        </w:rPr>
        <w:commentReference w:id="0"/>
      </w:r>
      <w:r w:rsidR="00974C59">
        <w:rPr>
          <w:sz w:val="24"/>
          <w:szCs w:val="24"/>
        </w:rPr>
        <w:t>could</w:t>
      </w:r>
      <w:r w:rsidR="004E7814">
        <w:rPr>
          <w:sz w:val="24"/>
          <w:szCs w:val="24"/>
        </w:rPr>
        <w:t xml:space="preserve"> </w:t>
      </w:r>
      <w:r w:rsidR="004A7121">
        <w:rPr>
          <w:sz w:val="24"/>
          <w:szCs w:val="24"/>
        </w:rPr>
        <w:t>be cause</w:t>
      </w:r>
      <w:r w:rsidR="00974C59">
        <w:rPr>
          <w:sz w:val="24"/>
          <w:szCs w:val="24"/>
        </w:rPr>
        <w:t>d</w:t>
      </w:r>
      <w:r w:rsidR="004A7121">
        <w:rPr>
          <w:sz w:val="24"/>
          <w:szCs w:val="24"/>
        </w:rPr>
        <w:t xml:space="preserve"> by a variety of factors, </w:t>
      </w:r>
      <w:r w:rsidR="00F21FE6">
        <w:rPr>
          <w:sz w:val="24"/>
          <w:szCs w:val="24"/>
        </w:rPr>
        <w:t xml:space="preserve">including environmental </w:t>
      </w:r>
      <w:r w:rsidR="009824D9">
        <w:rPr>
          <w:sz w:val="24"/>
          <w:szCs w:val="24"/>
        </w:rPr>
        <w:t>changes such as increased sunlight</w:t>
      </w:r>
      <w:r w:rsidR="00974C59">
        <w:rPr>
          <w:sz w:val="24"/>
          <w:szCs w:val="24"/>
        </w:rPr>
        <w:t>, increased</w:t>
      </w:r>
      <w:r w:rsidR="009824D9">
        <w:rPr>
          <w:sz w:val="24"/>
          <w:szCs w:val="24"/>
        </w:rPr>
        <w:t xml:space="preserve"> </w:t>
      </w:r>
      <w:r w:rsidR="00422AF4">
        <w:rPr>
          <w:sz w:val="24"/>
          <w:szCs w:val="24"/>
        </w:rPr>
        <w:t xml:space="preserve">summer </w:t>
      </w:r>
      <w:r w:rsidR="009824D9">
        <w:rPr>
          <w:sz w:val="24"/>
          <w:szCs w:val="24"/>
        </w:rPr>
        <w:t>soil temperature</w:t>
      </w:r>
      <w:r w:rsidR="00974C59">
        <w:rPr>
          <w:sz w:val="24"/>
          <w:szCs w:val="24"/>
        </w:rPr>
        <w:t xml:space="preserve">, and </w:t>
      </w:r>
      <w:r w:rsidR="00AD1250">
        <w:rPr>
          <w:sz w:val="24"/>
          <w:szCs w:val="24"/>
        </w:rPr>
        <w:t>decreased leaf litter</w:t>
      </w:r>
      <w:r w:rsidR="00EA4D81">
        <w:rPr>
          <w:sz w:val="24"/>
          <w:szCs w:val="24"/>
        </w:rPr>
        <w:t xml:space="preserve"> </w:t>
      </w:r>
      <w:r w:rsidR="003D086F">
        <w:rPr>
          <w:sz w:val="24"/>
          <w:szCs w:val="24"/>
        </w:rPr>
        <w:fldChar w:fldCharType="begin"/>
      </w:r>
      <w:r w:rsidR="003D086F">
        <w:rPr>
          <w:sz w:val="24"/>
          <w:szCs w:val="24"/>
        </w:rPr>
        <w:instrText xml:space="preserve"> ADDIN ZOTERO_ITEM CSL_CITATION {"citationID":"5Q1Ng3v8","properties":{"formattedCitation":"(Greenberg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G."}],"issued":{"date-parts":[["2003",12]]}}}],"schema":"https://github.com/citation-style-language/schema/raw/master/csl-citation.json"} </w:instrText>
      </w:r>
      <w:r w:rsidR="003D086F">
        <w:rPr>
          <w:sz w:val="24"/>
          <w:szCs w:val="24"/>
        </w:rPr>
        <w:fldChar w:fldCharType="separate"/>
      </w:r>
      <w:r w:rsidR="003D086F" w:rsidRPr="003D086F">
        <w:rPr>
          <w:sz w:val="24"/>
        </w:rPr>
        <w:t>(Greenberg and Forrest 2003)</w:t>
      </w:r>
      <w:r w:rsidR="003D086F">
        <w:rPr>
          <w:sz w:val="24"/>
          <w:szCs w:val="24"/>
        </w:rPr>
        <w:fldChar w:fldCharType="end"/>
      </w:r>
      <w:r w:rsidR="00AD1250">
        <w:rPr>
          <w:sz w:val="24"/>
          <w:szCs w:val="24"/>
        </w:rPr>
        <w:t>.</w:t>
      </w:r>
      <w:r w:rsidR="00B26540">
        <w:rPr>
          <w:sz w:val="24"/>
          <w:szCs w:val="24"/>
        </w:rPr>
        <w:t xml:space="preserve"> </w:t>
      </w:r>
      <w:r w:rsidR="00FF0F98">
        <w:rPr>
          <w:sz w:val="24"/>
          <w:szCs w:val="24"/>
        </w:rPr>
        <w:t>Although many microclimate variables stabilize after multiple years of tree regeneration following a disturbance</w:t>
      </w:r>
      <w:r w:rsidR="001A1AC6">
        <w:rPr>
          <w:sz w:val="24"/>
          <w:szCs w:val="24"/>
        </w:rPr>
        <w:t xml:space="preserve">, other </w:t>
      </w:r>
      <w:r w:rsidR="00CE2F39">
        <w:rPr>
          <w:sz w:val="24"/>
          <w:szCs w:val="24"/>
        </w:rPr>
        <w:t>variables</w:t>
      </w:r>
      <w:r w:rsidR="001A1AC6">
        <w:rPr>
          <w:sz w:val="24"/>
          <w:szCs w:val="24"/>
        </w:rPr>
        <w:t xml:space="preserve">, such as woody debris </w:t>
      </w:r>
      <w:r w:rsidR="00CE2F39">
        <w:rPr>
          <w:sz w:val="24"/>
          <w:szCs w:val="24"/>
        </w:rPr>
        <w:t>deposition or removal</w:t>
      </w:r>
      <w:r w:rsidR="001A1AC6">
        <w:rPr>
          <w:sz w:val="24"/>
          <w:szCs w:val="24"/>
        </w:rPr>
        <w:t xml:space="preserve">, </w:t>
      </w:r>
      <w:r w:rsidR="00B95CE6">
        <w:rPr>
          <w:sz w:val="24"/>
          <w:szCs w:val="24"/>
        </w:rPr>
        <w:t xml:space="preserve">remain for </w:t>
      </w:r>
      <w:r w:rsidR="005D3FE4">
        <w:rPr>
          <w:sz w:val="24"/>
          <w:szCs w:val="24"/>
        </w:rPr>
        <w:t xml:space="preserve">decades </w:t>
      </w:r>
      <w:r w:rsidR="005D3FE4">
        <w:rPr>
          <w:sz w:val="24"/>
          <w:szCs w:val="24"/>
        </w:rPr>
        <w:fldChar w:fldCharType="begin"/>
      </w:r>
      <w:r w:rsidR="005D3FE4">
        <w:rPr>
          <w:sz w:val="24"/>
          <w:szCs w:val="24"/>
        </w:rPr>
        <w:instrText xml:space="preserve"> ADDIN ZOTERO_ITEM CSL_CITATION {"citationID":"1gyRBVpV","properties":{"formattedCitation":"(Gore and Patterson III 1986, Perry and Herms 2019)","plainCitation":"(Gore and Patterson III 1986, Perry and Herms 2019)","noteIndex":0},"citationItems":[{"id":1189,"uris":["http://zotero.org/groups/5154252/items/EYP7CP3V"],"itemData":{"id":1189,"type":"article-journal","abstract":"Downed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5D3FE4">
        <w:rPr>
          <w:sz w:val="24"/>
          <w:szCs w:val="24"/>
        </w:rPr>
        <w:fldChar w:fldCharType="separate"/>
      </w:r>
      <w:r w:rsidR="005D3FE4" w:rsidRPr="005D3FE4">
        <w:rPr>
          <w:sz w:val="24"/>
        </w:rPr>
        <w:t>(Gore and Patterson III 1986, Perry and Herms 2019)</w:t>
      </w:r>
      <w:r w:rsidR="005D3FE4">
        <w:rPr>
          <w:sz w:val="24"/>
          <w:szCs w:val="24"/>
        </w:rPr>
        <w:fldChar w:fldCharType="end"/>
      </w:r>
      <w:r w:rsidR="005D3FE4">
        <w:rPr>
          <w:sz w:val="24"/>
          <w:szCs w:val="24"/>
        </w:rPr>
        <w:t>.</w:t>
      </w:r>
      <w:r w:rsidR="001A1189">
        <w:rPr>
          <w:sz w:val="24"/>
          <w:szCs w:val="24"/>
        </w:rPr>
        <w:t xml:space="preserve"> </w:t>
      </w:r>
      <w:r w:rsidR="00F278DE">
        <w:rPr>
          <w:sz w:val="24"/>
          <w:szCs w:val="24"/>
        </w:rPr>
        <w:t xml:space="preserve">Studies of </w:t>
      </w:r>
      <w:r w:rsidR="00E229F8">
        <w:rPr>
          <w:sz w:val="24"/>
          <w:szCs w:val="24"/>
        </w:rPr>
        <w:t xml:space="preserve">green-logging </w:t>
      </w:r>
      <w:r w:rsidR="00A94917">
        <w:rPr>
          <w:sz w:val="24"/>
          <w:szCs w:val="24"/>
        </w:rPr>
        <w:t>in Alberta</w:t>
      </w:r>
      <w:r w:rsidR="00F278DE">
        <w:rPr>
          <w:sz w:val="24"/>
          <w:szCs w:val="24"/>
        </w:rPr>
        <w:t xml:space="preserve"> </w:t>
      </w:r>
      <w:r w:rsidR="000E4739">
        <w:rPr>
          <w:sz w:val="24"/>
          <w:szCs w:val="24"/>
        </w:rPr>
        <w:t>indicate that differences in beetle communities between mature and clearcut forests remain</w:t>
      </w:r>
      <w:r w:rsidR="00A94917">
        <w:rPr>
          <w:sz w:val="24"/>
          <w:szCs w:val="24"/>
        </w:rPr>
        <w:t xml:space="preserve"> even</w:t>
      </w:r>
      <w:r w:rsidR="000E4739">
        <w:rPr>
          <w:sz w:val="24"/>
          <w:szCs w:val="24"/>
        </w:rPr>
        <w:t xml:space="preserve"> after 27 years</w:t>
      </w:r>
      <w:r w:rsidR="00A94917">
        <w:rPr>
          <w:sz w:val="24"/>
          <w:szCs w:val="24"/>
        </w:rPr>
        <w:t xml:space="preserve"> </w:t>
      </w:r>
      <w:r w:rsidR="00A94917">
        <w:rPr>
          <w:sz w:val="24"/>
          <w:szCs w:val="24"/>
        </w:rPr>
        <w:fldChar w:fldCharType="begin"/>
      </w:r>
      <w:r w:rsidR="00A94917">
        <w:rPr>
          <w:sz w:val="24"/>
          <w:szCs w:val="24"/>
        </w:rPr>
        <w:instrText xml:space="preserve"> ADDIN ZOTERO_ITEM CSL_CITATION {"citationID":"PkW5BheS","properties":{"formattedCitation":"(Pohl et al. 2007)","plainCitation":"(Pohl et al. 2007)","noteIndex":0},"citationItems":[{"id":1191,"uris":["http://zotero.org/groups/5154252/items/EJ7J5UKH"],"itemData":{"id":1191,"type":"article-journal","abstract":"Staphylinid beetle assemblages from coniferous foothills forest in west-central Alberta, Canada were studied via pitfall trapping to examine the effects of stand age and possible edge effects. Sites included a chronosequence of stands from 1 to 27 years post-harvest, and four types of mature forest that had not been disturbed by ﬁre for at least 80 years. In all, 19 sites were sampled between 1989 and 1991. A total of 98 species were identiﬁed, nine of which are reported for the ﬁrst time in Alberta. Staphylinids were more abundant in mature forest stands but assemblages were more diverse in regenerating stands. Thirtyfour rove beetle species showed signiﬁcant indicator value for particular stands or groups of stands, including mature forest, young forest, and open ground specialists. After harvesting, the catch rate of many forest species decreased dramatically, and open ground species were more commonly collected. Populations of some forest species remained active on logged sites for one or 2 years before disappearing. As stands regenerated, they were colonized by species characteristic of young stands, but true forest species were found only in older unharvested stands. The beetle assemblages from regenerating stands became more similar to those from mature stands as they aged, but still differed considerably from them 27 years after harvesting. Transects across forest-clearcut edges revealed a signiﬁcant beetle response to habitat edges. Staphylinids assemblages were compared to the ground beetle (Carabidae) assemblage sampled via the same pitfall trapping regime. Mature forest specialists are threatened by fragmentation and loss of habitat. In order to conserve these beetle assemblages, forest managers should retain adequate patches of older successional stages on working landscapes.","container-title":"Biological Conservation","DOI":"10.1016/j.biocon.2007.02.011","ISSN":"00063207","issue":"2","journalAbbreviation":"Biological Conservation","language":"en","license":"https://www.elsevier.com/tdm/userlicense/1.0/","page":"294-307","source":"DOI.org (Crossref)","title":"Rove beetles and ground beetles (Coleoptera: Staphylinidae, Carabidae) as indicators of harvest and regeneration practices in western Canadian foothills forests","title-short":"Rove beetles and ground beetles (Coleoptera","volume":"137","author":[{"family":"Pohl","given":"Gregory R."},{"family":"Langor","given":"David W."},{"family":"Spence","given":"John R."}],"issued":{"date-parts":[["2007",6]]}}}],"schema":"https://github.com/citation-style-language/schema/raw/master/csl-citation.json"} </w:instrText>
      </w:r>
      <w:r w:rsidR="00A94917">
        <w:rPr>
          <w:sz w:val="24"/>
          <w:szCs w:val="24"/>
        </w:rPr>
        <w:fldChar w:fldCharType="separate"/>
      </w:r>
      <w:r w:rsidR="00A94917" w:rsidRPr="00A94917">
        <w:rPr>
          <w:sz w:val="24"/>
        </w:rPr>
        <w:t>(Pohl et al. 2007)</w:t>
      </w:r>
      <w:r w:rsidR="00A94917">
        <w:rPr>
          <w:sz w:val="24"/>
          <w:szCs w:val="24"/>
        </w:rPr>
        <w:fldChar w:fldCharType="end"/>
      </w:r>
      <w:r w:rsidR="000E4739">
        <w:rPr>
          <w:sz w:val="24"/>
          <w:szCs w:val="24"/>
        </w:rPr>
        <w:t>.</w:t>
      </w:r>
      <w:r w:rsidR="00610750">
        <w:rPr>
          <w:sz w:val="24"/>
          <w:szCs w:val="24"/>
        </w:rPr>
        <w:t xml:space="preserve"> Thus, it is unclear how long it could take </w:t>
      </w:r>
      <w:r w:rsidR="0059412F">
        <w:rPr>
          <w:sz w:val="24"/>
          <w:szCs w:val="24"/>
        </w:rPr>
        <w:t xml:space="preserve">for </w:t>
      </w:r>
      <w:r w:rsidR="0067259C">
        <w:rPr>
          <w:sz w:val="24"/>
          <w:szCs w:val="24"/>
        </w:rPr>
        <w:t xml:space="preserve">forest-adapted ground beetles to return to areas </w:t>
      </w:r>
      <w:r w:rsidR="006D050C">
        <w:rPr>
          <w:sz w:val="24"/>
          <w:szCs w:val="24"/>
        </w:rPr>
        <w:t>impacted by windstorms and salvage-lo</w:t>
      </w:r>
      <w:r w:rsidR="0078174A">
        <w:rPr>
          <w:sz w:val="24"/>
          <w:szCs w:val="24"/>
        </w:rPr>
        <w:t>gging, and this subject deserves further study to inform salvage-logging practices</w:t>
      </w:r>
      <w:r w:rsidR="00ED1247">
        <w:rPr>
          <w:sz w:val="24"/>
          <w:szCs w:val="24"/>
        </w:rPr>
        <w:t xml:space="preserve"> that may increase with climate change</w:t>
      </w:r>
      <w:r w:rsidR="0078174A">
        <w:rPr>
          <w:sz w:val="24"/>
          <w:szCs w:val="24"/>
        </w:rPr>
        <w:t>.</w:t>
      </w:r>
    </w:p>
    <w:p w14:paraId="18ED3384" w14:textId="77777777" w:rsidR="00B12CDF" w:rsidRDefault="00B12CDF">
      <w:pPr>
        <w:rPr>
          <w:sz w:val="24"/>
          <w:szCs w:val="24"/>
        </w:rPr>
      </w:pPr>
    </w:p>
    <w:p w14:paraId="7F7F46B7" w14:textId="71BDA933" w:rsidR="00DF112B" w:rsidRDefault="00B12CDF">
      <w:pPr>
        <w:rPr>
          <w:sz w:val="24"/>
          <w:szCs w:val="24"/>
        </w:rPr>
      </w:pPr>
      <w:r>
        <w:rPr>
          <w:sz w:val="24"/>
          <w:szCs w:val="24"/>
        </w:rPr>
        <w:tab/>
      </w:r>
      <w:r w:rsidR="006F53C7">
        <w:rPr>
          <w:sz w:val="24"/>
          <w:szCs w:val="24"/>
        </w:rPr>
        <w:t xml:space="preserve">While much is known about </w:t>
      </w:r>
      <w:r w:rsidR="00F14473">
        <w:rPr>
          <w:sz w:val="24"/>
          <w:szCs w:val="24"/>
        </w:rPr>
        <w:t xml:space="preserve">how </w:t>
      </w:r>
      <w:r w:rsidR="00000A1F">
        <w:rPr>
          <w:sz w:val="24"/>
          <w:szCs w:val="24"/>
        </w:rPr>
        <w:t>the taxonomic composition of ground beetle</w:t>
      </w:r>
      <w:r w:rsidR="002F19B7">
        <w:rPr>
          <w:sz w:val="24"/>
          <w:szCs w:val="24"/>
        </w:rPr>
        <w:t xml:space="preserve"> </w:t>
      </w:r>
      <w:proofErr w:type="gramStart"/>
      <w:r w:rsidR="002F19B7">
        <w:rPr>
          <w:sz w:val="24"/>
          <w:szCs w:val="24"/>
        </w:rPr>
        <w:t>communitie</w:t>
      </w:r>
      <w:r w:rsidR="00000A1F">
        <w:rPr>
          <w:sz w:val="24"/>
          <w:szCs w:val="24"/>
        </w:rPr>
        <w:t>s</w:t>
      </w:r>
      <w:proofErr w:type="gramEnd"/>
      <w:r w:rsidR="00000A1F">
        <w:rPr>
          <w:sz w:val="24"/>
          <w:szCs w:val="24"/>
        </w:rPr>
        <w:t xml:space="preserve"> changes</w:t>
      </w:r>
      <w:r w:rsidR="00144A80">
        <w:rPr>
          <w:sz w:val="24"/>
          <w:szCs w:val="24"/>
        </w:rPr>
        <w:t xml:space="preserve"> after forest disturbance</w:t>
      </w:r>
      <w:r w:rsidR="00E31C9F">
        <w:rPr>
          <w:sz w:val="24"/>
          <w:szCs w:val="24"/>
        </w:rPr>
        <w:t xml:space="preserve">, </w:t>
      </w:r>
      <w:r w:rsidR="00425E8C">
        <w:rPr>
          <w:sz w:val="24"/>
          <w:szCs w:val="24"/>
        </w:rPr>
        <w:t>less i</w:t>
      </w:r>
      <w:r w:rsidR="00837275">
        <w:rPr>
          <w:sz w:val="24"/>
          <w:szCs w:val="24"/>
        </w:rPr>
        <w:t>s known about how the</w:t>
      </w:r>
      <w:r w:rsidR="00DC1AE4">
        <w:rPr>
          <w:sz w:val="24"/>
          <w:szCs w:val="24"/>
        </w:rPr>
        <w:t>se disturbances may impact the functional diversity of beetles via chan</w:t>
      </w:r>
      <w:r w:rsidR="00111C08">
        <w:rPr>
          <w:sz w:val="24"/>
          <w:szCs w:val="24"/>
        </w:rPr>
        <w:t>ges in</w:t>
      </w:r>
      <w:r w:rsidR="00837275">
        <w:rPr>
          <w:sz w:val="24"/>
          <w:szCs w:val="24"/>
        </w:rPr>
        <w:t xml:space="preserve"> t</w:t>
      </w:r>
      <w:r w:rsidR="00453CED">
        <w:rPr>
          <w:sz w:val="24"/>
          <w:szCs w:val="24"/>
        </w:rPr>
        <w:t>raits. S</w:t>
      </w:r>
      <w:r w:rsidR="00111C08">
        <w:rPr>
          <w:sz w:val="24"/>
          <w:szCs w:val="24"/>
        </w:rPr>
        <w:t xml:space="preserve">tudies have documented </w:t>
      </w:r>
      <w:r w:rsidR="009D69A0">
        <w:rPr>
          <w:sz w:val="24"/>
          <w:szCs w:val="24"/>
        </w:rPr>
        <w:t>that ground beetle</w:t>
      </w:r>
      <w:r w:rsidR="00A80974">
        <w:rPr>
          <w:sz w:val="24"/>
          <w:szCs w:val="24"/>
        </w:rPr>
        <w:t xml:space="preserve"> species </w:t>
      </w:r>
      <w:r w:rsidR="005F4B28">
        <w:rPr>
          <w:sz w:val="24"/>
          <w:szCs w:val="24"/>
        </w:rPr>
        <w:t xml:space="preserve">common </w:t>
      </w:r>
      <w:r w:rsidR="009D69A0">
        <w:rPr>
          <w:sz w:val="24"/>
          <w:szCs w:val="24"/>
        </w:rPr>
        <w:t xml:space="preserve">in tornado-disturbed forests </w:t>
      </w:r>
      <w:r w:rsidR="008513D8">
        <w:rPr>
          <w:sz w:val="24"/>
          <w:szCs w:val="24"/>
        </w:rPr>
        <w:t xml:space="preserve">were </w:t>
      </w:r>
      <w:r w:rsidR="009D69A0">
        <w:rPr>
          <w:sz w:val="24"/>
          <w:szCs w:val="24"/>
        </w:rPr>
        <w:t>smaller</w:t>
      </w:r>
      <w:r w:rsidR="008513D8">
        <w:rPr>
          <w:sz w:val="24"/>
          <w:szCs w:val="24"/>
        </w:rPr>
        <w:t xml:space="preserve"> in</w:t>
      </w:r>
      <w:r w:rsidR="009D69A0">
        <w:rPr>
          <w:sz w:val="24"/>
          <w:szCs w:val="24"/>
        </w:rPr>
        <w:t xml:space="preserve"> size</w:t>
      </w:r>
      <w:r w:rsidR="00583732">
        <w:rPr>
          <w:sz w:val="24"/>
          <w:szCs w:val="24"/>
        </w:rPr>
        <w:t xml:space="preserve">, </w:t>
      </w:r>
      <w:r w:rsidR="00A80974">
        <w:rPr>
          <w:sz w:val="24"/>
          <w:szCs w:val="24"/>
        </w:rPr>
        <w:t>incorporate</w:t>
      </w:r>
      <w:r w:rsidR="008513D8">
        <w:rPr>
          <w:sz w:val="24"/>
          <w:szCs w:val="24"/>
        </w:rPr>
        <w:t>d</w:t>
      </w:r>
      <w:r w:rsidR="00A80974">
        <w:rPr>
          <w:sz w:val="24"/>
          <w:szCs w:val="24"/>
        </w:rPr>
        <w:t xml:space="preserve"> plant material</w:t>
      </w:r>
      <w:r w:rsidR="002F6B40">
        <w:rPr>
          <w:sz w:val="24"/>
          <w:szCs w:val="24"/>
        </w:rPr>
        <w:t xml:space="preserve"> or seeds</w:t>
      </w:r>
      <w:r w:rsidR="00A80974">
        <w:rPr>
          <w:sz w:val="24"/>
          <w:szCs w:val="24"/>
        </w:rPr>
        <w:t xml:space="preserve"> into their diets, </w:t>
      </w:r>
      <w:r w:rsidR="002611B1">
        <w:rPr>
          <w:sz w:val="24"/>
          <w:szCs w:val="24"/>
        </w:rPr>
        <w:t xml:space="preserve">and </w:t>
      </w:r>
      <w:r w:rsidR="00FA6666">
        <w:rPr>
          <w:sz w:val="24"/>
          <w:szCs w:val="24"/>
        </w:rPr>
        <w:t>were</w:t>
      </w:r>
      <w:r w:rsidR="004E4EF2">
        <w:rPr>
          <w:sz w:val="24"/>
          <w:szCs w:val="24"/>
        </w:rPr>
        <w:t xml:space="preserve"> capable of flight</w:t>
      </w:r>
      <w:r w:rsidR="005F4B28">
        <w:rPr>
          <w:sz w:val="24"/>
          <w:szCs w:val="24"/>
        </w:rPr>
        <w:t>,</w:t>
      </w:r>
      <w:r w:rsidR="004E4EF2">
        <w:rPr>
          <w:sz w:val="24"/>
          <w:szCs w:val="24"/>
        </w:rPr>
        <w:t xml:space="preserve"> compared to</w:t>
      </w:r>
      <w:r w:rsidR="009D69A0">
        <w:rPr>
          <w:sz w:val="24"/>
          <w:szCs w:val="24"/>
        </w:rPr>
        <w:t xml:space="preserve"> </w:t>
      </w:r>
      <w:r w:rsidR="00DC0F3C">
        <w:rPr>
          <w:sz w:val="24"/>
          <w:szCs w:val="24"/>
        </w:rPr>
        <w:t xml:space="preserve">those </w:t>
      </w:r>
      <w:r w:rsidR="00E47311">
        <w:rPr>
          <w:sz w:val="24"/>
          <w:szCs w:val="24"/>
        </w:rPr>
        <w:t>characteristic of</w:t>
      </w:r>
      <w:r w:rsidR="00DC0F3C">
        <w:rPr>
          <w:sz w:val="24"/>
          <w:szCs w:val="24"/>
        </w:rPr>
        <w:t xml:space="preserve"> </w:t>
      </w:r>
      <w:r w:rsidR="009D69A0">
        <w:rPr>
          <w:sz w:val="24"/>
          <w:szCs w:val="24"/>
        </w:rPr>
        <w:t>undisturbed forest</w:t>
      </w:r>
      <w:r w:rsidR="00DC0F3C">
        <w:rPr>
          <w:sz w:val="24"/>
          <w:szCs w:val="24"/>
        </w:rPr>
        <w:t xml:space="preserve"> </w:t>
      </w:r>
      <w:r w:rsidR="00DC0F3C">
        <w:rPr>
          <w:sz w:val="24"/>
          <w:szCs w:val="24"/>
        </w:rPr>
        <w:fldChar w:fldCharType="begin"/>
      </w:r>
      <w:r w:rsidR="002F6B40">
        <w:rPr>
          <w:sz w:val="24"/>
          <w:szCs w:val="24"/>
        </w:rPr>
        <w:instrText xml:space="preserve"> ADDIN ZOTERO_ITEM CSL_CITATION {"citationID":"sSm5wswV","properties":{"formattedCitation":"(Sklodowski and Garbalinska 2011, Perry and Herms 2019)","plainCitation":"(Sklodowski and Garbalinska 2011, Perry and Herms 2019)","noteIndex":0},"citationItems":[{"id":339,"uris":["http://zotero.org/groups/5154252/items/GXUD6NWL"],"itemData":{"id":339,"type":"article-journal","container-title":"ZooKeys","DOI":"10.3897/zookeys.100.1360","ISSN":"1313-2970,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318,"uris":["http://zotero.org/groups/5154252/items/LCZNXJLT"],"itemData":{"id":318,"type":"article-journal","abstract":"In forest ecosystems, natural and anthropogenic disturbances alter canopy structure, understory vegetation, amount of woody debris, and the properties of litter and soil layers. The magnitude of these environmental changes is context-dependent and determined by the properties of the disturbance, such as the frequency, intensity, duration, and extent. Therefore, disturbances can dynamically impact forest communities over time, including populations of ground-dwelling invertebrates that regulate key ecosystem processes. We propose conceptual models that describe the dynamic temporal effects of canopy gap formation and coarse woody debris accumulation following disturbances caused by invasive insects, wind, and salvage logging, and their impacts on ground-dwelling invertebrate communities. Within this framework, predictions are generated, literature on ground-dwelling invertebrate communities is synthesized, and pertinent knowledge gaps identified.","container-title":"Insects","DOI":"10.3390/insects10030061","ISSN":"2075-4450","issue":"3","journalAbbreviation":"Insects","language":"en","page":"61","source":"DOI.org (Crossref)","title":"Dynamic Responses of Ground-Dwelling Invertebrate Communities to Disturbance in Forest Ecosystems","volume":"10","author":[{"family":"Perry","given":"Kayla"},{"family":"Herms","given":"Daniel"}],"issued":{"date-parts":[["2019",2,26]]}}}],"schema":"https://github.com/citation-style-language/schema/raw/master/csl-citation.json"} </w:instrText>
      </w:r>
      <w:r w:rsidR="00DC0F3C">
        <w:rPr>
          <w:sz w:val="24"/>
          <w:szCs w:val="24"/>
        </w:rPr>
        <w:fldChar w:fldCharType="separate"/>
      </w:r>
      <w:r w:rsidR="002F6B40" w:rsidRPr="002F6B40">
        <w:rPr>
          <w:sz w:val="24"/>
        </w:rPr>
        <w:t>(Sklodowski and Garbalinska 2011, Perry and Herms 2019)</w:t>
      </w:r>
      <w:r w:rsidR="00DC0F3C">
        <w:rPr>
          <w:sz w:val="24"/>
          <w:szCs w:val="24"/>
        </w:rPr>
        <w:fldChar w:fldCharType="end"/>
      </w:r>
      <w:r w:rsidR="00E07D8A">
        <w:rPr>
          <w:sz w:val="24"/>
          <w:szCs w:val="24"/>
        </w:rPr>
        <w:t>.</w:t>
      </w:r>
      <w:r w:rsidR="00D1044B">
        <w:rPr>
          <w:sz w:val="24"/>
          <w:szCs w:val="24"/>
        </w:rPr>
        <w:t xml:space="preserve"> </w:t>
      </w:r>
      <w:r w:rsidR="00161C30">
        <w:rPr>
          <w:sz w:val="24"/>
          <w:szCs w:val="24"/>
        </w:rPr>
        <w:t>However,</w:t>
      </w:r>
      <w:r w:rsidR="00B63169">
        <w:rPr>
          <w:sz w:val="24"/>
          <w:szCs w:val="24"/>
        </w:rPr>
        <w:t xml:space="preserve"> </w:t>
      </w:r>
      <w:r w:rsidR="00821CF8">
        <w:rPr>
          <w:sz w:val="24"/>
          <w:szCs w:val="24"/>
        </w:rPr>
        <w:t>ground beetle traits can vary</w:t>
      </w:r>
      <w:r w:rsidR="003E3F19">
        <w:rPr>
          <w:sz w:val="24"/>
          <w:szCs w:val="24"/>
        </w:rPr>
        <w:t xml:space="preserve"> </w:t>
      </w:r>
      <w:r w:rsidR="003B6D1A">
        <w:rPr>
          <w:sz w:val="24"/>
          <w:szCs w:val="24"/>
        </w:rPr>
        <w:t>even among</w:t>
      </w:r>
      <w:r w:rsidR="00821CF8">
        <w:rPr>
          <w:sz w:val="24"/>
          <w:szCs w:val="24"/>
        </w:rPr>
        <w:t xml:space="preserve">, for example, </w:t>
      </w:r>
      <w:proofErr w:type="gramStart"/>
      <w:r w:rsidR="00393DA5">
        <w:rPr>
          <w:sz w:val="24"/>
          <w:szCs w:val="24"/>
        </w:rPr>
        <w:t>equally-sized</w:t>
      </w:r>
      <w:proofErr w:type="gramEnd"/>
      <w:r w:rsidR="00393DA5">
        <w:rPr>
          <w:sz w:val="24"/>
          <w:szCs w:val="24"/>
        </w:rPr>
        <w:t>, carnivorous, flight-incapable species.</w:t>
      </w:r>
      <w:r w:rsidR="0096051F">
        <w:rPr>
          <w:sz w:val="24"/>
          <w:szCs w:val="24"/>
        </w:rPr>
        <w:t xml:space="preserve"> For instance</w:t>
      </w:r>
      <w:r w:rsidR="00ED5AD3">
        <w:rPr>
          <w:sz w:val="24"/>
          <w:szCs w:val="24"/>
        </w:rPr>
        <w:t xml:space="preserve">, </w:t>
      </w:r>
      <w:r w:rsidR="00D93C0A">
        <w:rPr>
          <w:sz w:val="24"/>
          <w:szCs w:val="24"/>
        </w:rPr>
        <w:t xml:space="preserve">ground beetles exhibit trait syndromes </w:t>
      </w:r>
      <w:r w:rsidR="00D93C0A">
        <w:rPr>
          <w:sz w:val="24"/>
          <w:szCs w:val="24"/>
        </w:rPr>
        <w:fldChar w:fldCharType="begin"/>
      </w:r>
      <w:r w:rsidR="00D93C0A">
        <w:rPr>
          <w:sz w:val="24"/>
          <w:szCs w:val="24"/>
        </w:rPr>
        <w:instrText xml:space="preserve"> ADDIN ZOTERO_ITEM CSL_CITATION {"citationID":"vDh09bTf","properties":{"formattedCitation":"(Fountain-Jones et al. 2015)","plainCitation":"(Fountain-Jones et al. 2015)","noteIndex":0},"citationItems":[{"id":308,"uris":["http://zotero.org/groups/5154252/items/YLXQ3D34"],"itemData":{"id":308,"type":"article-journal","container-title":"Ecological Entomology","DOI":"10.1111/een.12158","ISSN":"03076946","issue":"1","journalAbbreviation":"Ecol Entomol","language":"en","page":"1-13","source":"DOI.org (Crossref)","title":"Moving beyond the guild concept: developing a practical functional trait framework for terrestrial beetles","title-short":"Moving beyond the guild concept","volume":"40","author":[{"family":"Fountain-Jones","given":"Nicholas M."},{"family":"Baker","given":"Susan C."},{"family":"Jordan","given":"Gregory J."}],"issued":{"date-parts":[["2015",2]]}}}],"schema":"https://github.com/citation-style-language/schema/raw/master/csl-citation.json"} </w:instrText>
      </w:r>
      <w:r w:rsidR="00D93C0A">
        <w:rPr>
          <w:sz w:val="24"/>
          <w:szCs w:val="24"/>
        </w:rPr>
        <w:fldChar w:fldCharType="separate"/>
      </w:r>
      <w:r w:rsidR="00D93C0A" w:rsidRPr="00D93C0A">
        <w:rPr>
          <w:sz w:val="24"/>
        </w:rPr>
        <w:t>(Fountain-Jones et al. 2015)</w:t>
      </w:r>
      <w:r w:rsidR="00D93C0A">
        <w:rPr>
          <w:sz w:val="24"/>
          <w:szCs w:val="24"/>
        </w:rPr>
        <w:fldChar w:fldCharType="end"/>
      </w:r>
      <w:r w:rsidR="00305A23">
        <w:rPr>
          <w:sz w:val="24"/>
          <w:szCs w:val="24"/>
        </w:rPr>
        <w:t xml:space="preserve"> associated with locomotion strategy</w:t>
      </w:r>
      <w:r w:rsidR="0056330C">
        <w:rPr>
          <w:sz w:val="24"/>
          <w:szCs w:val="24"/>
        </w:rPr>
        <w:t xml:space="preserve"> </w:t>
      </w:r>
      <w:r w:rsidR="0056330C">
        <w:rPr>
          <w:sz w:val="24"/>
          <w:szCs w:val="24"/>
        </w:rPr>
        <w:fldChar w:fldCharType="begin"/>
      </w:r>
      <w:r w:rsidR="0056330C">
        <w:rPr>
          <w:sz w:val="24"/>
          <w:szCs w:val="24"/>
        </w:rPr>
        <w:instrText xml:space="preserve"> ADDIN ZOTERO_ITEM CSL_CITATION {"citationID":"jRLAiLUy","properties":{"formattedCitation":"(Forsythe 1991)","plainCitation":"(Forsythe 1991)","noteIndex":0},"citationItems":[{"id":518,"uris":["http://zotero.org/groups/5154252/items/7C5NV3AV"],"itemData":{"id":518,"type":"article-journal","abstract":"This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G."}],"issued":{"date-parts":[["1991",2]]}}}],"schema":"https://github.com/citation-style-language/schema/raw/master/csl-citation.json"} </w:instrText>
      </w:r>
      <w:r w:rsidR="0056330C">
        <w:rPr>
          <w:sz w:val="24"/>
          <w:szCs w:val="24"/>
        </w:rPr>
        <w:fldChar w:fldCharType="separate"/>
      </w:r>
      <w:r w:rsidR="0056330C" w:rsidRPr="0056330C">
        <w:rPr>
          <w:sz w:val="24"/>
        </w:rPr>
        <w:t>(Forsythe 1991)</w:t>
      </w:r>
      <w:r w:rsidR="0056330C">
        <w:rPr>
          <w:sz w:val="24"/>
          <w:szCs w:val="24"/>
        </w:rPr>
        <w:fldChar w:fldCharType="end"/>
      </w:r>
      <w:r w:rsidR="0096051F">
        <w:rPr>
          <w:sz w:val="24"/>
          <w:szCs w:val="24"/>
        </w:rPr>
        <w:t>,</w:t>
      </w:r>
      <w:r w:rsidR="00CF0EC0">
        <w:rPr>
          <w:sz w:val="24"/>
          <w:szCs w:val="24"/>
        </w:rPr>
        <w:t xml:space="preserve"> includ</w:t>
      </w:r>
      <w:r w:rsidR="00C61067">
        <w:rPr>
          <w:sz w:val="24"/>
          <w:szCs w:val="24"/>
        </w:rPr>
        <w:t>ing</w:t>
      </w:r>
      <w:r w:rsidR="00CF0EC0">
        <w:rPr>
          <w:sz w:val="24"/>
          <w:szCs w:val="24"/>
        </w:rPr>
        <w:t xml:space="preserve"> surface-walking, pushing through leaf litter, </w:t>
      </w:r>
      <w:r w:rsidR="002B2ACA">
        <w:rPr>
          <w:sz w:val="24"/>
          <w:szCs w:val="24"/>
        </w:rPr>
        <w:t>burrowing, and climbing plants</w:t>
      </w:r>
      <w:r w:rsidR="00FB172D">
        <w:rPr>
          <w:sz w:val="24"/>
          <w:szCs w:val="24"/>
        </w:rPr>
        <w:t xml:space="preserve"> </w:t>
      </w:r>
      <w:r w:rsidR="00FB172D">
        <w:rPr>
          <w:sz w:val="24"/>
          <w:szCs w:val="24"/>
        </w:rPr>
        <w:fldChar w:fldCharType="begin"/>
      </w:r>
      <w:r w:rsidR="00AE4BEF">
        <w:rPr>
          <w:sz w:val="24"/>
          <w:szCs w:val="24"/>
        </w:rPr>
        <w:instrText xml:space="preserve"> ADDIN ZOTERO_ITEM CSL_CITATION {"citationID":"LW3I3wmt","properties":{"formattedCitation":"(Erwin 1979, Larochelle and Larivi\\uc0\\u232{}re 2003)","plainCitation":"(Erwin 1979, Larochelle and Larivière 2003)","noteIndex":0},"citationItems":[{"id":1309,"uris":["http://zotero.org/groups/5154252/items/FQDT86VL"],"itemData":{"id":1309,"type":"chapter","abstract":"Locating ground beetles in tropical regions is usually a frustrating experience for any but the experienced collector. Often, even the experienced have their problems. After seven years of tropical investigations, I found that the answer to the apparent rarity of these beetles in the tropics is due to patchy microdistribution, not lack of species or individuals. The observations, analysis, and explanation of this phenomenon became the cornerstone of this paper. Ancillary data gathered while collecting and observing behavior of carabids plus distributional and structural data of elements of the entire family led to the general evolutionary hypotheses presented here.","container-title":"Carabid Beetles: Their Evolution, Natural History, and Classification","event-place":"Dordrecht","ISBN":"978-94-009-9628-1","note":"DOI: 10.1007/978-94-009-9628-1_30","page":"539–592","publisher":"Springer Netherlands","publisher-place":"Dordrecht","title":"Thoughts on the Evolutionary History of Ground Beetles: Hypotheses Generated from Comparative Faunal Analyses of Lowland Forest Sites in Temperate and Tropical Regions","URL":"https://doi.org/10.1007/978-94-009-9628-1_30","author":[{"family":"Erwin","given":"Terry L."}],"editor":[{"family":"Erwin","given":"Terry L."},{"family":"Ball","given":"George E."},{"family":"Whitehead","given":"Donald R."},{"family":"Halpern","given":"Anne L."}],"issued":{"date-parts":[["1979"]]}}},{"id":312,"uris":["http://zotero.org/groups/5154252/items/CJ2B2WK7"],"itemData":{"id":312,"type":"book","collection-number":"27","collection-title":"Pensoft-series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B172D">
        <w:rPr>
          <w:sz w:val="24"/>
          <w:szCs w:val="24"/>
        </w:rPr>
        <w:fldChar w:fldCharType="separate"/>
      </w:r>
      <w:r w:rsidR="00AE4BEF" w:rsidRPr="00AE4BEF">
        <w:rPr>
          <w:kern w:val="0"/>
          <w:sz w:val="24"/>
        </w:rPr>
        <w:t>(Erwin 1979, Larochelle and Larivière 2003)</w:t>
      </w:r>
      <w:r w:rsidR="00FB172D">
        <w:rPr>
          <w:sz w:val="24"/>
          <w:szCs w:val="24"/>
        </w:rPr>
        <w:fldChar w:fldCharType="end"/>
      </w:r>
      <w:r w:rsidR="002B2ACA">
        <w:rPr>
          <w:sz w:val="24"/>
          <w:szCs w:val="24"/>
        </w:rPr>
        <w:t xml:space="preserve">. </w:t>
      </w:r>
      <w:r w:rsidR="00147F3C">
        <w:rPr>
          <w:sz w:val="24"/>
          <w:szCs w:val="24"/>
        </w:rPr>
        <w:t>Ground</w:t>
      </w:r>
      <w:r w:rsidR="0079272B">
        <w:rPr>
          <w:sz w:val="24"/>
          <w:szCs w:val="24"/>
        </w:rPr>
        <w:t xml:space="preserve"> beetle species also differ in their soil moisture preference, and this trait plays an important role in habitat selection </w:t>
      </w:r>
      <w:r w:rsidR="0079272B">
        <w:rPr>
          <w:sz w:val="24"/>
          <w:szCs w:val="24"/>
        </w:rPr>
        <w:fldChar w:fldCharType="begin"/>
      </w:r>
      <w:r w:rsidR="0079272B">
        <w:rPr>
          <w:sz w:val="24"/>
          <w:szCs w:val="24"/>
        </w:rPr>
        <w:instrText xml:space="preserve"> ADDIN ZOTERO_ITEM CSL_CITATION {"citationID":"5M9MNRIM","properties":{"formattedCitation":"(Thiele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0079272B">
        <w:rPr>
          <w:sz w:val="24"/>
          <w:szCs w:val="24"/>
        </w:rPr>
        <w:fldChar w:fldCharType="separate"/>
      </w:r>
      <w:r w:rsidR="0079272B" w:rsidRPr="00E52BFB">
        <w:rPr>
          <w:sz w:val="24"/>
        </w:rPr>
        <w:t>(Thiele 1977)</w:t>
      </w:r>
      <w:r w:rsidR="0079272B">
        <w:rPr>
          <w:sz w:val="24"/>
          <w:szCs w:val="24"/>
        </w:rPr>
        <w:fldChar w:fldCharType="end"/>
      </w:r>
      <w:r w:rsidR="0079272B">
        <w:rPr>
          <w:sz w:val="24"/>
          <w:szCs w:val="24"/>
        </w:rPr>
        <w:t>.</w:t>
      </w:r>
      <w:r w:rsidR="001C4049">
        <w:rPr>
          <w:sz w:val="24"/>
          <w:szCs w:val="24"/>
        </w:rPr>
        <w:t xml:space="preserve"> </w:t>
      </w:r>
      <w:r w:rsidR="002B2ACA">
        <w:rPr>
          <w:sz w:val="24"/>
          <w:szCs w:val="24"/>
        </w:rPr>
        <w:t xml:space="preserve">Because </w:t>
      </w:r>
      <w:r w:rsidR="00573BE6">
        <w:rPr>
          <w:sz w:val="24"/>
          <w:szCs w:val="24"/>
        </w:rPr>
        <w:t>forest disturbance can affect leaf</w:t>
      </w:r>
      <w:r w:rsidR="00DF112B">
        <w:rPr>
          <w:sz w:val="24"/>
          <w:szCs w:val="24"/>
        </w:rPr>
        <w:t xml:space="preserve"> litter </w:t>
      </w:r>
      <w:r w:rsidR="00D41A05">
        <w:rPr>
          <w:sz w:val="24"/>
          <w:szCs w:val="24"/>
        </w:rPr>
        <w:t>and vegetation cover</w:t>
      </w:r>
      <w:r w:rsidR="00EF5095">
        <w:rPr>
          <w:sz w:val="24"/>
          <w:szCs w:val="24"/>
        </w:rPr>
        <w:t>, soil density</w:t>
      </w:r>
      <w:r w:rsidR="00676D13">
        <w:rPr>
          <w:sz w:val="24"/>
          <w:szCs w:val="24"/>
        </w:rPr>
        <w:t xml:space="preserve">, woody debris </w:t>
      </w:r>
      <w:r w:rsidR="001B2C0B">
        <w:rPr>
          <w:sz w:val="24"/>
          <w:szCs w:val="24"/>
        </w:rPr>
        <w:t>volume</w:t>
      </w:r>
      <w:r w:rsidR="00676D13">
        <w:rPr>
          <w:sz w:val="24"/>
          <w:szCs w:val="24"/>
        </w:rPr>
        <w:t>,</w:t>
      </w:r>
      <w:r w:rsidR="001C4049">
        <w:rPr>
          <w:sz w:val="24"/>
          <w:szCs w:val="24"/>
        </w:rPr>
        <w:t xml:space="preserve"> and soil moisture,</w:t>
      </w:r>
      <w:r w:rsidR="00676D13">
        <w:rPr>
          <w:sz w:val="24"/>
          <w:szCs w:val="24"/>
        </w:rPr>
        <w:t xml:space="preserve"> these habitat changes could </w:t>
      </w:r>
      <w:r w:rsidR="00AE4BEF">
        <w:rPr>
          <w:sz w:val="24"/>
          <w:szCs w:val="24"/>
        </w:rPr>
        <w:t>favor species</w:t>
      </w:r>
      <w:r w:rsidR="0014159F">
        <w:rPr>
          <w:sz w:val="24"/>
          <w:szCs w:val="24"/>
        </w:rPr>
        <w:t xml:space="preserve"> with certain locomotion strategies</w:t>
      </w:r>
      <w:r w:rsidR="001C4049">
        <w:rPr>
          <w:sz w:val="24"/>
          <w:szCs w:val="24"/>
        </w:rPr>
        <w:t xml:space="preserve"> and moisture preferences</w:t>
      </w:r>
      <w:r w:rsidR="0014159F">
        <w:rPr>
          <w:sz w:val="24"/>
          <w:szCs w:val="24"/>
        </w:rPr>
        <w:t xml:space="preserve">. </w:t>
      </w:r>
      <w:r w:rsidR="007F0E8C">
        <w:rPr>
          <w:sz w:val="24"/>
          <w:szCs w:val="24"/>
        </w:rPr>
        <w:t xml:space="preserve">Research is </w:t>
      </w:r>
      <w:r w:rsidR="00D26FF8">
        <w:rPr>
          <w:sz w:val="24"/>
          <w:szCs w:val="24"/>
        </w:rPr>
        <w:t>needed</w:t>
      </w:r>
      <w:r w:rsidR="007F0E8C">
        <w:rPr>
          <w:sz w:val="24"/>
          <w:szCs w:val="24"/>
        </w:rPr>
        <w:t xml:space="preserve"> to determine </w:t>
      </w:r>
      <w:r w:rsidR="001F7370">
        <w:rPr>
          <w:sz w:val="24"/>
          <w:szCs w:val="24"/>
        </w:rPr>
        <w:t>if</w:t>
      </w:r>
      <w:r w:rsidR="007F0E8C">
        <w:rPr>
          <w:sz w:val="24"/>
          <w:szCs w:val="24"/>
        </w:rPr>
        <w:t xml:space="preserve"> the effect of forest disturbance on ground beetles is mediated by their species-specific traits.</w:t>
      </w:r>
    </w:p>
    <w:p w14:paraId="71849F02" w14:textId="77777777" w:rsidR="003B604E" w:rsidRDefault="003B604E">
      <w:pPr>
        <w:rPr>
          <w:sz w:val="24"/>
          <w:szCs w:val="24"/>
        </w:rPr>
      </w:pPr>
    </w:p>
    <w:p w14:paraId="517F75B6" w14:textId="5B8ADF8A" w:rsidR="00E20A56" w:rsidRDefault="003B604E">
      <w:pPr>
        <w:rPr>
          <w:sz w:val="24"/>
          <w:szCs w:val="24"/>
        </w:rPr>
      </w:pPr>
      <w:r>
        <w:rPr>
          <w:sz w:val="24"/>
          <w:szCs w:val="24"/>
        </w:rPr>
        <w:tab/>
      </w:r>
      <w:r w:rsidR="0069451A">
        <w:rPr>
          <w:sz w:val="24"/>
          <w:szCs w:val="24"/>
        </w:rPr>
        <w:t xml:space="preserve">Our objective is to use ground beetles </w:t>
      </w:r>
      <w:r w:rsidR="000A33C1">
        <w:rPr>
          <w:sz w:val="24"/>
          <w:szCs w:val="24"/>
        </w:rPr>
        <w:t>to study the</w:t>
      </w:r>
      <w:r w:rsidR="004D42C9">
        <w:rPr>
          <w:sz w:val="24"/>
          <w:szCs w:val="24"/>
        </w:rPr>
        <w:t xml:space="preserve"> long-term</w:t>
      </w:r>
      <w:r w:rsidR="000A33C1">
        <w:rPr>
          <w:sz w:val="24"/>
          <w:szCs w:val="24"/>
        </w:rPr>
        <w:t xml:space="preserve"> impacts of salvage-logging</w:t>
      </w:r>
      <w:r w:rsidR="0063285E">
        <w:rPr>
          <w:sz w:val="24"/>
          <w:szCs w:val="24"/>
        </w:rPr>
        <w:t xml:space="preserve"> </w:t>
      </w:r>
      <w:r w:rsidR="00D16228">
        <w:rPr>
          <w:sz w:val="24"/>
          <w:szCs w:val="24"/>
        </w:rPr>
        <w:t xml:space="preserve">after </w:t>
      </w:r>
      <w:r w:rsidR="0068425E">
        <w:rPr>
          <w:sz w:val="24"/>
          <w:szCs w:val="24"/>
        </w:rPr>
        <w:t>a tornado</w:t>
      </w:r>
      <w:r w:rsidR="009526B5">
        <w:rPr>
          <w:sz w:val="24"/>
          <w:szCs w:val="24"/>
        </w:rPr>
        <w:t xml:space="preserve">. </w:t>
      </w:r>
      <w:r w:rsidR="00280B5C">
        <w:rPr>
          <w:sz w:val="24"/>
          <w:szCs w:val="24"/>
        </w:rPr>
        <w:t xml:space="preserve">To do this, we compared </w:t>
      </w:r>
      <w:r w:rsidR="006E3F19">
        <w:rPr>
          <w:sz w:val="24"/>
          <w:szCs w:val="24"/>
        </w:rPr>
        <w:t xml:space="preserve">the taxonomic and functional diversity of </w:t>
      </w:r>
      <w:r w:rsidR="00280B5C">
        <w:rPr>
          <w:sz w:val="24"/>
          <w:szCs w:val="24"/>
        </w:rPr>
        <w:t>ground beetle communities among undisturbed forest (hereafter “forest”), unsalvaged windthrow (hereafter: “windthrow”), and salvag</w:t>
      </w:r>
      <w:r w:rsidR="00475D5E">
        <w:rPr>
          <w:sz w:val="24"/>
          <w:szCs w:val="24"/>
        </w:rPr>
        <w:t>e-logged</w:t>
      </w:r>
      <w:r w:rsidR="00280B5C">
        <w:rPr>
          <w:sz w:val="24"/>
          <w:szCs w:val="24"/>
        </w:rPr>
        <w:t xml:space="preserve"> windthrow (hereafter: “salvaged”) treatments, at three and ten </w:t>
      </w:r>
      <w:r w:rsidR="00280B5C">
        <w:rPr>
          <w:sz w:val="24"/>
          <w:szCs w:val="24"/>
        </w:rPr>
        <w:lastRenderedPageBreak/>
        <w:t xml:space="preserve">years after a tornado. We </w:t>
      </w:r>
      <w:r w:rsidR="00A0043D">
        <w:rPr>
          <w:sz w:val="24"/>
          <w:szCs w:val="24"/>
        </w:rPr>
        <w:t>predicted</w:t>
      </w:r>
      <w:r w:rsidR="00280B5C">
        <w:rPr>
          <w:sz w:val="24"/>
          <w:szCs w:val="24"/>
        </w:rPr>
        <w:t xml:space="preserve"> that </w:t>
      </w:r>
      <w:r w:rsidR="00A52DEE">
        <w:rPr>
          <w:sz w:val="24"/>
          <w:szCs w:val="24"/>
        </w:rPr>
        <w:t>t</w:t>
      </w:r>
      <w:r w:rsidR="00416273">
        <w:rPr>
          <w:sz w:val="24"/>
          <w:szCs w:val="24"/>
        </w:rPr>
        <w:t xml:space="preserve">he </w:t>
      </w:r>
      <w:r w:rsidR="00B563E8">
        <w:rPr>
          <w:sz w:val="24"/>
          <w:szCs w:val="24"/>
        </w:rPr>
        <w:t xml:space="preserve">alpha-diversity </w:t>
      </w:r>
      <w:r w:rsidR="0095019F">
        <w:rPr>
          <w:sz w:val="24"/>
          <w:szCs w:val="24"/>
        </w:rPr>
        <w:t>(both taxonomic and functional)</w:t>
      </w:r>
      <w:r w:rsidR="00390220">
        <w:rPr>
          <w:sz w:val="24"/>
          <w:szCs w:val="24"/>
        </w:rPr>
        <w:t xml:space="preserve"> </w:t>
      </w:r>
      <w:r w:rsidR="00C1739C">
        <w:rPr>
          <w:sz w:val="24"/>
          <w:szCs w:val="24"/>
        </w:rPr>
        <w:t xml:space="preserve">would be higher for </w:t>
      </w:r>
      <w:r w:rsidR="004A4A32">
        <w:rPr>
          <w:sz w:val="24"/>
          <w:szCs w:val="24"/>
        </w:rPr>
        <w:t xml:space="preserve">windthrow and </w:t>
      </w:r>
      <w:r w:rsidR="00CB1266">
        <w:rPr>
          <w:sz w:val="24"/>
          <w:szCs w:val="24"/>
        </w:rPr>
        <w:t>salvage</w:t>
      </w:r>
      <w:r w:rsidR="004A4A32">
        <w:rPr>
          <w:sz w:val="24"/>
          <w:szCs w:val="24"/>
        </w:rPr>
        <w:t xml:space="preserve">d </w:t>
      </w:r>
      <w:r w:rsidR="00CB1266">
        <w:rPr>
          <w:sz w:val="24"/>
          <w:szCs w:val="24"/>
        </w:rPr>
        <w:t xml:space="preserve">plots than </w:t>
      </w:r>
      <w:r w:rsidR="00713BAB">
        <w:rPr>
          <w:sz w:val="24"/>
          <w:szCs w:val="24"/>
        </w:rPr>
        <w:t>forest</w:t>
      </w:r>
      <w:r w:rsidR="00390220">
        <w:rPr>
          <w:sz w:val="24"/>
          <w:szCs w:val="24"/>
        </w:rPr>
        <w:t xml:space="preserve"> control</w:t>
      </w:r>
      <w:r w:rsidR="00713BAB">
        <w:rPr>
          <w:sz w:val="24"/>
          <w:szCs w:val="24"/>
        </w:rPr>
        <w:t xml:space="preserve"> plots after only </w:t>
      </w:r>
      <w:r w:rsidR="00A21AB2">
        <w:rPr>
          <w:sz w:val="24"/>
          <w:szCs w:val="24"/>
        </w:rPr>
        <w:t>three</w:t>
      </w:r>
      <w:r w:rsidR="002206A3">
        <w:rPr>
          <w:sz w:val="24"/>
          <w:szCs w:val="24"/>
        </w:rPr>
        <w:t xml:space="preserve"> years</w:t>
      </w:r>
      <w:r w:rsidR="00E6757B">
        <w:rPr>
          <w:sz w:val="24"/>
          <w:szCs w:val="24"/>
        </w:rPr>
        <w:t xml:space="preserve">, </w:t>
      </w:r>
      <w:r w:rsidR="002206A3">
        <w:rPr>
          <w:sz w:val="24"/>
          <w:szCs w:val="24"/>
        </w:rPr>
        <w:t xml:space="preserve">due to the immigration of open-habitat species and the persistence of </w:t>
      </w:r>
      <w:r w:rsidR="004A4A32">
        <w:rPr>
          <w:sz w:val="24"/>
          <w:szCs w:val="24"/>
        </w:rPr>
        <w:t>some forest species</w:t>
      </w:r>
      <w:r w:rsidR="00A0043D">
        <w:rPr>
          <w:sz w:val="24"/>
          <w:szCs w:val="24"/>
        </w:rPr>
        <w:t>.</w:t>
      </w:r>
      <w:r w:rsidR="004A4A32">
        <w:rPr>
          <w:sz w:val="24"/>
          <w:szCs w:val="24"/>
        </w:rPr>
        <w:t xml:space="preserve"> </w:t>
      </w:r>
      <w:r w:rsidR="00E6757B">
        <w:rPr>
          <w:sz w:val="24"/>
          <w:szCs w:val="24"/>
        </w:rPr>
        <w:t>A</w:t>
      </w:r>
      <w:r w:rsidR="004A4A32">
        <w:rPr>
          <w:sz w:val="24"/>
          <w:szCs w:val="24"/>
        </w:rPr>
        <w:t xml:space="preserve">fter </w:t>
      </w:r>
      <w:r w:rsidR="00A21AB2">
        <w:rPr>
          <w:sz w:val="24"/>
          <w:szCs w:val="24"/>
        </w:rPr>
        <w:t xml:space="preserve">ten years, </w:t>
      </w:r>
      <w:r w:rsidR="00E6757B">
        <w:rPr>
          <w:sz w:val="24"/>
          <w:szCs w:val="24"/>
        </w:rPr>
        <w:t xml:space="preserve">we </w:t>
      </w:r>
      <w:r w:rsidR="00A52DEE">
        <w:rPr>
          <w:sz w:val="24"/>
          <w:szCs w:val="24"/>
        </w:rPr>
        <w:t>predicted</w:t>
      </w:r>
      <w:r w:rsidR="00E6757B">
        <w:rPr>
          <w:sz w:val="24"/>
          <w:szCs w:val="24"/>
        </w:rPr>
        <w:t xml:space="preserve"> that </w:t>
      </w:r>
      <w:r w:rsidR="00390220">
        <w:rPr>
          <w:sz w:val="24"/>
          <w:szCs w:val="24"/>
        </w:rPr>
        <w:t>salvage</w:t>
      </w:r>
      <w:r w:rsidR="00A542C2">
        <w:rPr>
          <w:sz w:val="24"/>
          <w:szCs w:val="24"/>
        </w:rPr>
        <w:t>d plots would decline in alpha diversity</w:t>
      </w:r>
      <w:r w:rsidR="00CB4B92">
        <w:rPr>
          <w:sz w:val="24"/>
          <w:szCs w:val="24"/>
        </w:rPr>
        <w:t xml:space="preserve"> </w:t>
      </w:r>
      <w:r w:rsidR="00B84DF0">
        <w:rPr>
          <w:sz w:val="24"/>
          <w:szCs w:val="24"/>
        </w:rPr>
        <w:t>because</w:t>
      </w:r>
      <w:r w:rsidR="00103F76">
        <w:rPr>
          <w:sz w:val="24"/>
          <w:szCs w:val="24"/>
        </w:rPr>
        <w:t xml:space="preserve"> species </w:t>
      </w:r>
      <w:r w:rsidR="00A07347">
        <w:rPr>
          <w:sz w:val="24"/>
          <w:szCs w:val="24"/>
        </w:rPr>
        <w:t>that rely on wood</w:t>
      </w:r>
      <w:r w:rsidR="005D553C">
        <w:rPr>
          <w:sz w:val="24"/>
          <w:szCs w:val="24"/>
        </w:rPr>
        <w:t>y debris would not use salvage</w:t>
      </w:r>
      <w:r w:rsidR="00623051">
        <w:rPr>
          <w:sz w:val="24"/>
          <w:szCs w:val="24"/>
        </w:rPr>
        <w:t>-logged habitat</w:t>
      </w:r>
      <w:r w:rsidR="007F7FE2">
        <w:rPr>
          <w:sz w:val="24"/>
          <w:szCs w:val="24"/>
        </w:rPr>
        <w:t xml:space="preserve"> </w:t>
      </w:r>
      <w:r w:rsidR="007F7FE2">
        <w:rPr>
          <w:sz w:val="24"/>
          <w:szCs w:val="24"/>
        </w:rPr>
        <w:fldChar w:fldCharType="begin"/>
      </w:r>
      <w:r w:rsidR="007F7FE2">
        <w:rPr>
          <w:sz w:val="24"/>
          <w:szCs w:val="24"/>
        </w:rPr>
        <w:instrText xml:space="preserve"> ADDIN ZOTERO_ITEM CSL_CITATION {"citationID":"kJdhGxNv","properties":{"formattedCitation":"(Pearce et al. 2003)","plainCitation":"(Pearce et al. 2003)","noteIndex":0},"citationItems":[{"id":423,"uris":["http://zotero.org/groups/5154252/items/JTPR3ZZS"],"itemData":{"id":423,"type":"article-journal","abstract":"Abstract\n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007F7FE2">
        <w:rPr>
          <w:sz w:val="24"/>
          <w:szCs w:val="24"/>
        </w:rPr>
        <w:fldChar w:fldCharType="separate"/>
      </w:r>
      <w:r w:rsidR="007F7FE2" w:rsidRPr="007F7FE2">
        <w:rPr>
          <w:sz w:val="24"/>
        </w:rPr>
        <w:t>(Pearce et al. 2003)</w:t>
      </w:r>
      <w:r w:rsidR="007F7FE2">
        <w:rPr>
          <w:sz w:val="24"/>
          <w:szCs w:val="24"/>
        </w:rPr>
        <w:fldChar w:fldCharType="end"/>
      </w:r>
      <w:r w:rsidR="00623051">
        <w:rPr>
          <w:sz w:val="24"/>
          <w:szCs w:val="24"/>
        </w:rPr>
        <w:t>.</w:t>
      </w:r>
      <w:r w:rsidR="0076204A">
        <w:rPr>
          <w:sz w:val="24"/>
          <w:szCs w:val="24"/>
        </w:rPr>
        <w:t xml:space="preserve"> </w:t>
      </w:r>
      <w:r w:rsidR="00623051">
        <w:rPr>
          <w:sz w:val="24"/>
          <w:szCs w:val="24"/>
        </w:rPr>
        <w:t xml:space="preserve">We predicted that the species and trait composition of </w:t>
      </w:r>
      <w:r w:rsidR="00C87EF5">
        <w:rPr>
          <w:sz w:val="24"/>
          <w:szCs w:val="24"/>
        </w:rPr>
        <w:t xml:space="preserve">windthrow plots would be intermediate between those of salvaged and forest control, </w:t>
      </w:r>
      <w:r w:rsidR="00965B12">
        <w:rPr>
          <w:sz w:val="24"/>
          <w:szCs w:val="24"/>
        </w:rPr>
        <w:t>due to the intermediate level of disturbance</w:t>
      </w:r>
      <w:r w:rsidR="00E8632F">
        <w:rPr>
          <w:sz w:val="24"/>
          <w:szCs w:val="24"/>
        </w:rPr>
        <w:t xml:space="preserve"> created by windthrow</w:t>
      </w:r>
      <w:r w:rsidR="00965B12">
        <w:rPr>
          <w:sz w:val="24"/>
          <w:szCs w:val="24"/>
        </w:rPr>
        <w:t xml:space="preserve">. </w:t>
      </w:r>
      <w:r w:rsidR="0066759E">
        <w:rPr>
          <w:sz w:val="24"/>
          <w:szCs w:val="24"/>
        </w:rPr>
        <w:t>Finally, w</w:t>
      </w:r>
      <w:r w:rsidR="003A29CA">
        <w:rPr>
          <w:sz w:val="24"/>
          <w:szCs w:val="24"/>
        </w:rPr>
        <w:t>e predicted that</w:t>
      </w:r>
      <w:r w:rsidR="00B62443">
        <w:rPr>
          <w:sz w:val="24"/>
          <w:szCs w:val="24"/>
        </w:rPr>
        <w:t xml:space="preserve"> salvaged plots wou</w:t>
      </w:r>
      <w:r w:rsidR="00E77243">
        <w:rPr>
          <w:sz w:val="24"/>
          <w:szCs w:val="24"/>
        </w:rPr>
        <w:t xml:space="preserve">ld support </w:t>
      </w:r>
      <w:r w:rsidR="002B21EF">
        <w:rPr>
          <w:sz w:val="24"/>
          <w:szCs w:val="24"/>
        </w:rPr>
        <w:t>a higher abundance of</w:t>
      </w:r>
      <w:r w:rsidR="00E77243">
        <w:rPr>
          <w:sz w:val="24"/>
          <w:szCs w:val="24"/>
        </w:rPr>
        <w:t xml:space="preserve"> species with </w:t>
      </w:r>
      <w:r w:rsidR="00E91D31">
        <w:rPr>
          <w:sz w:val="24"/>
          <w:szCs w:val="24"/>
        </w:rPr>
        <w:t xml:space="preserve">proportionally </w:t>
      </w:r>
      <w:r w:rsidR="00177F08">
        <w:rPr>
          <w:sz w:val="24"/>
          <w:szCs w:val="24"/>
        </w:rPr>
        <w:t>larger eyes</w:t>
      </w:r>
      <w:r w:rsidR="00720E4F">
        <w:rPr>
          <w:sz w:val="24"/>
          <w:szCs w:val="24"/>
        </w:rPr>
        <w:t>,</w:t>
      </w:r>
      <w:r w:rsidR="00177F08">
        <w:rPr>
          <w:sz w:val="24"/>
          <w:szCs w:val="24"/>
        </w:rPr>
        <w:t xml:space="preserve"> shorter antennae</w:t>
      </w:r>
      <w:r w:rsidR="00720E4F">
        <w:rPr>
          <w:sz w:val="24"/>
          <w:szCs w:val="24"/>
        </w:rPr>
        <w:t xml:space="preserve">, and higher </w:t>
      </w:r>
      <w:r w:rsidR="00721129">
        <w:rPr>
          <w:sz w:val="24"/>
          <w:szCs w:val="24"/>
        </w:rPr>
        <w:t>w</w:t>
      </w:r>
      <w:r w:rsidR="00E55588">
        <w:rPr>
          <w:sz w:val="24"/>
          <w:szCs w:val="24"/>
        </w:rPr>
        <w:t>ater affinity</w:t>
      </w:r>
      <w:r w:rsidR="00720E4F">
        <w:rPr>
          <w:sz w:val="24"/>
          <w:szCs w:val="24"/>
        </w:rPr>
        <w:t xml:space="preserve">, </w:t>
      </w:r>
      <w:r w:rsidR="00726316">
        <w:rPr>
          <w:sz w:val="24"/>
          <w:szCs w:val="24"/>
        </w:rPr>
        <w:t xml:space="preserve">traits which </w:t>
      </w:r>
      <w:r w:rsidR="00EA677B">
        <w:rPr>
          <w:sz w:val="24"/>
          <w:szCs w:val="24"/>
        </w:rPr>
        <w:t xml:space="preserve">may </w:t>
      </w:r>
      <w:r w:rsidR="00726316">
        <w:rPr>
          <w:sz w:val="24"/>
          <w:szCs w:val="24"/>
        </w:rPr>
        <w:t xml:space="preserve">increase fitness in </w:t>
      </w:r>
      <w:r w:rsidR="00FF6AEB">
        <w:rPr>
          <w:sz w:val="24"/>
          <w:szCs w:val="24"/>
        </w:rPr>
        <w:t>a</w:t>
      </w:r>
      <w:r w:rsidR="001D51BB">
        <w:rPr>
          <w:sz w:val="24"/>
          <w:szCs w:val="24"/>
        </w:rPr>
        <w:t xml:space="preserve"> high sunlight, high soil moisture</w:t>
      </w:r>
      <w:r w:rsidR="000809DC">
        <w:rPr>
          <w:sz w:val="24"/>
          <w:szCs w:val="24"/>
        </w:rPr>
        <w:t xml:space="preserve"> habitat</w:t>
      </w:r>
      <w:r w:rsidR="00DB125C">
        <w:rPr>
          <w:sz w:val="24"/>
          <w:szCs w:val="24"/>
        </w:rPr>
        <w:t xml:space="preserve"> </w:t>
      </w:r>
      <w:r w:rsidR="00DB125C">
        <w:rPr>
          <w:sz w:val="24"/>
          <w:szCs w:val="24"/>
        </w:rPr>
        <w:fldChar w:fldCharType="begin"/>
      </w:r>
      <w:r w:rsidR="00E91666">
        <w:rPr>
          <w:sz w:val="24"/>
          <w:szCs w:val="24"/>
        </w:rPr>
        <w:instrText xml:space="preserve"> ADDIN ZOTERO_ITEM CSL_CITATION {"citationID":"IQ67lKXx","properties":{"formattedCitation":"(Bauer and Kredler 1993, McNabb et al. 2001)","plainCitation":"(Bauer and Kredler 1993, McNabb et al. 2001)","noteIndex":0},"citationItems":[{"id":427,"uris":["http://zotero.org/groups/5154252/items/FB8PLU46"],"itemData":{"id":427,"type":"article-journal","abstract":"Twelve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374,"uris":["http://zotero.org/groups/5154252/items/JXQCMHKC"],"itemData":{"id":374,"type":"article-journal","abstract":"Soil compaction is a common consequence of forest harvesting that has the potential to affect several soil processes and forest productivity. Our objective was to quantify the relationships between soil trafficking, soil wetness, and soil air-filled porosity, and the compacted bulk density and air-filled porosity of 14 boreal forest soils in WestCentral Alberta, Canada. Bulk density and air-filled porosity were measured on nontrafficked soil and adjacent areas immediately after the site was subjected to 3, 7, and 12 cycles of skidding with mostly wide-tired skidders. Significant increases in bulk density (P Ͻ 0.05) occurred after three cycles at each site when the soil water potential was higher than Ϫ15 kPa; the significant increase occurred to a depth of at least 22 cm. The increase in bulk density became asymptotic between 7 and 12 cycles, but the increases were not significantly different from the bulk density at three cycles. The relationship between air-filled porosity and trafficking was the inverse of the level of bulk density and trafficking, but the increase in bulk density of wet soil was limited by an air-filled porosity of about 0.10 m3 mϪ3. Soil compaction only occurred when the soils were at or wetter than field capacity, which can easily be measured in the field with a handheld tensiometer or alternatively, estimated from a field measure of soil consistence. Managing felling operations to maximize transpiration of trees to reduce soil wetness is an effective tactic to avoid significant soil compaction by these types of equipment in this environment.","container-title":"Soil Science Society of America Journal","DOI":"10.2136/sssaj2001.6541238x","ISSN":"0361-5995, 1435-0661","issue":"4","journalAbbreviation":"Soil Science Soc of Amer J","language":"en","page":"1238-1247","source":"DOI.org (Crossref)","title":"Soil Wetness and Traffic Level Effects on Bulk Density and Air‐Filled Porosity of Compacted Boreal Forest Soils","volume":"65","author":[{"family":"McNabb","given":"D.H."},{"family":"Startsev","given":"A.D."},{"family":"Nguyen","given":"H."}],"issued":{"date-parts":[["2001",7]]}}}],"schema":"https://github.com/citation-style-language/schema/raw/master/csl-citation.json"} </w:instrText>
      </w:r>
      <w:r w:rsidR="00DB125C">
        <w:rPr>
          <w:sz w:val="24"/>
          <w:szCs w:val="24"/>
        </w:rPr>
        <w:fldChar w:fldCharType="separate"/>
      </w:r>
      <w:r w:rsidR="00E91666" w:rsidRPr="00E91666">
        <w:rPr>
          <w:sz w:val="24"/>
        </w:rPr>
        <w:t xml:space="preserve">(Bauer and </w:t>
      </w:r>
      <w:proofErr w:type="spellStart"/>
      <w:r w:rsidR="00E91666" w:rsidRPr="00E91666">
        <w:rPr>
          <w:sz w:val="24"/>
        </w:rPr>
        <w:t>Kredler</w:t>
      </w:r>
      <w:proofErr w:type="spellEnd"/>
      <w:r w:rsidR="00E91666" w:rsidRPr="00E91666">
        <w:rPr>
          <w:sz w:val="24"/>
        </w:rPr>
        <w:t xml:space="preserve"> 1993, McNabb et al. 2001)</w:t>
      </w:r>
      <w:r w:rsidR="00DB125C">
        <w:rPr>
          <w:sz w:val="24"/>
          <w:szCs w:val="24"/>
        </w:rPr>
        <w:fldChar w:fldCharType="end"/>
      </w:r>
      <w:r w:rsidR="001D51BB">
        <w:rPr>
          <w:sz w:val="24"/>
          <w:szCs w:val="24"/>
        </w:rPr>
        <w:t>.</w:t>
      </w:r>
    </w:p>
    <w:p w14:paraId="325C1559" w14:textId="77777777" w:rsidR="00C21AD2" w:rsidRDefault="00C21AD2">
      <w:pPr>
        <w:rPr>
          <w:sz w:val="24"/>
          <w:szCs w:val="24"/>
        </w:rPr>
      </w:pPr>
    </w:p>
    <w:p w14:paraId="08226F8C" w14:textId="3A1E39DE" w:rsidR="00C21AD2" w:rsidRPr="00C21AD2" w:rsidRDefault="00C21AD2">
      <w:pPr>
        <w:rPr>
          <w:b/>
          <w:bCs/>
          <w:sz w:val="24"/>
          <w:szCs w:val="24"/>
        </w:rPr>
      </w:pPr>
      <w:r w:rsidRPr="00C21AD2">
        <w:rPr>
          <w:b/>
          <w:bCs/>
          <w:sz w:val="24"/>
          <w:szCs w:val="24"/>
        </w:rPr>
        <w:t>Methods</w:t>
      </w:r>
    </w:p>
    <w:p w14:paraId="0FE89C37" w14:textId="28703AED" w:rsidR="003B604E" w:rsidRDefault="003B604E">
      <w:pPr>
        <w:rPr>
          <w:sz w:val="24"/>
          <w:szCs w:val="24"/>
        </w:rPr>
      </w:pPr>
    </w:p>
    <w:p w14:paraId="0A1472D2" w14:textId="6B53F0D7" w:rsidR="005138EE" w:rsidRPr="005138EE" w:rsidRDefault="005138EE" w:rsidP="005138EE">
      <w:pPr>
        <w:rPr>
          <w:sz w:val="24"/>
          <w:szCs w:val="24"/>
          <w:u w:val="single"/>
        </w:rPr>
      </w:pPr>
      <w:r w:rsidRPr="005138EE">
        <w:rPr>
          <w:sz w:val="24"/>
          <w:szCs w:val="24"/>
          <w:u w:val="single"/>
        </w:rPr>
        <w:t>Study site</w:t>
      </w:r>
    </w:p>
    <w:p w14:paraId="4D85A08E" w14:textId="77777777" w:rsidR="005138EE" w:rsidRPr="005138EE" w:rsidRDefault="005138EE" w:rsidP="005138EE">
      <w:pPr>
        <w:rPr>
          <w:sz w:val="24"/>
          <w:szCs w:val="24"/>
        </w:rPr>
      </w:pPr>
    </w:p>
    <w:p w14:paraId="4C71D097" w14:textId="6B578566" w:rsidR="00C21AD2" w:rsidRDefault="005138EE" w:rsidP="00722065">
      <w:pPr>
        <w:ind w:firstLine="720"/>
        <w:rPr>
          <w:sz w:val="24"/>
          <w:szCs w:val="24"/>
        </w:rPr>
      </w:pPr>
      <w:r w:rsidRPr="005138EE">
        <w:rPr>
          <w:sz w:val="24"/>
          <w:szCs w:val="24"/>
        </w:rPr>
        <w:t xml:space="preserve">Research was conducted at </w:t>
      </w:r>
      <w:proofErr w:type="spellStart"/>
      <w:r w:rsidRPr="005138EE">
        <w:rPr>
          <w:sz w:val="24"/>
          <w:szCs w:val="24"/>
        </w:rPr>
        <w:t>Powdermill</w:t>
      </w:r>
      <w:proofErr w:type="spellEnd"/>
      <w:r w:rsidRPr="005138EE">
        <w:rPr>
          <w:sz w:val="24"/>
          <w:szCs w:val="24"/>
        </w:rPr>
        <w:t xml:space="preserve"> Nature Preserve (PNR) in Rector, Westmoreland County, Pennsylvania (</w:t>
      </w:r>
      <w:r w:rsidR="006612DF" w:rsidRPr="006612DF">
        <w:rPr>
          <w:sz w:val="24"/>
          <w:szCs w:val="24"/>
        </w:rPr>
        <w:t xml:space="preserve">40° 9' </w:t>
      </w:r>
      <w:proofErr w:type="gramStart"/>
      <w:r w:rsidR="006612DF" w:rsidRPr="006612DF">
        <w:rPr>
          <w:sz w:val="24"/>
          <w:szCs w:val="24"/>
        </w:rPr>
        <w:t>35.3052''</w:t>
      </w:r>
      <w:proofErr w:type="gramEnd"/>
      <w:r w:rsidR="006612DF" w:rsidRPr="006612DF">
        <w:rPr>
          <w:sz w:val="24"/>
          <w:szCs w:val="24"/>
        </w:rPr>
        <w:t xml:space="preserve"> N, 79° 16' </w:t>
      </w:r>
      <w:proofErr w:type="gramStart"/>
      <w:r w:rsidR="006612DF" w:rsidRPr="006612DF">
        <w:rPr>
          <w:sz w:val="24"/>
          <w:szCs w:val="24"/>
        </w:rPr>
        <w:t>18.3684''</w:t>
      </w:r>
      <w:proofErr w:type="gramEnd"/>
      <w:r w:rsidR="006612DF" w:rsidRPr="006612DF">
        <w:rPr>
          <w:sz w:val="24"/>
          <w:szCs w:val="24"/>
        </w:rPr>
        <w:t xml:space="preserve"> W</w:t>
      </w:r>
      <w:r w:rsidR="006612DF">
        <w:rPr>
          <w:sz w:val="24"/>
          <w:szCs w:val="24"/>
        </w:rPr>
        <w:t>)</w:t>
      </w:r>
      <w:r w:rsidRPr="005138EE">
        <w:rPr>
          <w:sz w:val="24"/>
          <w:szCs w:val="24"/>
        </w:rPr>
        <w:t>. This preserve was established as the field research station for the Carnegie Museum of Natural History in 1956 and is largely temperat</w:t>
      </w:r>
      <w:r w:rsidR="00573C8F">
        <w:rPr>
          <w:sz w:val="24"/>
          <w:szCs w:val="24"/>
        </w:rPr>
        <w:t>e</w:t>
      </w:r>
      <w:r w:rsidRPr="005138EE">
        <w:rPr>
          <w:sz w:val="24"/>
          <w:szCs w:val="24"/>
        </w:rPr>
        <w:t xml:space="preserve"> deciduous forest. </w:t>
      </w:r>
      <w:r w:rsidR="00573C8F">
        <w:rPr>
          <w:sz w:val="24"/>
          <w:szCs w:val="24"/>
        </w:rPr>
        <w:t xml:space="preserve">The annual precipitation for the years 2012-2022 was between 45 and 70 in. with a mean of 53 in. (weather station: </w:t>
      </w:r>
      <w:r w:rsidR="00573C8F" w:rsidRPr="00860204">
        <w:rPr>
          <w:sz w:val="24"/>
          <w:szCs w:val="24"/>
        </w:rPr>
        <w:t>USC00362183</w:t>
      </w:r>
      <w:r w:rsidR="00573C8F">
        <w:rPr>
          <w:sz w:val="24"/>
          <w:szCs w:val="24"/>
        </w:rPr>
        <w:t>)</w:t>
      </w:r>
      <w:r w:rsidR="004B60FC">
        <w:rPr>
          <w:sz w:val="24"/>
          <w:szCs w:val="24"/>
        </w:rPr>
        <w:t xml:space="preserve"> </w:t>
      </w:r>
      <w:r w:rsidR="004E3D58">
        <w:rPr>
          <w:sz w:val="24"/>
          <w:szCs w:val="24"/>
        </w:rPr>
        <w:fldChar w:fldCharType="begin"/>
      </w:r>
      <w:r w:rsidR="003F42F5">
        <w:rPr>
          <w:sz w:val="24"/>
          <w:szCs w:val="24"/>
        </w:rPr>
        <w:instrText xml:space="preserve"> ADDIN ZOTERO_ITEM CSL_CITATION {"citationID":"JvF7tJIU","properties":{"formattedCitation":"(\\uc0\\u8220{}National Centers for Environmental Information: Past Weather\\uc0\\u8221{} 2012)","plainCitation":"(“National Centers for Environmental Information: Past Weather” 2012)","dontUpdate":true,"noteIndex":0},"citationItems":[{"id":1171,"uris":["http://zotero.org/groups/5154252/items/6XW5HNYC"],"itemData":{"id":1171,"type":"dataset","publisher":"National Oceanic and Atmospheric Administration","title":"National Centers for Environmental Information: Past Weather","URL":"https://www.ncei.noaa.gov/access/past-weather/40.31510524031136,-79.72542724948556,40.10676305409062,-79.22526387171922","issued":{"date-parts":[["2012"]],"season":"2022"}}}],"schema":"https://github.com/citation-style-language/schema/raw/master/csl-citation.json"} </w:instrText>
      </w:r>
      <w:r w:rsidR="004E3D58">
        <w:rPr>
          <w:sz w:val="24"/>
          <w:szCs w:val="24"/>
        </w:rPr>
        <w:fldChar w:fldCharType="separate"/>
      </w:r>
      <w:r w:rsidR="004E3D58" w:rsidRPr="004E3D58">
        <w:rPr>
          <w:kern w:val="0"/>
          <w:sz w:val="24"/>
        </w:rPr>
        <w:t>(“National Centers for Environmental Information: Past Weather” 2012</w:t>
      </w:r>
      <w:r w:rsidR="004E3D58">
        <w:rPr>
          <w:kern w:val="0"/>
          <w:sz w:val="24"/>
        </w:rPr>
        <w:t>-2022</w:t>
      </w:r>
      <w:r w:rsidR="004E3D58" w:rsidRPr="004E3D58">
        <w:rPr>
          <w:kern w:val="0"/>
          <w:sz w:val="24"/>
        </w:rPr>
        <w:t>)</w:t>
      </w:r>
      <w:r w:rsidR="004E3D58">
        <w:rPr>
          <w:sz w:val="24"/>
          <w:szCs w:val="24"/>
        </w:rPr>
        <w:fldChar w:fldCharType="end"/>
      </w:r>
      <w:r w:rsidR="004E3D58">
        <w:rPr>
          <w:sz w:val="24"/>
          <w:szCs w:val="24"/>
        </w:rPr>
        <w:t xml:space="preserve">. </w:t>
      </w:r>
      <w:r w:rsidRPr="005138EE">
        <w:rPr>
          <w:sz w:val="24"/>
          <w:szCs w:val="24"/>
        </w:rPr>
        <w:t xml:space="preserve">In June 2012, a tornado uprooted </w:t>
      </w:r>
      <w:r w:rsidR="00D91A92">
        <w:rPr>
          <w:sz w:val="24"/>
          <w:szCs w:val="24"/>
        </w:rPr>
        <w:t xml:space="preserve">or snapped </w:t>
      </w:r>
      <w:r w:rsidRPr="005138EE">
        <w:rPr>
          <w:sz w:val="24"/>
          <w:szCs w:val="24"/>
        </w:rPr>
        <w:t>many canopy trees in two large areas of the forest, each about 120 × 480 m (Figure 1). These two areas are on north- or northwest-facing slopes, which were dominated by maple (</w:t>
      </w:r>
      <w:r w:rsidRPr="009C4623">
        <w:rPr>
          <w:i/>
          <w:iCs/>
          <w:sz w:val="24"/>
          <w:szCs w:val="24"/>
        </w:rPr>
        <w:t xml:space="preserve">Acer </w:t>
      </w:r>
      <w:r w:rsidRPr="001137FD">
        <w:rPr>
          <w:sz w:val="24"/>
          <w:szCs w:val="24"/>
        </w:rPr>
        <w:t>sp.</w:t>
      </w:r>
      <w:r w:rsidRPr="005138EE">
        <w:rPr>
          <w:sz w:val="24"/>
          <w:szCs w:val="24"/>
        </w:rPr>
        <w:t xml:space="preserve">), </w:t>
      </w:r>
      <w:proofErr w:type="spellStart"/>
      <w:r w:rsidRPr="005138EE">
        <w:rPr>
          <w:sz w:val="24"/>
          <w:szCs w:val="24"/>
        </w:rPr>
        <w:t>tuliptree</w:t>
      </w:r>
      <w:proofErr w:type="spellEnd"/>
      <w:r w:rsidRPr="005138EE">
        <w:rPr>
          <w:sz w:val="24"/>
          <w:szCs w:val="24"/>
        </w:rPr>
        <w:t xml:space="preserve"> (</w:t>
      </w:r>
      <w:r w:rsidRPr="009C4623">
        <w:rPr>
          <w:i/>
          <w:iCs/>
          <w:sz w:val="24"/>
          <w:szCs w:val="24"/>
        </w:rPr>
        <w:t xml:space="preserve">Liriodendron </w:t>
      </w:r>
      <w:proofErr w:type="spellStart"/>
      <w:r w:rsidRPr="009C4623">
        <w:rPr>
          <w:i/>
          <w:iCs/>
          <w:sz w:val="24"/>
          <w:szCs w:val="24"/>
        </w:rPr>
        <w:t>tulipifera</w:t>
      </w:r>
      <w:proofErr w:type="spellEnd"/>
      <w:r w:rsidR="001C0BC4">
        <w:rPr>
          <w:sz w:val="24"/>
          <w:szCs w:val="24"/>
        </w:rPr>
        <w:t xml:space="preserve"> L.)</w:t>
      </w:r>
      <w:r w:rsidRPr="005138EE">
        <w:rPr>
          <w:sz w:val="24"/>
          <w:szCs w:val="24"/>
        </w:rPr>
        <w:t xml:space="preserve"> and black cherry (</w:t>
      </w:r>
      <w:r w:rsidRPr="009C4623">
        <w:rPr>
          <w:i/>
          <w:iCs/>
          <w:sz w:val="24"/>
          <w:szCs w:val="24"/>
        </w:rPr>
        <w:t>Prunus serotina</w:t>
      </w:r>
      <w:r w:rsidR="00D976E3">
        <w:rPr>
          <w:i/>
          <w:iCs/>
          <w:sz w:val="24"/>
          <w:szCs w:val="24"/>
        </w:rPr>
        <w:t xml:space="preserve"> </w:t>
      </w:r>
      <w:proofErr w:type="spellStart"/>
      <w:r w:rsidR="00D976E3" w:rsidRPr="00D976E3">
        <w:rPr>
          <w:sz w:val="24"/>
          <w:szCs w:val="24"/>
        </w:rPr>
        <w:t>Ehrh</w:t>
      </w:r>
      <w:proofErr w:type="spellEnd"/>
      <w:r w:rsidR="00D976E3" w:rsidRPr="00D976E3">
        <w:rPr>
          <w:i/>
          <w:iCs/>
          <w:sz w:val="24"/>
          <w:szCs w:val="24"/>
        </w:rPr>
        <w:t>.</w:t>
      </w:r>
      <w:r w:rsidRPr="005138EE">
        <w:rPr>
          <w:sz w:val="24"/>
          <w:szCs w:val="24"/>
        </w:rPr>
        <w:t>)</w:t>
      </w:r>
      <w:r w:rsidR="009C4623">
        <w:rPr>
          <w:sz w:val="24"/>
          <w:szCs w:val="24"/>
        </w:rPr>
        <w:t xml:space="preserve"> </w:t>
      </w:r>
      <w:r w:rsidR="00E3022C">
        <w:rPr>
          <w:sz w:val="24"/>
          <w:szCs w:val="24"/>
        </w:rPr>
        <w:fldChar w:fldCharType="begin"/>
      </w:r>
      <w:r w:rsidR="00E3022C">
        <w:rPr>
          <w:sz w:val="24"/>
          <w:szCs w:val="24"/>
        </w:rPr>
        <w:instrText xml:space="preserve"> ADDIN ZOTERO_ITEM CSL_CITATION {"citationID":"c05jmpFw","properties":{"formattedCitation":"(Murphy et al. 2015)","plainCitation":"(Murphy et al. 2015)","noteIndex":0},"citationItems":[{"id":526,"uris":["http://zotero.org/groups/5154252/items/HHMYQQUU"],"itemData":{"id":526,"type":"article-journal","abstract":"Patterns of diversity and community composition in forests are controlled by a combination of environmental factors, historical events, and stochastic or neutral mechanisms. Each of these processes has been linked to forest community assembly, but their combined contributions to alpha and beta‐diversity in forests has not been well explored. Here we use variance partitioning to analyze ~40 000 individual trees of 49 species, collected within 137 ha of sampling area spread across a 900‐ha temperate deciduous forest reserve in Pennsylvania to ask (1) To what extent is site‐to‐site variation in species richness and community composition of a temperate forest explained by measured environmental gradients and by spatial descriptors (used here to estimate dispersal‐assembly or unmeasured, spatially structured processes)? (2) How does the incorporation of land‐use history information increase the importance attributed to deterministic community assembly? and (3) How do the distributions and abundances of individual species within the community correlate with these factors? Environmental variables (i.e., topography, soils, and distance to stream), spatial descriptors (i.e., spatial eigenvectors derived from Cartesian coordinates), and land‐use history variables (i.e., land‐use type and intensity, forest age, and distance to road), explained about half of the variation in both species richness and community composition. Spatial descriptors explained the most variation, followed by measured environmental variables and then by land‐use history. Individual species revealed variable responses to each of these sets of predictor variables. Several species were associated with stream habitats, and others were strictly delimited across opposing north‐ and south‐facing slopes. Several species were also associated with areas that experienced recent (i.e., &lt;100 years) human land‐use impacts. These results indicate that deterministic factors, including environmental and land‐use history variables, are important drivers of community response. The large amount of “unexplained” variation seen here (about 50%) is commonly observed in other such studies attempting to explain distribution and abundance patterns of plant communities. Determining whether such large fractions of unaccounted for variation are caused by a lack of sufficient data, or are an indication of stochastic features of forest communities globally, will remain an important challenge for ecologists in the future.","container-title":"Ecology","DOI":"10.1890/14-0695.1","ISSN":"0012-9658, 1939-9170","issue":"3","journalAbbreviation":"Ecology","language":"en","page":"705-715","source":"DOI.org (Crossref)","title":"Species associations structured by environment and land‐use history promote beta‐diversity in a temperate forest","volume":"96","author":[{"family":"Murphy","given":"Stephen J."},{"family":"Audino","given":"Lívia D."},{"family":"Whitacre","given":"James"},{"family":"Eck","given":"Jenalle L."},{"family":"Wenzel","given":"John W."},{"family":"Queenborough","given":"Simon A."},{"family":"Comita","given":"Liza S."}],"issued":{"date-parts":[["2015",3]]}}}],"schema":"https://github.com/citation-style-language/schema/raw/master/csl-citation.json"} </w:instrText>
      </w:r>
      <w:r w:rsidR="00E3022C">
        <w:rPr>
          <w:sz w:val="24"/>
          <w:szCs w:val="24"/>
        </w:rPr>
        <w:fldChar w:fldCharType="separate"/>
      </w:r>
      <w:r w:rsidR="00E3022C" w:rsidRPr="00E3022C">
        <w:rPr>
          <w:sz w:val="24"/>
        </w:rPr>
        <w:t>(Murphy et al. 2015)</w:t>
      </w:r>
      <w:r w:rsidR="00E3022C">
        <w:rPr>
          <w:sz w:val="24"/>
          <w:szCs w:val="24"/>
        </w:rPr>
        <w:fldChar w:fldCharType="end"/>
      </w:r>
      <w:r w:rsidRPr="005138EE">
        <w:rPr>
          <w:sz w:val="24"/>
          <w:szCs w:val="24"/>
        </w:rPr>
        <w:t>, with an understory of predominately spicebush (</w:t>
      </w:r>
      <w:r w:rsidRPr="00CC102C">
        <w:rPr>
          <w:i/>
          <w:iCs/>
          <w:sz w:val="24"/>
          <w:szCs w:val="24"/>
        </w:rPr>
        <w:t>Lindera benzoin</w:t>
      </w:r>
      <w:r w:rsidR="00AB1986">
        <w:rPr>
          <w:i/>
          <w:iCs/>
          <w:sz w:val="24"/>
          <w:szCs w:val="24"/>
        </w:rPr>
        <w:t xml:space="preserve"> </w:t>
      </w:r>
      <w:r w:rsidR="00AB1986">
        <w:rPr>
          <w:sz w:val="24"/>
          <w:szCs w:val="24"/>
        </w:rPr>
        <w:t>L.</w:t>
      </w:r>
      <w:r w:rsidRPr="005138EE">
        <w:rPr>
          <w:sz w:val="24"/>
          <w:szCs w:val="24"/>
        </w:rPr>
        <w:t>)</w:t>
      </w:r>
      <w:r w:rsidR="00A243AA">
        <w:rPr>
          <w:sz w:val="24"/>
          <w:szCs w:val="24"/>
        </w:rPr>
        <w:t xml:space="preserve"> </w:t>
      </w:r>
      <w:r w:rsidR="00E3022C">
        <w:rPr>
          <w:sz w:val="24"/>
          <w:szCs w:val="24"/>
        </w:rPr>
        <w:fldChar w:fldCharType="begin"/>
      </w:r>
      <w:r w:rsidR="00E3022C">
        <w:rPr>
          <w:sz w:val="24"/>
          <w:szCs w:val="24"/>
        </w:rPr>
        <w:instrText xml:space="preserve"> ADDIN ZOTERO_ITEM CSL_CITATION {"citationID":"NPKzj3HJ","properties":{"formattedCitation":"(Calinger et al. 2015)","plainCitation":"(Calinger et al. 2015)","noteIndex":0},"citationItems":[{"id":528,"uris":["http://zotero.org/groups/5154252/items/LNRZDLKN"],"itemData":{"id":528,"type":"article-journal","container-title":"PLOS ONE","DOI":"10.1371/journal.pone.0128161","ISSN":"1932-6203","issue":"6","journalAbbreviation":"PLoS ONE","language":"en","page":"e0128161","source":"DOI.org (Crossref)","title":"Historic Mining and Agriculture as Indicators of Occurrence and Abundance of Widespread Invasive Plant Species","volume":"10","author":[{"family":"Calinger","given":"Kellen"},{"family":"Calhoon","given":"Elisabeth"},{"family":"Chang","given":"Hsiao-chi"},{"family":"Whitacre","given":"James"},{"family":"Wenzel","given":"John"},{"family":"Comita","given":"Liza"},{"family":"Queenborough","given":"Simon"}],"editor":[{"family":"Liu","given":"Jian"}],"issued":{"date-parts":[["2015",6,5]]}}}],"schema":"https://github.com/citation-style-language/schema/raw/master/csl-citation.json"} </w:instrText>
      </w:r>
      <w:r w:rsidR="00E3022C">
        <w:rPr>
          <w:sz w:val="24"/>
          <w:szCs w:val="24"/>
        </w:rPr>
        <w:fldChar w:fldCharType="separate"/>
      </w:r>
      <w:r w:rsidR="00E3022C" w:rsidRPr="00E3022C">
        <w:rPr>
          <w:sz w:val="24"/>
        </w:rPr>
        <w:t>(Calinger et al. 2015)</w:t>
      </w:r>
      <w:r w:rsidR="00E3022C">
        <w:rPr>
          <w:sz w:val="24"/>
          <w:szCs w:val="24"/>
        </w:rPr>
        <w:fldChar w:fldCharType="end"/>
      </w:r>
      <w:r w:rsidR="00A243AA">
        <w:rPr>
          <w:sz w:val="24"/>
          <w:szCs w:val="24"/>
        </w:rPr>
        <w:t xml:space="preserve">. </w:t>
      </w:r>
      <w:r w:rsidR="002E35CF">
        <w:rPr>
          <w:sz w:val="24"/>
          <w:szCs w:val="24"/>
        </w:rPr>
        <w:t xml:space="preserve">The tornado </w:t>
      </w:r>
      <w:r w:rsidR="00A70854">
        <w:rPr>
          <w:sz w:val="24"/>
          <w:szCs w:val="24"/>
        </w:rPr>
        <w:t xml:space="preserve">created </w:t>
      </w:r>
      <w:r w:rsidR="00020C0B">
        <w:rPr>
          <w:sz w:val="24"/>
          <w:szCs w:val="24"/>
        </w:rPr>
        <w:t>patchy areas of canopy openness</w:t>
      </w:r>
      <w:r w:rsidR="00CC102C">
        <w:rPr>
          <w:sz w:val="24"/>
          <w:szCs w:val="24"/>
        </w:rPr>
        <w:t>:</w:t>
      </w:r>
      <w:r w:rsidR="00D91A92">
        <w:rPr>
          <w:sz w:val="24"/>
          <w:szCs w:val="24"/>
        </w:rPr>
        <w:t xml:space="preserve"> the impacted </w:t>
      </w:r>
      <w:r w:rsidR="009F31B9">
        <w:rPr>
          <w:sz w:val="24"/>
          <w:szCs w:val="24"/>
        </w:rPr>
        <w:t>areas ha</w:t>
      </w:r>
      <w:r w:rsidR="00CC102C">
        <w:rPr>
          <w:sz w:val="24"/>
          <w:szCs w:val="24"/>
        </w:rPr>
        <w:t>d</w:t>
      </w:r>
      <w:r w:rsidR="009F31B9">
        <w:rPr>
          <w:sz w:val="24"/>
          <w:szCs w:val="24"/>
        </w:rPr>
        <w:t xml:space="preserve"> canopy openness</w:t>
      </w:r>
      <w:r w:rsidR="00466295">
        <w:rPr>
          <w:sz w:val="24"/>
          <w:szCs w:val="24"/>
        </w:rPr>
        <w:t xml:space="preserve"> values of 25% up to 90% </w:t>
      </w:r>
      <w:r w:rsidR="00E3022C">
        <w:rPr>
          <w:sz w:val="24"/>
          <w:szCs w:val="24"/>
        </w:rPr>
        <w:fldChar w:fldCharType="begin"/>
      </w:r>
      <w:r w:rsidR="00E3022C">
        <w:rPr>
          <w:sz w:val="24"/>
          <w:szCs w:val="24"/>
        </w:rPr>
        <w:instrText xml:space="preserve"> ADDIN ZOTERO_ITEM CSL_CITATION {"citationID":"OOXDBEZm","properties":{"formattedCitation":"(Slyder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00E3022C">
        <w:rPr>
          <w:sz w:val="24"/>
          <w:szCs w:val="24"/>
        </w:rPr>
        <w:fldChar w:fldCharType="separate"/>
      </w:r>
      <w:r w:rsidR="00E3022C" w:rsidRPr="00E3022C">
        <w:rPr>
          <w:sz w:val="24"/>
        </w:rPr>
        <w:t>(Slyder et al. 2020)</w:t>
      </w:r>
      <w:r w:rsidR="00E3022C">
        <w:rPr>
          <w:sz w:val="24"/>
          <w:szCs w:val="24"/>
        </w:rPr>
        <w:fldChar w:fldCharType="end"/>
      </w:r>
      <w:r w:rsidR="00466295">
        <w:rPr>
          <w:sz w:val="24"/>
          <w:szCs w:val="24"/>
        </w:rPr>
        <w:t>.</w:t>
      </w:r>
      <w:r w:rsidR="00D96EF9">
        <w:rPr>
          <w:sz w:val="24"/>
          <w:szCs w:val="24"/>
        </w:rPr>
        <w:t xml:space="preserve"> </w:t>
      </w:r>
      <w:r w:rsidRPr="005138EE">
        <w:rPr>
          <w:sz w:val="24"/>
          <w:szCs w:val="24"/>
        </w:rPr>
        <w:t>The elevation of the impacted area range</w:t>
      </w:r>
      <w:r w:rsidR="00FE3D8D">
        <w:rPr>
          <w:sz w:val="24"/>
          <w:szCs w:val="24"/>
        </w:rPr>
        <w:t>s</w:t>
      </w:r>
      <w:r w:rsidRPr="005138EE">
        <w:rPr>
          <w:sz w:val="24"/>
          <w:szCs w:val="24"/>
        </w:rPr>
        <w:t xml:space="preserve"> from </w:t>
      </w:r>
      <w:r w:rsidR="00422639">
        <w:rPr>
          <w:sz w:val="24"/>
          <w:szCs w:val="24"/>
        </w:rPr>
        <w:t xml:space="preserve">around </w:t>
      </w:r>
      <w:r w:rsidRPr="005138EE">
        <w:rPr>
          <w:sz w:val="24"/>
          <w:szCs w:val="24"/>
        </w:rPr>
        <w:t>16</w:t>
      </w:r>
      <w:r w:rsidR="00422639">
        <w:rPr>
          <w:sz w:val="24"/>
          <w:szCs w:val="24"/>
        </w:rPr>
        <w:t>50</w:t>
      </w:r>
      <w:r w:rsidRPr="005138EE">
        <w:rPr>
          <w:sz w:val="24"/>
          <w:szCs w:val="24"/>
        </w:rPr>
        <w:t xml:space="preserve"> ft. to 17</w:t>
      </w:r>
      <w:r w:rsidR="00422639">
        <w:rPr>
          <w:sz w:val="24"/>
          <w:szCs w:val="24"/>
        </w:rPr>
        <w:t>50</w:t>
      </w:r>
      <w:r w:rsidRPr="005138EE">
        <w:rPr>
          <w:sz w:val="24"/>
          <w:szCs w:val="24"/>
        </w:rPr>
        <w:t xml:space="preserve"> ft</w:t>
      </w:r>
      <w:r w:rsidR="00062B5E">
        <w:rPr>
          <w:sz w:val="24"/>
          <w:szCs w:val="24"/>
        </w:rPr>
        <w:t xml:space="preserve">. </w:t>
      </w:r>
      <w:r w:rsidRPr="005138EE">
        <w:rPr>
          <w:sz w:val="24"/>
          <w:szCs w:val="24"/>
        </w:rPr>
        <w:t xml:space="preserve">A waterway, Laurel Run, </w:t>
      </w:r>
      <w:r w:rsidR="00FE5C2F">
        <w:rPr>
          <w:sz w:val="24"/>
          <w:szCs w:val="24"/>
        </w:rPr>
        <w:t xml:space="preserve">is found </w:t>
      </w:r>
      <w:r w:rsidRPr="005138EE">
        <w:rPr>
          <w:sz w:val="24"/>
          <w:szCs w:val="24"/>
        </w:rPr>
        <w:t xml:space="preserve">along the </w:t>
      </w:r>
      <w:r w:rsidR="00FE5C2F">
        <w:rPr>
          <w:sz w:val="24"/>
          <w:szCs w:val="24"/>
        </w:rPr>
        <w:t>w</w:t>
      </w:r>
      <w:r w:rsidRPr="005138EE">
        <w:rPr>
          <w:sz w:val="24"/>
          <w:szCs w:val="24"/>
        </w:rPr>
        <w:t xml:space="preserve">est side of the </w:t>
      </w:r>
      <w:r w:rsidR="00793FDD">
        <w:rPr>
          <w:sz w:val="24"/>
          <w:szCs w:val="24"/>
        </w:rPr>
        <w:t>study area</w:t>
      </w:r>
      <w:r w:rsidRPr="005138EE">
        <w:rPr>
          <w:sz w:val="24"/>
          <w:szCs w:val="24"/>
        </w:rPr>
        <w:t>.</w:t>
      </w:r>
    </w:p>
    <w:p w14:paraId="7499F792" w14:textId="77777777" w:rsidR="00D050F7" w:rsidRDefault="00D050F7" w:rsidP="00722065">
      <w:pPr>
        <w:ind w:firstLine="720"/>
        <w:rPr>
          <w:sz w:val="24"/>
          <w:szCs w:val="24"/>
        </w:rPr>
      </w:pPr>
    </w:p>
    <w:p w14:paraId="2509CC69" w14:textId="0442F9BF" w:rsidR="00D050F7" w:rsidRDefault="00D050F7" w:rsidP="00D216A4">
      <w:pPr>
        <w:rPr>
          <w:sz w:val="24"/>
          <w:szCs w:val="24"/>
        </w:rPr>
      </w:pPr>
    </w:p>
    <w:p w14:paraId="2E281A97" w14:textId="0E89C563" w:rsidR="00B814C7" w:rsidRDefault="00B814C7" w:rsidP="00B814C7">
      <w:pPr>
        <w:pStyle w:val="NormalWeb"/>
      </w:pPr>
    </w:p>
    <w:p w14:paraId="0FA38E48" w14:textId="67A98626" w:rsidR="00E73688" w:rsidRDefault="006528CB" w:rsidP="00D216A4">
      <w:pPr>
        <w:rPr>
          <w:sz w:val="24"/>
          <w:szCs w:val="24"/>
        </w:rPr>
      </w:pPr>
      <w:r>
        <w:rPr>
          <w:noProof/>
          <w:sz w:val="24"/>
          <w:szCs w:val="24"/>
        </w:rPr>
        <w:lastRenderedPageBreak/>
        <w:drawing>
          <wp:inline distT="0" distB="0" distL="0" distR="0" wp14:anchorId="56715CD5" wp14:editId="4B7201A4">
            <wp:extent cx="5936615" cy="4199255"/>
            <wp:effectExtent l="0" t="0" r="6985" b="0"/>
            <wp:docPr id="1844995373" name="Picture 1" descr="A ma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5373" name="Picture 1" descr="A map of a foot prin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4199255"/>
                    </a:xfrm>
                    <a:prstGeom prst="rect">
                      <a:avLst/>
                    </a:prstGeom>
                    <a:noFill/>
                    <a:ln>
                      <a:noFill/>
                    </a:ln>
                  </pic:spPr>
                </pic:pic>
              </a:graphicData>
            </a:graphic>
          </wp:inline>
        </w:drawing>
      </w:r>
      <w:r w:rsidR="00E73688" w:rsidRPr="00E373F5">
        <w:rPr>
          <w:b/>
          <w:bCs/>
          <w:sz w:val="24"/>
          <w:szCs w:val="24"/>
        </w:rPr>
        <w:t>Figure 1.</w:t>
      </w:r>
      <w:r w:rsidR="00E73688" w:rsidRPr="00E73688">
        <w:rPr>
          <w:sz w:val="24"/>
          <w:szCs w:val="24"/>
        </w:rPr>
        <w:t xml:space="preserve">  Map of the </w:t>
      </w:r>
      <w:r w:rsidR="00793FDD">
        <w:rPr>
          <w:sz w:val="24"/>
          <w:szCs w:val="24"/>
        </w:rPr>
        <w:t>study area</w:t>
      </w:r>
      <w:r w:rsidR="009E2FD3">
        <w:rPr>
          <w:sz w:val="24"/>
          <w:szCs w:val="24"/>
        </w:rPr>
        <w:t xml:space="preserve">. The study is located at </w:t>
      </w:r>
      <w:proofErr w:type="spellStart"/>
      <w:r w:rsidR="009E2FD3">
        <w:rPr>
          <w:sz w:val="24"/>
          <w:szCs w:val="24"/>
        </w:rPr>
        <w:t>Powdermill</w:t>
      </w:r>
      <w:proofErr w:type="spellEnd"/>
      <w:r w:rsidR="009E2FD3">
        <w:rPr>
          <w:sz w:val="24"/>
          <w:szCs w:val="24"/>
        </w:rPr>
        <w:t xml:space="preserve"> Nature Reserve in </w:t>
      </w:r>
      <w:r w:rsidR="009E2FD3" w:rsidRPr="005138EE">
        <w:rPr>
          <w:sz w:val="24"/>
          <w:szCs w:val="24"/>
        </w:rPr>
        <w:t>Rector, Westmoreland County, Pennsylvania</w:t>
      </w:r>
      <w:r w:rsidR="00CD0FA9">
        <w:rPr>
          <w:sz w:val="24"/>
          <w:szCs w:val="24"/>
        </w:rPr>
        <w:t>. Red shad</w:t>
      </w:r>
      <w:r w:rsidR="00286129">
        <w:rPr>
          <w:sz w:val="24"/>
          <w:szCs w:val="24"/>
        </w:rPr>
        <w:t xml:space="preserve">ing represents forest affected by the tornado but left unsalvaged, whereas yellow shading represents </w:t>
      </w:r>
      <w:r w:rsidR="001A1598">
        <w:rPr>
          <w:sz w:val="24"/>
          <w:szCs w:val="24"/>
        </w:rPr>
        <w:t xml:space="preserve">forest affected by the tornado and subsequently </w:t>
      </w:r>
      <w:proofErr w:type="gramStart"/>
      <w:r w:rsidR="001A1598">
        <w:rPr>
          <w:sz w:val="24"/>
          <w:szCs w:val="24"/>
        </w:rPr>
        <w:t>salvage-logged</w:t>
      </w:r>
      <w:proofErr w:type="gramEnd"/>
      <w:r w:rsidR="001A1598">
        <w:rPr>
          <w:sz w:val="24"/>
          <w:szCs w:val="24"/>
        </w:rPr>
        <w:t xml:space="preserve">. Colored dots are </w:t>
      </w:r>
      <w:r w:rsidR="00DE79B9">
        <w:rPr>
          <w:sz w:val="24"/>
          <w:szCs w:val="24"/>
        </w:rPr>
        <w:t xml:space="preserve">drawn in the plot locations, where pitfall traps were installed. </w:t>
      </w:r>
      <w:r w:rsidR="004237A9">
        <w:rPr>
          <w:sz w:val="24"/>
          <w:szCs w:val="24"/>
        </w:rPr>
        <w:t xml:space="preserve">Locations of </w:t>
      </w:r>
      <w:r w:rsidR="00273A85">
        <w:rPr>
          <w:sz w:val="24"/>
          <w:szCs w:val="24"/>
        </w:rPr>
        <w:t>plots have been slightly adjusted on th</w:t>
      </w:r>
      <w:r w:rsidR="00D41624">
        <w:rPr>
          <w:sz w:val="24"/>
          <w:szCs w:val="24"/>
        </w:rPr>
        <w:t>is</w:t>
      </w:r>
      <w:r w:rsidR="00273A85">
        <w:rPr>
          <w:sz w:val="24"/>
          <w:szCs w:val="24"/>
        </w:rPr>
        <w:t xml:space="preserve"> map to coincide with shapefiles of </w:t>
      </w:r>
      <w:r w:rsidR="00D41624">
        <w:rPr>
          <w:sz w:val="24"/>
          <w:szCs w:val="24"/>
        </w:rPr>
        <w:t xml:space="preserve">the shaded areas. </w:t>
      </w:r>
      <w:r w:rsidR="000601EB">
        <w:rPr>
          <w:sz w:val="24"/>
          <w:szCs w:val="24"/>
        </w:rPr>
        <w:t xml:space="preserve">White lines connecting the plots indicate the transects, which span the </w:t>
      </w:r>
      <w:r w:rsidR="004237A9">
        <w:rPr>
          <w:sz w:val="24"/>
          <w:szCs w:val="24"/>
        </w:rPr>
        <w:t>forest disturbances and extend into the undisturbed forest.</w:t>
      </w:r>
    </w:p>
    <w:p w14:paraId="76D802FD" w14:textId="77777777" w:rsidR="00E73688" w:rsidRDefault="00E73688" w:rsidP="00D216A4">
      <w:pPr>
        <w:rPr>
          <w:sz w:val="24"/>
          <w:szCs w:val="24"/>
        </w:rPr>
      </w:pPr>
    </w:p>
    <w:p w14:paraId="61CD927B" w14:textId="737F3361" w:rsidR="00EB30E2" w:rsidRDefault="005A46A0" w:rsidP="00720B35">
      <w:pPr>
        <w:ind w:firstLine="720"/>
        <w:rPr>
          <w:sz w:val="24"/>
          <w:szCs w:val="24"/>
        </w:rPr>
      </w:pPr>
      <w:r w:rsidRPr="005A46A0">
        <w:rPr>
          <w:sz w:val="24"/>
          <w:szCs w:val="24"/>
        </w:rPr>
        <w:t xml:space="preserve">From mid-summer through winter of 2013, half of each </w:t>
      </w:r>
      <w:r w:rsidR="000A4D6A">
        <w:rPr>
          <w:sz w:val="24"/>
          <w:szCs w:val="24"/>
        </w:rPr>
        <w:t>wind</w:t>
      </w:r>
      <w:r w:rsidR="004336CC">
        <w:rPr>
          <w:sz w:val="24"/>
          <w:szCs w:val="24"/>
        </w:rPr>
        <w:t xml:space="preserve">-disturbed area </w:t>
      </w:r>
      <w:r w:rsidRPr="005A46A0">
        <w:rPr>
          <w:sz w:val="24"/>
          <w:szCs w:val="24"/>
        </w:rPr>
        <w:t xml:space="preserve">was salvage-logged using heavy machinery to remove </w:t>
      </w:r>
      <w:r w:rsidR="00183CDF">
        <w:rPr>
          <w:sz w:val="24"/>
          <w:szCs w:val="24"/>
        </w:rPr>
        <w:t>both</w:t>
      </w:r>
      <w:r w:rsidRPr="005A46A0">
        <w:rPr>
          <w:sz w:val="24"/>
          <w:szCs w:val="24"/>
        </w:rPr>
        <w:t xml:space="preserve"> fallen and residual standing trees.</w:t>
      </w:r>
      <w:r>
        <w:rPr>
          <w:sz w:val="24"/>
          <w:szCs w:val="24"/>
        </w:rPr>
        <w:t xml:space="preserve"> </w:t>
      </w:r>
      <w:r w:rsidRPr="005A46A0">
        <w:rPr>
          <w:sz w:val="24"/>
          <w:szCs w:val="24"/>
        </w:rPr>
        <w:t xml:space="preserve">In 2015, three transects were established across each </w:t>
      </w:r>
      <w:r w:rsidR="000827AF">
        <w:rPr>
          <w:sz w:val="24"/>
          <w:szCs w:val="24"/>
        </w:rPr>
        <w:t>area</w:t>
      </w:r>
      <w:r w:rsidRPr="005A46A0">
        <w:rPr>
          <w:sz w:val="24"/>
          <w:szCs w:val="24"/>
        </w:rPr>
        <w:t xml:space="preserve"> of forest impacted by the tornado (total 6 transects)</w:t>
      </w:r>
      <w:r w:rsidR="00E9583A">
        <w:rPr>
          <w:sz w:val="24"/>
          <w:szCs w:val="24"/>
        </w:rPr>
        <w:t xml:space="preserve"> (Figure 1)</w:t>
      </w:r>
      <w:r w:rsidRPr="005A46A0">
        <w:rPr>
          <w:sz w:val="24"/>
          <w:szCs w:val="24"/>
        </w:rPr>
        <w:t xml:space="preserve">. Transects were established across the </w:t>
      </w:r>
      <w:r w:rsidR="000A4D6A">
        <w:rPr>
          <w:sz w:val="24"/>
          <w:szCs w:val="24"/>
        </w:rPr>
        <w:t>windthrow</w:t>
      </w:r>
      <w:r w:rsidRPr="005A46A0">
        <w:rPr>
          <w:sz w:val="24"/>
          <w:szCs w:val="24"/>
        </w:rPr>
        <w:t xml:space="preserve"> and salvaged disturbances that extended 50 m into the surrounding undisturbed forest on each side. Along each transect, four </w:t>
      </w:r>
      <w:r w:rsidR="00077707">
        <w:rPr>
          <w:sz w:val="24"/>
          <w:szCs w:val="24"/>
        </w:rPr>
        <w:t>plots</w:t>
      </w:r>
      <w:r w:rsidRPr="005A46A0">
        <w:rPr>
          <w:sz w:val="24"/>
          <w:szCs w:val="24"/>
        </w:rPr>
        <w:t xml:space="preserve"> were established</w:t>
      </w:r>
      <w:r w:rsidR="00077707">
        <w:rPr>
          <w:sz w:val="24"/>
          <w:szCs w:val="24"/>
        </w:rPr>
        <w:t>: one plot in</w:t>
      </w:r>
      <w:r w:rsidR="00576A51">
        <w:rPr>
          <w:sz w:val="24"/>
          <w:szCs w:val="24"/>
        </w:rPr>
        <w:t xml:space="preserve"> windthrow, </w:t>
      </w:r>
      <w:r w:rsidR="00146082">
        <w:rPr>
          <w:sz w:val="24"/>
          <w:szCs w:val="24"/>
        </w:rPr>
        <w:t xml:space="preserve">one in salvaged, and two in the </w:t>
      </w:r>
      <w:r w:rsidR="00202BFC">
        <w:rPr>
          <w:sz w:val="24"/>
          <w:szCs w:val="24"/>
        </w:rPr>
        <w:t xml:space="preserve">surrounding undisturbed forest. This resulted in a sample size of </w:t>
      </w:r>
      <w:r w:rsidR="0058715D">
        <w:rPr>
          <w:sz w:val="24"/>
          <w:szCs w:val="24"/>
        </w:rPr>
        <w:t>24 plots, wherein all data collection occurred.</w:t>
      </w:r>
    </w:p>
    <w:p w14:paraId="50D31021" w14:textId="1CBA8DC0" w:rsidR="00E73688" w:rsidRDefault="00E73688" w:rsidP="00D216A4">
      <w:pPr>
        <w:rPr>
          <w:sz w:val="24"/>
          <w:szCs w:val="24"/>
        </w:rPr>
      </w:pPr>
    </w:p>
    <w:p w14:paraId="6F504C14" w14:textId="5AA3FE8B" w:rsidR="00F96770" w:rsidRPr="00DF2A3F" w:rsidRDefault="00F96770" w:rsidP="00F96770">
      <w:pPr>
        <w:rPr>
          <w:sz w:val="24"/>
          <w:szCs w:val="24"/>
          <w:u w:val="single"/>
        </w:rPr>
      </w:pPr>
      <w:r w:rsidRPr="00DF2A3F">
        <w:rPr>
          <w:sz w:val="24"/>
          <w:szCs w:val="24"/>
          <w:u w:val="single"/>
        </w:rPr>
        <w:t>Ground</w:t>
      </w:r>
      <w:r w:rsidR="00A74CAF">
        <w:rPr>
          <w:sz w:val="24"/>
          <w:szCs w:val="24"/>
          <w:u w:val="single"/>
        </w:rPr>
        <w:t xml:space="preserve"> beetle </w:t>
      </w:r>
      <w:r w:rsidRPr="00DF2A3F">
        <w:rPr>
          <w:sz w:val="24"/>
          <w:szCs w:val="24"/>
          <w:u w:val="single"/>
        </w:rPr>
        <w:t>sampling</w:t>
      </w:r>
      <w:r w:rsidR="00A74CAF">
        <w:rPr>
          <w:sz w:val="24"/>
          <w:szCs w:val="24"/>
          <w:u w:val="single"/>
        </w:rPr>
        <w:t xml:space="preserve"> and identification</w:t>
      </w:r>
    </w:p>
    <w:p w14:paraId="76838E34" w14:textId="77777777" w:rsidR="00F96770" w:rsidRPr="00F96770" w:rsidRDefault="00F96770" w:rsidP="00F96770">
      <w:pPr>
        <w:rPr>
          <w:sz w:val="24"/>
          <w:szCs w:val="24"/>
        </w:rPr>
      </w:pPr>
    </w:p>
    <w:p w14:paraId="1D12C838" w14:textId="1F825665" w:rsidR="0058715D" w:rsidRDefault="00F96770" w:rsidP="00720B35">
      <w:pPr>
        <w:ind w:firstLine="720"/>
        <w:rPr>
          <w:sz w:val="24"/>
          <w:szCs w:val="24"/>
        </w:rPr>
      </w:pPr>
      <w:r w:rsidRPr="00F96770">
        <w:rPr>
          <w:sz w:val="24"/>
          <w:szCs w:val="24"/>
        </w:rPr>
        <w:t>Ground</w:t>
      </w:r>
      <w:r w:rsidR="00A74CAF">
        <w:rPr>
          <w:sz w:val="24"/>
          <w:szCs w:val="24"/>
        </w:rPr>
        <w:t xml:space="preserve"> beetles</w:t>
      </w:r>
      <w:r w:rsidRPr="00F96770">
        <w:rPr>
          <w:sz w:val="24"/>
          <w:szCs w:val="24"/>
        </w:rPr>
        <w:t xml:space="preserve"> were sampled using </w:t>
      </w:r>
      <w:proofErr w:type="spellStart"/>
      <w:r w:rsidR="00A74CAF">
        <w:rPr>
          <w:sz w:val="24"/>
          <w:szCs w:val="24"/>
        </w:rPr>
        <w:t>unbaited</w:t>
      </w:r>
      <w:proofErr w:type="spellEnd"/>
      <w:r w:rsidR="00A74CAF">
        <w:rPr>
          <w:sz w:val="24"/>
          <w:szCs w:val="24"/>
        </w:rPr>
        <w:t xml:space="preserve"> </w:t>
      </w:r>
      <w:r w:rsidRPr="00F96770">
        <w:rPr>
          <w:sz w:val="24"/>
          <w:szCs w:val="24"/>
        </w:rPr>
        <w:t xml:space="preserve">barrier pitfall traps in 2015 and 2022, representing </w:t>
      </w:r>
      <w:proofErr w:type="gramStart"/>
      <w:r w:rsidRPr="00F96770">
        <w:rPr>
          <w:sz w:val="24"/>
          <w:szCs w:val="24"/>
        </w:rPr>
        <w:t>three and ten years</w:t>
      </w:r>
      <w:proofErr w:type="gramEnd"/>
      <w:r w:rsidRPr="00F96770">
        <w:rPr>
          <w:sz w:val="24"/>
          <w:szCs w:val="24"/>
        </w:rPr>
        <w:t xml:space="preserve"> post-tornado</w:t>
      </w:r>
      <w:r w:rsidR="000040A8">
        <w:rPr>
          <w:sz w:val="24"/>
          <w:szCs w:val="24"/>
        </w:rPr>
        <w:t xml:space="preserve"> (</w:t>
      </w:r>
      <w:proofErr w:type="gramStart"/>
      <w:r w:rsidR="000040A8">
        <w:rPr>
          <w:sz w:val="24"/>
          <w:szCs w:val="24"/>
        </w:rPr>
        <w:t>two and nine</w:t>
      </w:r>
      <w:r w:rsidR="00720B35">
        <w:rPr>
          <w:sz w:val="24"/>
          <w:szCs w:val="24"/>
        </w:rPr>
        <w:t xml:space="preserve"> years</w:t>
      </w:r>
      <w:proofErr w:type="gramEnd"/>
      <w:r w:rsidR="00720B35">
        <w:rPr>
          <w:sz w:val="24"/>
          <w:szCs w:val="24"/>
        </w:rPr>
        <w:t xml:space="preserve"> post-salvage</w:t>
      </w:r>
      <w:r w:rsidR="00170867">
        <w:rPr>
          <w:sz w:val="24"/>
          <w:szCs w:val="24"/>
        </w:rPr>
        <w:t>-logging</w:t>
      </w:r>
      <w:r w:rsidR="00720B35">
        <w:rPr>
          <w:sz w:val="24"/>
          <w:szCs w:val="24"/>
        </w:rPr>
        <w:t>)</w:t>
      </w:r>
      <w:r w:rsidRPr="00F96770">
        <w:rPr>
          <w:sz w:val="24"/>
          <w:szCs w:val="24"/>
        </w:rPr>
        <w:t>.</w:t>
      </w:r>
      <w:r w:rsidR="00B14855">
        <w:rPr>
          <w:sz w:val="24"/>
          <w:szCs w:val="24"/>
        </w:rPr>
        <w:t xml:space="preserve"> P</w:t>
      </w:r>
      <w:r w:rsidR="00B14855" w:rsidRPr="00294B72">
        <w:rPr>
          <w:sz w:val="24"/>
          <w:szCs w:val="24"/>
        </w:rPr>
        <w:t xml:space="preserve">itfall traps preferentially collect insects that are more active and mobile, </w:t>
      </w:r>
      <w:r w:rsidR="00B14855">
        <w:rPr>
          <w:sz w:val="24"/>
          <w:szCs w:val="24"/>
        </w:rPr>
        <w:t xml:space="preserve">and consequently </w:t>
      </w:r>
      <w:r w:rsidR="00B14855" w:rsidRPr="00294B72">
        <w:rPr>
          <w:sz w:val="24"/>
          <w:szCs w:val="24"/>
        </w:rPr>
        <w:t xml:space="preserve">the number </w:t>
      </w:r>
      <w:r w:rsidR="00B14855" w:rsidRPr="00294B72">
        <w:rPr>
          <w:sz w:val="24"/>
          <w:szCs w:val="24"/>
        </w:rPr>
        <w:lastRenderedPageBreak/>
        <w:t>of ground beetles caught in pitfalls is reported as activity-abundance</w:t>
      </w:r>
      <w:r w:rsidR="00B14855">
        <w:rPr>
          <w:sz w:val="24"/>
          <w:szCs w:val="24"/>
        </w:rPr>
        <w:t xml:space="preserve"> </w:t>
      </w:r>
      <w:r w:rsidR="00B14855">
        <w:rPr>
          <w:sz w:val="24"/>
          <w:szCs w:val="24"/>
        </w:rPr>
        <w:fldChar w:fldCharType="begin"/>
      </w:r>
      <w:r w:rsidR="00B14855">
        <w:rPr>
          <w:sz w:val="24"/>
          <w:szCs w:val="24"/>
        </w:rPr>
        <w:instrText xml:space="preserve"> ADDIN ZOTERO_ITEM CSL_CITATION {"citationID":"HDplgbMa","properties":{"formattedCitation":"(Gandhi et al. 2008)","plainCitation":"(Gandhi et al. 2008)","noteIndex":0},"citationItems":[{"id":327,"uris":["http://zotero.org/groups/5154252/items/WB6PAYPV"],"itemData":{"id":327,"type":"article-journal","abstract":"We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00B14855">
        <w:rPr>
          <w:sz w:val="24"/>
          <w:szCs w:val="24"/>
        </w:rPr>
        <w:fldChar w:fldCharType="separate"/>
      </w:r>
      <w:r w:rsidR="00B14855" w:rsidRPr="00E3022C">
        <w:rPr>
          <w:sz w:val="24"/>
        </w:rPr>
        <w:t>(Gandhi et al. 2008)</w:t>
      </w:r>
      <w:r w:rsidR="00B14855">
        <w:rPr>
          <w:sz w:val="24"/>
          <w:szCs w:val="24"/>
        </w:rPr>
        <w:fldChar w:fldCharType="end"/>
      </w:r>
      <w:r w:rsidR="00B14855" w:rsidRPr="00294B72">
        <w:rPr>
          <w:sz w:val="24"/>
          <w:szCs w:val="24"/>
        </w:rPr>
        <w:t>.</w:t>
      </w:r>
      <w:r w:rsidRPr="00F96770">
        <w:rPr>
          <w:sz w:val="24"/>
          <w:szCs w:val="24"/>
        </w:rPr>
        <w:t xml:space="preserve">  Barrier pitfall traps consisted of two pairs of plastic cups (each pair having an inner 500 mL cup and an outer 1 L cup) which were placed into the ground so that the lip of the cup was flush with the ground surface. The two pairs of cups were placed 1 m from each other, and garden edging (</w:t>
      </w:r>
      <w:proofErr w:type="spellStart"/>
      <w:r w:rsidRPr="00F96770">
        <w:rPr>
          <w:sz w:val="24"/>
          <w:szCs w:val="24"/>
        </w:rPr>
        <w:t>Suncast</w:t>
      </w:r>
      <w:proofErr w:type="spellEnd"/>
      <w:r w:rsidRPr="00F96770">
        <w:rPr>
          <w:sz w:val="24"/>
          <w:szCs w:val="24"/>
        </w:rPr>
        <w:t>® eco edge) was placed between them to create a barrier. Cups were filled 4 cm high with propylene glycol (recreational vehicle and marine antifreeze, Peak Company Old World Industries, Clear Lake, Texas) with a few drops of detergent. Masonite board (100 cm</w:t>
      </w:r>
      <w:r w:rsidRPr="00720B35">
        <w:rPr>
          <w:sz w:val="24"/>
          <w:szCs w:val="24"/>
          <w:vertAlign w:val="superscript"/>
        </w:rPr>
        <w:t>2</w:t>
      </w:r>
      <w:r w:rsidRPr="00F96770">
        <w:rPr>
          <w:sz w:val="24"/>
          <w:szCs w:val="24"/>
        </w:rPr>
        <w:t>) was placed at 3 cm above each cup to prevent flooding from rain. Steel hardware cloth was secured over cups using 30 cm stakes to limit mammal disturbance.</w:t>
      </w:r>
    </w:p>
    <w:p w14:paraId="5AE87A07" w14:textId="77777777" w:rsidR="006C068D" w:rsidRDefault="006C068D" w:rsidP="00720B35">
      <w:pPr>
        <w:ind w:firstLine="720"/>
        <w:rPr>
          <w:sz w:val="24"/>
          <w:szCs w:val="24"/>
        </w:rPr>
      </w:pPr>
    </w:p>
    <w:p w14:paraId="450DC655" w14:textId="1D0BCAF4" w:rsidR="006551A8" w:rsidRDefault="006C068D" w:rsidP="00720B35">
      <w:pPr>
        <w:ind w:firstLine="720"/>
        <w:rPr>
          <w:sz w:val="24"/>
          <w:szCs w:val="24"/>
        </w:rPr>
      </w:pPr>
      <w:r w:rsidRPr="006C068D">
        <w:rPr>
          <w:sz w:val="24"/>
          <w:szCs w:val="24"/>
        </w:rPr>
        <w:t xml:space="preserve">Pitfall trap sampling was conducted continuously over the growing seasons in 2015 and 2022. Trap catch was collected every two weeks, and cups were refilled with propylene glycol. In 2015, pitfall traps were installed on </w:t>
      </w:r>
      <w:r w:rsidR="0025431C">
        <w:rPr>
          <w:sz w:val="24"/>
          <w:szCs w:val="24"/>
        </w:rPr>
        <w:t xml:space="preserve">27-28 </w:t>
      </w:r>
      <w:r w:rsidRPr="006C068D">
        <w:rPr>
          <w:sz w:val="24"/>
          <w:szCs w:val="24"/>
        </w:rPr>
        <w:t xml:space="preserve">May, and samples were collected on 9-10 June, 24-25 June, 8 July, 22 July, 5 August, and 17 August. In 2022, traps were installed on 1-2 June, and samples were collected on 15 June, 29 June, 13 July, 27 July, 11 August, </w:t>
      </w:r>
      <w:r w:rsidR="006551A8">
        <w:rPr>
          <w:sz w:val="24"/>
          <w:szCs w:val="24"/>
        </w:rPr>
        <w:t xml:space="preserve">and </w:t>
      </w:r>
      <w:r w:rsidRPr="006C068D">
        <w:rPr>
          <w:sz w:val="24"/>
          <w:szCs w:val="24"/>
        </w:rPr>
        <w:t xml:space="preserve">23 August. </w:t>
      </w:r>
      <w:r w:rsidR="00F37E69" w:rsidRPr="006C068D">
        <w:rPr>
          <w:sz w:val="24"/>
          <w:szCs w:val="24"/>
        </w:rPr>
        <w:t xml:space="preserve">Trap catch was collected by pouring the sample through a </w:t>
      </w:r>
      <w:commentRangeStart w:id="1"/>
      <w:r w:rsidR="00F37E69" w:rsidRPr="006C068D">
        <w:rPr>
          <w:sz w:val="24"/>
          <w:szCs w:val="24"/>
        </w:rPr>
        <w:t xml:space="preserve">fine mesh strainer </w:t>
      </w:r>
      <w:commentRangeEnd w:id="1"/>
      <w:r w:rsidR="00F37E69">
        <w:rPr>
          <w:rStyle w:val="CommentReference"/>
        </w:rPr>
        <w:commentReference w:id="1"/>
      </w:r>
      <w:r w:rsidR="00F37E69" w:rsidRPr="006C068D">
        <w:rPr>
          <w:sz w:val="24"/>
          <w:szCs w:val="24"/>
        </w:rPr>
        <w:t xml:space="preserve">and storing the contents in a specimen cup with 70% </w:t>
      </w:r>
      <w:commentRangeStart w:id="2"/>
      <w:r w:rsidR="00F37E69" w:rsidRPr="006C068D">
        <w:rPr>
          <w:sz w:val="24"/>
          <w:szCs w:val="24"/>
        </w:rPr>
        <w:t xml:space="preserve">ethanol </w:t>
      </w:r>
      <w:commentRangeEnd w:id="2"/>
      <w:r w:rsidR="00037FCE">
        <w:rPr>
          <w:rStyle w:val="CommentReference"/>
        </w:rPr>
        <w:commentReference w:id="2"/>
      </w:r>
      <w:r w:rsidR="00F37E69" w:rsidRPr="006C068D">
        <w:rPr>
          <w:sz w:val="24"/>
          <w:szCs w:val="24"/>
        </w:rPr>
        <w:t xml:space="preserve">until sorting and identification. </w:t>
      </w:r>
      <w:commentRangeStart w:id="3"/>
      <w:r w:rsidR="006D5D8A">
        <w:rPr>
          <w:sz w:val="24"/>
          <w:szCs w:val="24"/>
        </w:rPr>
        <w:t xml:space="preserve">In 2022, two additional trapping intervals were collected, </w:t>
      </w:r>
      <w:r w:rsidR="00353841">
        <w:rPr>
          <w:sz w:val="24"/>
          <w:szCs w:val="24"/>
        </w:rPr>
        <w:t xml:space="preserve">on 6 September and 20 September, but </w:t>
      </w:r>
      <w:r w:rsidR="00374757">
        <w:rPr>
          <w:sz w:val="24"/>
          <w:szCs w:val="24"/>
        </w:rPr>
        <w:t xml:space="preserve">these intervals were omitted from analyses </w:t>
      </w:r>
      <w:r w:rsidR="00E52CC7">
        <w:rPr>
          <w:sz w:val="24"/>
          <w:szCs w:val="24"/>
        </w:rPr>
        <w:t>so that the years 2015 and 2022 would have equivalent sampling season lengths.</w:t>
      </w:r>
      <w:commentRangeEnd w:id="3"/>
      <w:r w:rsidR="00367D54">
        <w:rPr>
          <w:rStyle w:val="CommentReference"/>
        </w:rPr>
        <w:commentReference w:id="3"/>
      </w:r>
    </w:p>
    <w:p w14:paraId="366EBE8F" w14:textId="77777777" w:rsidR="001B6F4F" w:rsidRDefault="001B6F4F" w:rsidP="00A10B15">
      <w:pPr>
        <w:rPr>
          <w:sz w:val="24"/>
          <w:szCs w:val="24"/>
        </w:rPr>
      </w:pPr>
    </w:p>
    <w:p w14:paraId="072DE18E" w14:textId="358220BC" w:rsidR="006C068D" w:rsidRDefault="001B6F4F" w:rsidP="00720B35">
      <w:pPr>
        <w:ind w:firstLine="720"/>
        <w:rPr>
          <w:sz w:val="24"/>
          <w:szCs w:val="24"/>
        </w:rPr>
      </w:pPr>
      <w:r w:rsidRPr="001B6F4F">
        <w:rPr>
          <w:sz w:val="24"/>
          <w:szCs w:val="24"/>
        </w:rPr>
        <w:t xml:space="preserve">Ground beetles (Carabidae) were identified to species using </w:t>
      </w:r>
      <w:r w:rsidR="00766844">
        <w:rPr>
          <w:sz w:val="24"/>
          <w:szCs w:val="24"/>
        </w:rPr>
        <w:t xml:space="preserve">taxonomic </w:t>
      </w:r>
      <w:r w:rsidRPr="001B6F4F">
        <w:rPr>
          <w:sz w:val="24"/>
          <w:szCs w:val="24"/>
        </w:rPr>
        <w:t xml:space="preserve">keys </w:t>
      </w:r>
      <w:r w:rsidR="00E3022C">
        <w:rPr>
          <w:sz w:val="24"/>
          <w:szCs w:val="24"/>
        </w:rPr>
        <w:fldChar w:fldCharType="begin"/>
      </w:r>
      <w:r w:rsidR="00F917CD">
        <w:rPr>
          <w:sz w:val="24"/>
          <w:szCs w:val="24"/>
        </w:rPr>
        <w:instrText xml:space="preserve"> ADDIN ZOTERO_ITEM CSL_CITATION {"citationID":"ebdi89j0","properties":{"formattedCitation":"(Lindroth 1961, Freitag 1969, Bousquet 2010, Bousquet and Messer 2010, Hunting 2013, Harden and Guarnieri 2017)","plainCitation":"(Lindroth 1961, Freitag 1969, Bousquet 2010, Bousquet and Messer 2010, Hunting 2013, Harden and Guarnieri 2017)","noteIndex":0},"citationItems":[{"id":304,"uris":["http://zotero.org/groups/5154252/items/HA9545J3"],"itemData":{"id":304,"type":"book","title":"The Ground-beetles of Canada and Alaska","author":[{"family":"Lindroth","given":"Carl H"}],"issued":{"date-parts":[["1961"]],"season":"1969"}}},{"id":806,"uris":["http://zotero.org/users/6631577/items/LXLTWQB7"],"itemData":{"id":806,"type":"article-journal","container-title":"Quaestiones Entomologicae","page":"88-212","title":"A revision of the species of the genus Evarthrus LeConte (Coleoptera: Carabidae)","volume":"5","author":[{"family":"Freitag","given":"R."}],"issued":{"date-parts":[["1969"]]}}},{"id":531,"uris":["http://zotero.org/users/6631577/items/9PTU9TIK"],"itemData":{"id":531,"type":"book","collection-number":"n° 90","collection-title":"Pensoft series faunistica","event-place":"Sofia","ISBN":"978-954-642-522-5","language":"eng","publisher":"Pensoft","publisher-place":"Sofia","source":"BnF ISBN","title":"Illustrated identification guide to adults and larvae of northeastern North American ground beetles: Coleoptera : Carabidae","title-short":"Illustrated identification guide to adults and larvae of northeastern North American ground beetles","author":[{"family":"Bousquet","given":"Yves"}],"issued":{"date-parts":[["2010"]]}}},{"id":1092,"uris":["http://zotero.org/users/6631577/items/2LNJR5MI"],"itemData":{"id":1092,"type":"article-journal","container-title":"ZooKeys","DOI":"10.3897/zookeys.53.470","ISSN":"1313-2970, 1313-2989","journalAbbreviation":"ZK","license":"http://creativecommons.org/licenses/by/3.0/","page":"25-31","source":"DOI.org (Crossref)","title":"Redescription of Stenolophus thoracicus Casey (Coleoptera, Carabidae, Harpalini), a valid species","volume":"53","author":[{"family":"Bousquet","given":"Yves"},{"family":"Messer","given":"Peter"}],"issued":{"date-parts":[["2010",8,27]]}}},{"id":1174,"uris":["http://zotero.org/users/6631577/items/3Q8B2TVB"],"itemData":{"id":1174,"type":"article-journal","container-title":"ZooKeys","DOI":"10.3897/zookeys.259.2970","ISSN":"1313-2970, 1313-2989","journalAbbreviation":"ZK","license":"http://creativecommons.org/licenses/by/3.0/","page":"1-73","source":"DOI.org (Crossref)","title":"A taxonomic revision of the Cymindis (Pinacodera) limbata species group (Coleoptera, Carabidae, Lebiini), including description of a new species from Florida, U.S.A.","volume":"259","author":[{"family":"Hunting","given":"Wesley"}],"issued":{"date-parts":[["2013",1,18]]}}},{"id":1094,"uris":["http://zotero.org/users/6631577/items/X6DVLXKE"],"itemData":{"id":1094,"type":"article-journal","container-title":"The Maryland Entomologist","issue":"1","page":"16-34","title":"Illustrated Key and Photo Atlas of the Snail-eating Ground Beetles in the Genus Scaphinotus Dejean (Coleoptera: Carabidae: Cychrini) Occurring in the Mid-Atlantic Region","volume":"7","author":[{"family":"Harden","given":"Curt W."},{"family":"Guarnieri","given":"Frank G."}],"issued":{"date-parts":[["2017",9]]}}}],"schema":"https://github.com/citation-style-language/schema/raw/master/csl-citation.json"} </w:instrText>
      </w:r>
      <w:r w:rsidR="00E3022C">
        <w:rPr>
          <w:sz w:val="24"/>
          <w:szCs w:val="24"/>
        </w:rPr>
        <w:fldChar w:fldCharType="separate"/>
      </w:r>
      <w:r w:rsidR="00F917CD" w:rsidRPr="00F917CD">
        <w:rPr>
          <w:sz w:val="24"/>
        </w:rPr>
        <w:t>(Lindroth 1961, Freitag 1969, Bousquet 2010, Bousquet and Messer 2010, Hunting 2013, Harden and Guarnieri 2017)</w:t>
      </w:r>
      <w:r w:rsidR="00E3022C">
        <w:rPr>
          <w:sz w:val="24"/>
          <w:szCs w:val="24"/>
        </w:rPr>
        <w:fldChar w:fldCharType="end"/>
      </w:r>
      <w:r w:rsidRPr="001B6F4F">
        <w:rPr>
          <w:sz w:val="24"/>
          <w:szCs w:val="24"/>
        </w:rPr>
        <w:t xml:space="preserve">. </w:t>
      </w:r>
      <w:r w:rsidR="00766844" w:rsidRPr="001B6F4F">
        <w:rPr>
          <w:sz w:val="24"/>
          <w:szCs w:val="24"/>
        </w:rPr>
        <w:t>Nomenclature followed</w:t>
      </w:r>
      <w:r w:rsidR="00766844">
        <w:rPr>
          <w:sz w:val="24"/>
          <w:szCs w:val="24"/>
        </w:rPr>
        <w:t xml:space="preserve"> </w:t>
      </w:r>
      <w:r w:rsidR="00766844">
        <w:rPr>
          <w:sz w:val="24"/>
          <w:szCs w:val="24"/>
        </w:rPr>
        <w:fldChar w:fldCharType="begin"/>
      </w:r>
      <w:r w:rsidR="00EC5E8B">
        <w:rPr>
          <w:sz w:val="24"/>
          <w:szCs w:val="24"/>
        </w:rPr>
        <w:instrText xml:space="preserve"> ADDIN ZOTERO_ITEM CSL_CITATION {"citationID":"EfgNzXUF","properties":{"formattedCitation":"(Bousquet 2012)","plainCitation":"(Bousquet 2012)","dontUpdate":true,"noteIndex":0},"citationItems":[{"id":301,"uris":["http://zotero.org/groups/5154252/items/P2HS6PQA"],"itemData":{"id":301,"type":"article-journal","container-title":"ZooKeys","DOI":"10.3897/zookeys.245.3416","ISSN":"1313-2970, 1313-2989","journalAbbreviation":"ZK","page":"1-1722","source":"DOI.org (Crossref)","title":"Catalogue of Geadephaga (Coleoptera: Adephaga) of America, north of Mexico","title-short":"Catalogue of Geadephaga (Coleoptera","volume":"245","author":[{"family":"Bousquet","given":"Yves"}],"issued":{"date-parts":[["2012",11,28]]}}}],"schema":"https://github.com/citation-style-language/schema/raw/master/csl-citation.json"} </w:instrText>
      </w:r>
      <w:r w:rsidR="00766844">
        <w:rPr>
          <w:sz w:val="24"/>
          <w:szCs w:val="24"/>
        </w:rPr>
        <w:fldChar w:fldCharType="separate"/>
      </w:r>
      <w:r w:rsidR="00766844" w:rsidRPr="00766844">
        <w:rPr>
          <w:sz w:val="24"/>
        </w:rPr>
        <w:t xml:space="preserve">Bousquet </w:t>
      </w:r>
      <w:r w:rsidR="00CD168F">
        <w:rPr>
          <w:sz w:val="24"/>
        </w:rPr>
        <w:t>(</w:t>
      </w:r>
      <w:r w:rsidR="00766844" w:rsidRPr="00766844">
        <w:rPr>
          <w:sz w:val="24"/>
        </w:rPr>
        <w:t>2012)</w:t>
      </w:r>
      <w:r w:rsidR="00766844">
        <w:rPr>
          <w:sz w:val="24"/>
          <w:szCs w:val="24"/>
        </w:rPr>
        <w:fldChar w:fldCharType="end"/>
      </w:r>
      <w:r w:rsidR="00766844">
        <w:rPr>
          <w:sz w:val="24"/>
          <w:szCs w:val="24"/>
        </w:rPr>
        <w:t xml:space="preserve">. </w:t>
      </w:r>
      <w:r w:rsidRPr="001B6F4F">
        <w:rPr>
          <w:sz w:val="24"/>
          <w:szCs w:val="24"/>
        </w:rPr>
        <w:t xml:space="preserve">Species vouchers were deposited at the C. A. </w:t>
      </w:r>
      <w:proofErr w:type="spellStart"/>
      <w:r w:rsidRPr="001B6F4F">
        <w:rPr>
          <w:sz w:val="24"/>
          <w:szCs w:val="24"/>
        </w:rPr>
        <w:t>Triplehorn</w:t>
      </w:r>
      <w:proofErr w:type="spellEnd"/>
      <w:r w:rsidRPr="001B6F4F">
        <w:rPr>
          <w:sz w:val="24"/>
          <w:szCs w:val="24"/>
        </w:rPr>
        <w:t xml:space="preserve"> Insect Collection (OSUC), Museum of Biological Diversity, The Ohio State University, Columbus, Ohio where each specimen was given a unique identifier label (Table </w:t>
      </w:r>
      <w:r w:rsidR="00FF30E2">
        <w:rPr>
          <w:sz w:val="24"/>
          <w:szCs w:val="24"/>
        </w:rPr>
        <w:t>S</w:t>
      </w:r>
      <w:r w:rsidR="00552960">
        <w:rPr>
          <w:sz w:val="24"/>
          <w:szCs w:val="24"/>
        </w:rPr>
        <w:t>1</w:t>
      </w:r>
      <w:r w:rsidRPr="001B6F4F">
        <w:rPr>
          <w:sz w:val="24"/>
          <w:szCs w:val="24"/>
        </w:rPr>
        <w:t>).</w:t>
      </w:r>
      <w:r w:rsidR="006C068D" w:rsidRPr="006C068D">
        <w:rPr>
          <w:sz w:val="24"/>
          <w:szCs w:val="24"/>
        </w:rPr>
        <w:t xml:space="preserve"> </w:t>
      </w:r>
    </w:p>
    <w:p w14:paraId="7E2B01D6" w14:textId="77777777" w:rsidR="00101A72" w:rsidRDefault="00101A72" w:rsidP="00101A72">
      <w:pPr>
        <w:rPr>
          <w:sz w:val="24"/>
          <w:szCs w:val="24"/>
        </w:rPr>
      </w:pPr>
    </w:p>
    <w:p w14:paraId="0900635A" w14:textId="3BFCEB3D" w:rsidR="00101A72" w:rsidRPr="00101A72" w:rsidRDefault="00EF7F5D" w:rsidP="00101A72">
      <w:pPr>
        <w:rPr>
          <w:sz w:val="24"/>
          <w:szCs w:val="24"/>
          <w:u w:val="single"/>
        </w:rPr>
      </w:pPr>
      <w:r>
        <w:rPr>
          <w:sz w:val="24"/>
          <w:szCs w:val="24"/>
          <w:u w:val="single"/>
        </w:rPr>
        <w:t>Trait</w:t>
      </w:r>
      <w:r w:rsidR="00101A72" w:rsidRPr="00101A72">
        <w:rPr>
          <w:sz w:val="24"/>
          <w:szCs w:val="24"/>
          <w:u w:val="single"/>
        </w:rPr>
        <w:t xml:space="preserve"> measurements</w:t>
      </w:r>
    </w:p>
    <w:p w14:paraId="6EF0399A" w14:textId="77777777" w:rsidR="00101A72" w:rsidRPr="00101A72" w:rsidRDefault="00101A72" w:rsidP="00101A72">
      <w:pPr>
        <w:rPr>
          <w:sz w:val="24"/>
          <w:szCs w:val="24"/>
        </w:rPr>
      </w:pPr>
    </w:p>
    <w:p w14:paraId="594CAEB8" w14:textId="00DE00FF" w:rsidR="00E1577E" w:rsidRDefault="00101A72" w:rsidP="00502B9D">
      <w:pPr>
        <w:ind w:firstLine="720"/>
        <w:rPr>
          <w:sz w:val="24"/>
          <w:szCs w:val="24"/>
        </w:rPr>
      </w:pPr>
      <w:r w:rsidRPr="00101A72">
        <w:rPr>
          <w:sz w:val="24"/>
          <w:szCs w:val="24"/>
        </w:rPr>
        <w:t xml:space="preserve">We selected </w:t>
      </w:r>
      <w:r w:rsidR="008A20AC">
        <w:rPr>
          <w:sz w:val="24"/>
          <w:szCs w:val="24"/>
        </w:rPr>
        <w:t>eight</w:t>
      </w:r>
      <w:r w:rsidRPr="00101A72">
        <w:rPr>
          <w:sz w:val="24"/>
          <w:szCs w:val="24"/>
        </w:rPr>
        <w:t xml:space="preserve"> morphological traits </w:t>
      </w:r>
      <w:r w:rsidR="00880CDA">
        <w:rPr>
          <w:sz w:val="24"/>
          <w:szCs w:val="24"/>
        </w:rPr>
        <w:t xml:space="preserve">of </w:t>
      </w:r>
      <w:r w:rsidR="00E007BB">
        <w:rPr>
          <w:sz w:val="24"/>
          <w:szCs w:val="24"/>
        </w:rPr>
        <w:t xml:space="preserve">beetles </w:t>
      </w:r>
      <w:r w:rsidRPr="00101A72">
        <w:rPr>
          <w:sz w:val="24"/>
          <w:szCs w:val="24"/>
        </w:rPr>
        <w:t xml:space="preserve">that </w:t>
      </w:r>
      <w:r w:rsidR="00DC62C1">
        <w:rPr>
          <w:sz w:val="24"/>
          <w:szCs w:val="24"/>
        </w:rPr>
        <w:t xml:space="preserve">have previously been shown to </w:t>
      </w:r>
      <w:r w:rsidR="0043356E">
        <w:rPr>
          <w:sz w:val="24"/>
          <w:szCs w:val="24"/>
        </w:rPr>
        <w:t>relate to</w:t>
      </w:r>
      <w:r w:rsidRPr="00101A72">
        <w:rPr>
          <w:sz w:val="24"/>
          <w:szCs w:val="24"/>
        </w:rPr>
        <w:t xml:space="preserve"> </w:t>
      </w:r>
      <w:r w:rsidR="001620D2">
        <w:rPr>
          <w:sz w:val="24"/>
          <w:szCs w:val="24"/>
        </w:rPr>
        <w:t>habitat</w:t>
      </w:r>
      <w:r w:rsidR="00880CDA">
        <w:rPr>
          <w:sz w:val="24"/>
          <w:szCs w:val="24"/>
        </w:rPr>
        <w:t xml:space="preserve"> </w:t>
      </w:r>
      <w:r w:rsidR="00F47F16">
        <w:rPr>
          <w:sz w:val="24"/>
          <w:szCs w:val="24"/>
        </w:rPr>
        <w:t xml:space="preserve">preference </w:t>
      </w:r>
      <w:r w:rsidRPr="00101A72">
        <w:rPr>
          <w:sz w:val="24"/>
          <w:szCs w:val="24"/>
        </w:rPr>
        <w:t xml:space="preserve">(Table </w:t>
      </w:r>
      <w:r w:rsidR="0063557D">
        <w:rPr>
          <w:sz w:val="24"/>
          <w:szCs w:val="24"/>
        </w:rPr>
        <w:t>1</w:t>
      </w:r>
      <w:r w:rsidRPr="00101A72">
        <w:rPr>
          <w:sz w:val="24"/>
          <w:szCs w:val="24"/>
        </w:rPr>
        <w:t xml:space="preserve">) (Fountain-Jones, Baker, and Jordan 2015). These traits </w:t>
      </w:r>
      <w:r w:rsidR="00DC62C1">
        <w:rPr>
          <w:sz w:val="24"/>
          <w:szCs w:val="24"/>
        </w:rPr>
        <w:t>are</w:t>
      </w:r>
      <w:r w:rsidRPr="00101A72">
        <w:rPr>
          <w:sz w:val="24"/>
          <w:szCs w:val="24"/>
        </w:rPr>
        <w:t xml:space="preserve"> body length, antenna length, eye protrusion, eye length, pronotum width, abdomen width, rear leg length, </w:t>
      </w:r>
      <w:r w:rsidR="008A20AC">
        <w:rPr>
          <w:sz w:val="24"/>
          <w:szCs w:val="24"/>
        </w:rPr>
        <w:t xml:space="preserve">and </w:t>
      </w:r>
      <w:r w:rsidRPr="00101A72">
        <w:rPr>
          <w:sz w:val="24"/>
          <w:szCs w:val="24"/>
        </w:rPr>
        <w:t xml:space="preserve">rear trochanter length. </w:t>
      </w:r>
      <w:r w:rsidR="00EF1150">
        <w:rPr>
          <w:sz w:val="24"/>
          <w:szCs w:val="24"/>
        </w:rPr>
        <w:t>Traits</w:t>
      </w:r>
      <w:r w:rsidRPr="00101A72">
        <w:rPr>
          <w:sz w:val="24"/>
          <w:szCs w:val="24"/>
        </w:rPr>
        <w:t xml:space="preserve"> were measured under a dissecting microscope using an ocular micrometer to the nearest 0.</w:t>
      </w:r>
      <w:r w:rsidR="000C1D5C">
        <w:rPr>
          <w:sz w:val="24"/>
          <w:szCs w:val="24"/>
        </w:rPr>
        <w:t>1</w:t>
      </w:r>
      <w:r w:rsidRPr="00101A72">
        <w:rPr>
          <w:sz w:val="24"/>
          <w:szCs w:val="24"/>
        </w:rPr>
        <w:t xml:space="preserve"> mm. For each species, traits were measured on up to six individuals, three males and three females</w:t>
      </w:r>
      <w:r w:rsidR="00D55835">
        <w:rPr>
          <w:sz w:val="24"/>
          <w:szCs w:val="24"/>
        </w:rPr>
        <w:t xml:space="preserve"> </w:t>
      </w:r>
      <w:r w:rsidRPr="00101A72">
        <w:rPr>
          <w:sz w:val="24"/>
          <w:szCs w:val="24"/>
        </w:rPr>
        <w:t>(Fountain-Jones, Baker, and Jordan 2015)</w:t>
      </w:r>
      <w:r w:rsidR="00F43E9B">
        <w:rPr>
          <w:sz w:val="24"/>
          <w:szCs w:val="24"/>
        </w:rPr>
        <w:t>,</w:t>
      </w:r>
      <w:r w:rsidRPr="00101A72">
        <w:rPr>
          <w:sz w:val="24"/>
          <w:szCs w:val="24"/>
        </w:rPr>
        <w:t xml:space="preserve"> </w:t>
      </w:r>
      <w:r w:rsidR="00F43E9B">
        <w:rPr>
          <w:sz w:val="24"/>
          <w:szCs w:val="24"/>
        </w:rPr>
        <w:t xml:space="preserve">although we did not achieve this number for rare species. </w:t>
      </w:r>
      <w:r w:rsidRPr="00101A72">
        <w:rPr>
          <w:sz w:val="24"/>
          <w:szCs w:val="24"/>
        </w:rPr>
        <w:t>The</w:t>
      </w:r>
      <w:r w:rsidR="00F43E9B">
        <w:rPr>
          <w:sz w:val="24"/>
          <w:szCs w:val="24"/>
        </w:rPr>
        <w:t xml:space="preserve"> six</w:t>
      </w:r>
      <w:r w:rsidRPr="00101A72">
        <w:rPr>
          <w:sz w:val="24"/>
          <w:szCs w:val="24"/>
        </w:rPr>
        <w:t xml:space="preserve"> individuals were chosen in a way that attempted to encompass the intraspecific variation in body size observed for the species.</w:t>
      </w:r>
      <w:r w:rsidR="00F43E9B">
        <w:rPr>
          <w:sz w:val="24"/>
          <w:szCs w:val="24"/>
        </w:rPr>
        <w:t xml:space="preserve"> Most</w:t>
      </w:r>
      <w:r w:rsidR="00CD4377">
        <w:rPr>
          <w:sz w:val="24"/>
          <w:szCs w:val="24"/>
        </w:rPr>
        <w:t xml:space="preserve"> (185</w:t>
      </w:r>
      <w:r w:rsidR="00341E15">
        <w:rPr>
          <w:sz w:val="24"/>
          <w:szCs w:val="24"/>
        </w:rPr>
        <w:t>/202</w:t>
      </w:r>
      <w:r w:rsidR="00CD4377">
        <w:rPr>
          <w:sz w:val="24"/>
          <w:szCs w:val="24"/>
        </w:rPr>
        <w:t>)</w:t>
      </w:r>
      <w:r w:rsidR="00F43E9B">
        <w:rPr>
          <w:sz w:val="24"/>
          <w:szCs w:val="24"/>
        </w:rPr>
        <w:t xml:space="preserve"> </w:t>
      </w:r>
      <w:r w:rsidR="008765CC">
        <w:rPr>
          <w:sz w:val="24"/>
          <w:szCs w:val="24"/>
        </w:rPr>
        <w:t>specimens</w:t>
      </w:r>
      <w:r w:rsidR="00F43E9B">
        <w:rPr>
          <w:sz w:val="24"/>
          <w:szCs w:val="24"/>
        </w:rPr>
        <w:t xml:space="preserve"> used for trait measurement were collected at </w:t>
      </w:r>
      <w:proofErr w:type="spellStart"/>
      <w:r w:rsidR="00F43E9B">
        <w:rPr>
          <w:sz w:val="24"/>
          <w:szCs w:val="24"/>
        </w:rPr>
        <w:t>Powdermill</w:t>
      </w:r>
      <w:proofErr w:type="spellEnd"/>
      <w:r w:rsidR="00F43E9B">
        <w:rPr>
          <w:sz w:val="24"/>
          <w:szCs w:val="24"/>
        </w:rPr>
        <w:t xml:space="preserve"> Nature Reserve, </w:t>
      </w:r>
      <w:r w:rsidR="00397AF7">
        <w:rPr>
          <w:sz w:val="24"/>
          <w:szCs w:val="24"/>
        </w:rPr>
        <w:t>but a few</w:t>
      </w:r>
      <w:r w:rsidR="00CD4377">
        <w:rPr>
          <w:sz w:val="24"/>
          <w:szCs w:val="24"/>
        </w:rPr>
        <w:t xml:space="preserve"> (17</w:t>
      </w:r>
      <w:r w:rsidR="00341E15">
        <w:rPr>
          <w:sz w:val="24"/>
          <w:szCs w:val="24"/>
        </w:rPr>
        <w:t>/202</w:t>
      </w:r>
      <w:r w:rsidR="00CD4377">
        <w:rPr>
          <w:sz w:val="24"/>
          <w:szCs w:val="24"/>
        </w:rPr>
        <w:t>)</w:t>
      </w:r>
      <w:r w:rsidR="00397AF7">
        <w:rPr>
          <w:sz w:val="24"/>
          <w:szCs w:val="24"/>
        </w:rPr>
        <w:t xml:space="preserve"> </w:t>
      </w:r>
      <w:r w:rsidR="00CD4377">
        <w:rPr>
          <w:sz w:val="24"/>
          <w:szCs w:val="24"/>
        </w:rPr>
        <w:t xml:space="preserve">measured </w:t>
      </w:r>
      <w:r w:rsidR="008765CC">
        <w:rPr>
          <w:sz w:val="24"/>
          <w:szCs w:val="24"/>
        </w:rPr>
        <w:t>specimens</w:t>
      </w:r>
      <w:r w:rsidR="00CD4377">
        <w:rPr>
          <w:sz w:val="24"/>
          <w:szCs w:val="24"/>
        </w:rPr>
        <w:t xml:space="preserve"> were collected </w:t>
      </w:r>
      <w:r w:rsidR="00341E15">
        <w:rPr>
          <w:sz w:val="24"/>
          <w:szCs w:val="24"/>
        </w:rPr>
        <w:t>in Erie and Cuyahoga counties, Ohio</w:t>
      </w:r>
      <w:r w:rsidR="00145838">
        <w:rPr>
          <w:sz w:val="24"/>
          <w:szCs w:val="24"/>
        </w:rPr>
        <w:t xml:space="preserve"> (Table S</w:t>
      </w:r>
      <w:r w:rsidR="0063557D">
        <w:rPr>
          <w:sz w:val="24"/>
          <w:szCs w:val="24"/>
        </w:rPr>
        <w:t>1</w:t>
      </w:r>
      <w:r w:rsidR="00145838">
        <w:rPr>
          <w:sz w:val="24"/>
          <w:szCs w:val="24"/>
        </w:rPr>
        <w:t>)</w:t>
      </w:r>
      <w:r w:rsidR="008765CC">
        <w:rPr>
          <w:sz w:val="24"/>
          <w:szCs w:val="24"/>
        </w:rPr>
        <w:t xml:space="preserve">. These specimens were used to supplement the sample size </w:t>
      </w:r>
      <w:r w:rsidR="00D81753">
        <w:rPr>
          <w:sz w:val="24"/>
          <w:szCs w:val="24"/>
        </w:rPr>
        <w:t>when less than six measurable individuals were collected</w:t>
      </w:r>
      <w:r w:rsidR="00502B9D">
        <w:rPr>
          <w:sz w:val="24"/>
          <w:szCs w:val="24"/>
        </w:rPr>
        <w:t xml:space="preserve"> at </w:t>
      </w:r>
      <w:proofErr w:type="spellStart"/>
      <w:r w:rsidR="00502B9D">
        <w:rPr>
          <w:sz w:val="24"/>
          <w:szCs w:val="24"/>
        </w:rPr>
        <w:t>Powdermill</w:t>
      </w:r>
      <w:proofErr w:type="spellEnd"/>
      <w:r w:rsidR="00D81753">
        <w:rPr>
          <w:sz w:val="24"/>
          <w:szCs w:val="24"/>
        </w:rPr>
        <w:t>.</w:t>
      </w:r>
      <w:r w:rsidR="00502B9D">
        <w:rPr>
          <w:sz w:val="24"/>
          <w:szCs w:val="24"/>
        </w:rPr>
        <w:t xml:space="preserve"> </w:t>
      </w:r>
      <w:r w:rsidRPr="00101A72">
        <w:rPr>
          <w:sz w:val="24"/>
          <w:szCs w:val="24"/>
        </w:rPr>
        <w:t xml:space="preserve">To control for variation in beetle body size, relative measurements of all </w:t>
      </w:r>
      <w:r w:rsidR="008A20AC">
        <w:rPr>
          <w:sz w:val="24"/>
          <w:szCs w:val="24"/>
        </w:rPr>
        <w:t>morphological</w:t>
      </w:r>
      <w:r w:rsidRPr="00101A72">
        <w:rPr>
          <w:sz w:val="24"/>
          <w:szCs w:val="24"/>
        </w:rPr>
        <w:t xml:space="preserve"> traits were calculated as their ratio to body length for each individual</w:t>
      </w:r>
      <w:r w:rsidR="00240E63">
        <w:rPr>
          <w:sz w:val="24"/>
          <w:szCs w:val="24"/>
        </w:rPr>
        <w:t xml:space="preserve"> </w:t>
      </w:r>
      <w:r w:rsidR="00240E63">
        <w:rPr>
          <w:sz w:val="24"/>
          <w:szCs w:val="24"/>
        </w:rPr>
        <w:fldChar w:fldCharType="begin"/>
      </w:r>
      <w:r w:rsidR="00240E63">
        <w:rPr>
          <w:sz w:val="24"/>
          <w:szCs w:val="24"/>
        </w:rPr>
        <w:instrText xml:space="preserve"> ADDIN ZOTERO_ITEM CSL_CITATION {"citationID":"TePsm8Fc","properties":{"formattedCitation":"(Ribera et al. 2001)","plainCitation":"(Ribera et al. 2001)","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N."}],"issued":{"date-parts":[["2001",4]]}}}],"schema":"https://github.com/citation-style-language/schema/raw/master/csl-citation.json"} </w:instrText>
      </w:r>
      <w:r w:rsidR="00240E63">
        <w:rPr>
          <w:sz w:val="24"/>
          <w:szCs w:val="24"/>
        </w:rPr>
        <w:fldChar w:fldCharType="separate"/>
      </w:r>
      <w:r w:rsidR="00240E63" w:rsidRPr="00240E63">
        <w:rPr>
          <w:sz w:val="24"/>
        </w:rPr>
        <w:t>(Ribera et al. 2001)</w:t>
      </w:r>
      <w:r w:rsidR="00240E63">
        <w:rPr>
          <w:sz w:val="24"/>
          <w:szCs w:val="24"/>
        </w:rPr>
        <w:fldChar w:fldCharType="end"/>
      </w:r>
      <w:r w:rsidR="00240E63">
        <w:rPr>
          <w:sz w:val="24"/>
          <w:szCs w:val="24"/>
        </w:rPr>
        <w:t xml:space="preserve">. </w:t>
      </w:r>
      <w:r w:rsidR="00A404B1" w:rsidRPr="00101A72">
        <w:rPr>
          <w:sz w:val="24"/>
          <w:szCs w:val="24"/>
        </w:rPr>
        <w:t xml:space="preserve">Trait measurements were </w:t>
      </w:r>
      <w:r w:rsidR="00610B30">
        <w:rPr>
          <w:sz w:val="24"/>
          <w:szCs w:val="24"/>
        </w:rPr>
        <w:t xml:space="preserve">then </w:t>
      </w:r>
      <w:r w:rsidR="00A404B1" w:rsidRPr="00101A72">
        <w:rPr>
          <w:sz w:val="24"/>
          <w:szCs w:val="24"/>
        </w:rPr>
        <w:t>averaged across individuals</w:t>
      </w:r>
      <w:r w:rsidR="00A404B1">
        <w:rPr>
          <w:sz w:val="24"/>
          <w:szCs w:val="24"/>
        </w:rPr>
        <w:t xml:space="preserve"> of a species</w:t>
      </w:r>
      <w:r w:rsidR="00A404B1" w:rsidRPr="00101A72">
        <w:rPr>
          <w:sz w:val="24"/>
          <w:szCs w:val="24"/>
        </w:rPr>
        <w:t xml:space="preserve"> to calculate species-specific means</w:t>
      </w:r>
      <w:r w:rsidR="00610B30">
        <w:rPr>
          <w:sz w:val="24"/>
          <w:szCs w:val="24"/>
        </w:rPr>
        <w:t>.</w:t>
      </w:r>
    </w:p>
    <w:p w14:paraId="068E4DF9" w14:textId="77777777" w:rsidR="00E1577E" w:rsidRDefault="00E1577E" w:rsidP="00101A72">
      <w:pPr>
        <w:rPr>
          <w:sz w:val="24"/>
          <w:szCs w:val="24"/>
        </w:rPr>
      </w:pPr>
    </w:p>
    <w:p w14:paraId="49181865" w14:textId="70A5405D" w:rsidR="003A3A8A" w:rsidRDefault="00101A72" w:rsidP="00E1577E">
      <w:pPr>
        <w:ind w:firstLine="720"/>
        <w:rPr>
          <w:sz w:val="24"/>
          <w:szCs w:val="24"/>
        </w:rPr>
      </w:pPr>
      <w:r w:rsidRPr="00101A72">
        <w:rPr>
          <w:sz w:val="24"/>
          <w:szCs w:val="24"/>
        </w:rPr>
        <w:lastRenderedPageBreak/>
        <w:t>In addition to</w:t>
      </w:r>
      <w:r w:rsidR="00546F4A">
        <w:rPr>
          <w:sz w:val="24"/>
          <w:szCs w:val="24"/>
        </w:rPr>
        <w:t xml:space="preserve"> </w:t>
      </w:r>
      <w:r w:rsidR="005401EB">
        <w:rPr>
          <w:sz w:val="24"/>
          <w:szCs w:val="24"/>
        </w:rPr>
        <w:t>morphological</w:t>
      </w:r>
      <w:r w:rsidR="00546F4A">
        <w:rPr>
          <w:sz w:val="24"/>
          <w:szCs w:val="24"/>
        </w:rPr>
        <w:t xml:space="preserve"> </w:t>
      </w:r>
      <w:r w:rsidRPr="00101A72">
        <w:rPr>
          <w:sz w:val="24"/>
          <w:szCs w:val="24"/>
        </w:rPr>
        <w:t xml:space="preserve">traits, we </w:t>
      </w:r>
      <w:r w:rsidR="00244EEF">
        <w:rPr>
          <w:sz w:val="24"/>
          <w:szCs w:val="24"/>
        </w:rPr>
        <w:t>utilized</w:t>
      </w:r>
      <w:r w:rsidR="002C174A">
        <w:rPr>
          <w:sz w:val="24"/>
          <w:szCs w:val="24"/>
        </w:rPr>
        <w:t xml:space="preserve"> the reference</w:t>
      </w:r>
      <w:r w:rsidR="00BD371A">
        <w:rPr>
          <w:sz w:val="24"/>
          <w:szCs w:val="24"/>
        </w:rPr>
        <w:t xml:space="preserve"> </w:t>
      </w:r>
      <w:r w:rsidR="002C174A" w:rsidRPr="00E3022C">
        <w:rPr>
          <w:kern w:val="0"/>
          <w:sz w:val="24"/>
        </w:rPr>
        <w:t xml:space="preserve">Larochelle and Larivière </w:t>
      </w:r>
      <w:r w:rsidR="002C174A">
        <w:rPr>
          <w:kern w:val="0"/>
          <w:sz w:val="24"/>
        </w:rPr>
        <w:t>(</w:t>
      </w:r>
      <w:r w:rsidR="002C174A" w:rsidRPr="00E3022C">
        <w:rPr>
          <w:kern w:val="0"/>
          <w:sz w:val="24"/>
        </w:rPr>
        <w:t>2003</w:t>
      </w:r>
      <w:r w:rsidR="002C174A">
        <w:rPr>
          <w:kern w:val="0"/>
          <w:sz w:val="24"/>
        </w:rPr>
        <w:t xml:space="preserve">) </w:t>
      </w:r>
      <w:r w:rsidR="00BD371A">
        <w:rPr>
          <w:sz w:val="24"/>
          <w:szCs w:val="24"/>
        </w:rPr>
        <w:t>to provide information for three additional traits</w:t>
      </w:r>
      <w:r w:rsidRPr="00101A72">
        <w:rPr>
          <w:sz w:val="24"/>
          <w:szCs w:val="24"/>
        </w:rPr>
        <w:t xml:space="preserve">: </w:t>
      </w:r>
      <w:r w:rsidR="00042904">
        <w:rPr>
          <w:sz w:val="24"/>
          <w:szCs w:val="24"/>
        </w:rPr>
        <w:t>flight capability</w:t>
      </w:r>
      <w:r w:rsidR="004B201E">
        <w:rPr>
          <w:sz w:val="24"/>
          <w:szCs w:val="24"/>
        </w:rPr>
        <w:t xml:space="preserve">, </w:t>
      </w:r>
      <w:r w:rsidR="006523C5">
        <w:rPr>
          <w:sz w:val="24"/>
          <w:szCs w:val="24"/>
        </w:rPr>
        <w:t>water</w:t>
      </w:r>
      <w:r w:rsidR="005671F9">
        <w:rPr>
          <w:sz w:val="24"/>
          <w:szCs w:val="24"/>
        </w:rPr>
        <w:t xml:space="preserve"> </w:t>
      </w:r>
      <w:r w:rsidR="00B25F32">
        <w:rPr>
          <w:sz w:val="24"/>
          <w:szCs w:val="24"/>
        </w:rPr>
        <w:t>affinity</w:t>
      </w:r>
      <w:r w:rsidR="00AE612B">
        <w:rPr>
          <w:sz w:val="24"/>
          <w:szCs w:val="24"/>
        </w:rPr>
        <w:t xml:space="preserve">, and forest </w:t>
      </w:r>
      <w:r w:rsidR="00B25F32">
        <w:rPr>
          <w:sz w:val="24"/>
          <w:szCs w:val="24"/>
        </w:rPr>
        <w:t>affinity</w:t>
      </w:r>
      <w:r w:rsidR="009536D2">
        <w:rPr>
          <w:sz w:val="24"/>
          <w:szCs w:val="24"/>
        </w:rPr>
        <w:t>.</w:t>
      </w:r>
      <w:r w:rsidR="00B21624">
        <w:rPr>
          <w:sz w:val="24"/>
          <w:szCs w:val="24"/>
        </w:rPr>
        <w:t xml:space="preserve"> </w:t>
      </w:r>
      <w:r w:rsidR="00042904">
        <w:rPr>
          <w:sz w:val="24"/>
          <w:szCs w:val="24"/>
        </w:rPr>
        <w:t>Flight capability</w:t>
      </w:r>
      <w:r w:rsidR="00562DEA">
        <w:rPr>
          <w:sz w:val="24"/>
          <w:szCs w:val="24"/>
        </w:rPr>
        <w:t xml:space="preserve"> was coded as </w:t>
      </w:r>
      <w:r w:rsidR="001E4AB3">
        <w:rPr>
          <w:sz w:val="24"/>
          <w:szCs w:val="24"/>
        </w:rPr>
        <w:t>1 if the species</w:t>
      </w:r>
      <w:r w:rsidR="002C1B4B">
        <w:rPr>
          <w:sz w:val="24"/>
          <w:szCs w:val="24"/>
        </w:rPr>
        <w:t xml:space="preserve"> is </w:t>
      </w:r>
      <w:r w:rsidR="00042904">
        <w:rPr>
          <w:sz w:val="24"/>
          <w:szCs w:val="24"/>
        </w:rPr>
        <w:t>flight</w:t>
      </w:r>
      <w:r w:rsidR="002C1B4B">
        <w:rPr>
          <w:sz w:val="24"/>
          <w:szCs w:val="24"/>
        </w:rPr>
        <w:t>-</w:t>
      </w:r>
      <w:r w:rsidR="00042904">
        <w:rPr>
          <w:sz w:val="24"/>
          <w:szCs w:val="24"/>
        </w:rPr>
        <w:t>capable</w:t>
      </w:r>
      <w:r w:rsidR="00C15F07">
        <w:rPr>
          <w:sz w:val="24"/>
          <w:szCs w:val="24"/>
        </w:rPr>
        <w:t>,</w:t>
      </w:r>
      <w:r w:rsidR="002C1B4B">
        <w:rPr>
          <w:sz w:val="24"/>
          <w:szCs w:val="24"/>
        </w:rPr>
        <w:t xml:space="preserve"> 0 if the species is </w:t>
      </w:r>
      <w:r w:rsidR="00C15F07">
        <w:rPr>
          <w:sz w:val="24"/>
          <w:szCs w:val="24"/>
        </w:rPr>
        <w:t>flight</w:t>
      </w:r>
      <w:r w:rsidR="002C1B4B">
        <w:rPr>
          <w:sz w:val="24"/>
          <w:szCs w:val="24"/>
        </w:rPr>
        <w:t>-</w:t>
      </w:r>
      <w:r w:rsidR="00C15F07">
        <w:rPr>
          <w:sz w:val="24"/>
          <w:szCs w:val="24"/>
        </w:rPr>
        <w:t xml:space="preserve">incapable, </w:t>
      </w:r>
      <w:r w:rsidR="002C1B4B">
        <w:rPr>
          <w:sz w:val="24"/>
          <w:szCs w:val="24"/>
        </w:rPr>
        <w:t>and</w:t>
      </w:r>
      <w:r w:rsidR="00C15F07">
        <w:rPr>
          <w:sz w:val="24"/>
          <w:szCs w:val="24"/>
        </w:rPr>
        <w:t xml:space="preserve"> </w:t>
      </w:r>
      <w:r w:rsidR="002C1B4B">
        <w:rPr>
          <w:sz w:val="24"/>
          <w:szCs w:val="24"/>
        </w:rPr>
        <w:t xml:space="preserve">0.5 if the species </w:t>
      </w:r>
      <w:r w:rsidR="00DF4C3B">
        <w:rPr>
          <w:sz w:val="24"/>
          <w:szCs w:val="24"/>
        </w:rPr>
        <w:t>exhibits wing dimorphism</w:t>
      </w:r>
      <w:r w:rsidR="00702F10">
        <w:rPr>
          <w:sz w:val="24"/>
          <w:szCs w:val="24"/>
        </w:rPr>
        <w:t xml:space="preserve">. </w:t>
      </w:r>
      <w:r w:rsidR="00AE612B">
        <w:rPr>
          <w:sz w:val="24"/>
          <w:szCs w:val="24"/>
        </w:rPr>
        <w:t xml:space="preserve">Water </w:t>
      </w:r>
      <w:r w:rsidR="00B25F32">
        <w:rPr>
          <w:sz w:val="24"/>
          <w:szCs w:val="24"/>
        </w:rPr>
        <w:t>affinity</w:t>
      </w:r>
      <w:r w:rsidR="00AE612B">
        <w:rPr>
          <w:sz w:val="24"/>
          <w:szCs w:val="24"/>
        </w:rPr>
        <w:t xml:space="preserve"> was coded as 0 for </w:t>
      </w:r>
      <w:r w:rsidR="003C7E21">
        <w:rPr>
          <w:sz w:val="24"/>
          <w:szCs w:val="24"/>
        </w:rPr>
        <w:t>xerophilous species, 1 for hygrophilous species, and 0.5 for intermediate species.</w:t>
      </w:r>
      <w:r w:rsidR="00E1577E">
        <w:rPr>
          <w:sz w:val="24"/>
          <w:szCs w:val="24"/>
        </w:rPr>
        <w:t xml:space="preserve"> </w:t>
      </w:r>
      <w:r w:rsidR="00391101">
        <w:rPr>
          <w:sz w:val="24"/>
          <w:szCs w:val="24"/>
        </w:rPr>
        <w:t xml:space="preserve">Water </w:t>
      </w:r>
      <w:r w:rsidR="00CA3945">
        <w:rPr>
          <w:sz w:val="24"/>
          <w:szCs w:val="24"/>
        </w:rPr>
        <w:t>affinity</w:t>
      </w:r>
      <w:r w:rsidR="00391101">
        <w:rPr>
          <w:sz w:val="24"/>
          <w:szCs w:val="24"/>
        </w:rPr>
        <w:t xml:space="preserve"> was treated as a physiological trait,</w:t>
      </w:r>
      <w:r w:rsidR="00ED0B12">
        <w:rPr>
          <w:sz w:val="24"/>
          <w:szCs w:val="24"/>
        </w:rPr>
        <w:t xml:space="preserve"> because ground beetle</w:t>
      </w:r>
      <w:r w:rsidR="001D04AB">
        <w:rPr>
          <w:sz w:val="24"/>
          <w:szCs w:val="24"/>
        </w:rPr>
        <w:t xml:space="preserve"> s</w:t>
      </w:r>
      <w:r w:rsidR="00A03208">
        <w:rPr>
          <w:sz w:val="24"/>
          <w:szCs w:val="24"/>
        </w:rPr>
        <w:t xml:space="preserve">pecies often have consistent </w:t>
      </w:r>
      <w:r w:rsidR="00797367">
        <w:rPr>
          <w:sz w:val="24"/>
          <w:szCs w:val="24"/>
        </w:rPr>
        <w:t xml:space="preserve">humidity preferences in </w:t>
      </w:r>
      <w:r w:rsidR="00572B3A">
        <w:rPr>
          <w:sz w:val="24"/>
          <w:szCs w:val="24"/>
        </w:rPr>
        <w:t>behavioral</w:t>
      </w:r>
      <w:r w:rsidR="00797367">
        <w:rPr>
          <w:sz w:val="24"/>
          <w:szCs w:val="24"/>
        </w:rPr>
        <w:t xml:space="preserve"> studies</w:t>
      </w:r>
      <w:r w:rsidR="00572B3A">
        <w:rPr>
          <w:sz w:val="24"/>
          <w:szCs w:val="24"/>
        </w:rPr>
        <w:t xml:space="preserve"> </w:t>
      </w:r>
      <w:r w:rsidR="00E3022C">
        <w:rPr>
          <w:sz w:val="24"/>
          <w:szCs w:val="24"/>
        </w:rPr>
        <w:fldChar w:fldCharType="begin"/>
      </w:r>
      <w:r w:rsidR="00E3022C">
        <w:rPr>
          <w:sz w:val="24"/>
          <w:szCs w:val="24"/>
        </w:rPr>
        <w:instrText xml:space="preserve"> ADDIN ZOTERO_ITEM CSL_CITATION {"citationID":"DzCvCWq1","properties":{"formattedCitation":"(Thiele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sidR="00E3022C">
        <w:rPr>
          <w:sz w:val="24"/>
          <w:szCs w:val="24"/>
        </w:rPr>
        <w:fldChar w:fldCharType="separate"/>
      </w:r>
      <w:r w:rsidR="00E3022C" w:rsidRPr="00E3022C">
        <w:rPr>
          <w:sz w:val="24"/>
        </w:rPr>
        <w:t>(Thiele 1977)</w:t>
      </w:r>
      <w:r w:rsidR="00E3022C">
        <w:rPr>
          <w:sz w:val="24"/>
          <w:szCs w:val="24"/>
        </w:rPr>
        <w:fldChar w:fldCharType="end"/>
      </w:r>
      <w:r w:rsidR="00572B3A">
        <w:rPr>
          <w:sz w:val="24"/>
          <w:szCs w:val="24"/>
        </w:rPr>
        <w:t>.</w:t>
      </w:r>
      <w:r w:rsidR="00A5036D">
        <w:rPr>
          <w:sz w:val="24"/>
          <w:szCs w:val="24"/>
        </w:rPr>
        <w:t xml:space="preserve"> </w:t>
      </w:r>
      <w:r w:rsidR="00370CAD">
        <w:rPr>
          <w:sz w:val="24"/>
          <w:szCs w:val="24"/>
        </w:rPr>
        <w:t xml:space="preserve">Forest </w:t>
      </w:r>
      <w:r w:rsidR="00CA3945">
        <w:rPr>
          <w:sz w:val="24"/>
          <w:szCs w:val="24"/>
        </w:rPr>
        <w:t>affinity</w:t>
      </w:r>
      <w:r w:rsidR="00370CAD">
        <w:rPr>
          <w:sz w:val="24"/>
          <w:szCs w:val="24"/>
        </w:rPr>
        <w:t xml:space="preserve"> was coded as “forest</w:t>
      </w:r>
      <w:r w:rsidR="0035167D">
        <w:rPr>
          <w:sz w:val="24"/>
          <w:szCs w:val="24"/>
        </w:rPr>
        <w:t>-specialist,</w:t>
      </w:r>
      <w:r w:rsidR="00370CAD">
        <w:rPr>
          <w:sz w:val="24"/>
          <w:szCs w:val="24"/>
        </w:rPr>
        <w:t>” “open</w:t>
      </w:r>
      <w:r w:rsidR="0035167D">
        <w:rPr>
          <w:sz w:val="24"/>
          <w:szCs w:val="24"/>
        </w:rPr>
        <w:t>-habitat</w:t>
      </w:r>
      <w:r w:rsidR="00370CAD">
        <w:rPr>
          <w:sz w:val="24"/>
          <w:szCs w:val="24"/>
        </w:rPr>
        <w:t>,” or “</w:t>
      </w:r>
      <w:r w:rsidR="00AF76C0">
        <w:rPr>
          <w:sz w:val="24"/>
          <w:szCs w:val="24"/>
        </w:rPr>
        <w:t>eurytopic</w:t>
      </w:r>
      <w:r w:rsidR="00370CAD">
        <w:rPr>
          <w:sz w:val="24"/>
          <w:szCs w:val="24"/>
        </w:rPr>
        <w:t>” (meaning</w:t>
      </w:r>
      <w:r w:rsidR="00391F6D">
        <w:rPr>
          <w:sz w:val="24"/>
          <w:szCs w:val="24"/>
        </w:rPr>
        <w:t xml:space="preserve"> the species is found in forest clearings </w:t>
      </w:r>
      <w:r w:rsidR="00C33E94">
        <w:rPr>
          <w:sz w:val="24"/>
          <w:szCs w:val="24"/>
        </w:rPr>
        <w:t>or</w:t>
      </w:r>
      <w:r w:rsidR="00391F6D">
        <w:rPr>
          <w:sz w:val="24"/>
          <w:szCs w:val="24"/>
        </w:rPr>
        <w:t xml:space="preserve"> in both forest and open </w:t>
      </w:r>
      <w:r w:rsidR="00244EEF">
        <w:rPr>
          <w:sz w:val="24"/>
          <w:szCs w:val="24"/>
        </w:rPr>
        <w:t>habitats)</w:t>
      </w:r>
      <w:r w:rsidR="00C46DA2">
        <w:rPr>
          <w:sz w:val="24"/>
          <w:szCs w:val="24"/>
        </w:rPr>
        <w:t xml:space="preserve">. </w:t>
      </w:r>
      <w:r w:rsidR="00125FFD">
        <w:rPr>
          <w:sz w:val="24"/>
          <w:szCs w:val="24"/>
        </w:rPr>
        <w:t xml:space="preserve">Because only two species </w:t>
      </w:r>
      <w:r w:rsidR="00697B23">
        <w:rPr>
          <w:sz w:val="24"/>
          <w:szCs w:val="24"/>
        </w:rPr>
        <w:t>we found were recorded as open-habitat</w:t>
      </w:r>
      <w:r w:rsidR="00651A19">
        <w:rPr>
          <w:sz w:val="24"/>
          <w:szCs w:val="24"/>
        </w:rPr>
        <w:t xml:space="preserve"> species in the literature, we pooled eurytopic and open-habitat species for the statistical analysis.</w:t>
      </w:r>
    </w:p>
    <w:p w14:paraId="34B98553" w14:textId="77777777" w:rsidR="00546F4A" w:rsidRPr="002B6F14" w:rsidRDefault="00546F4A" w:rsidP="00101A72">
      <w:pPr>
        <w:rPr>
          <w:sz w:val="24"/>
          <w:szCs w:val="24"/>
        </w:rPr>
      </w:pPr>
    </w:p>
    <w:p w14:paraId="6FB0762E" w14:textId="7ECAE5AE" w:rsidR="00F64B5F" w:rsidRPr="002B6F14" w:rsidRDefault="00F64B5F" w:rsidP="00F64B5F">
      <w:pPr>
        <w:rPr>
          <w:sz w:val="24"/>
          <w:szCs w:val="24"/>
        </w:rPr>
      </w:pPr>
      <w:r w:rsidRPr="2475EC72">
        <w:rPr>
          <w:b/>
          <w:bCs/>
          <w:sz w:val="24"/>
          <w:szCs w:val="24"/>
        </w:rPr>
        <w:t xml:space="preserve">Table </w:t>
      </w:r>
      <w:r w:rsidR="00631776">
        <w:rPr>
          <w:b/>
          <w:bCs/>
          <w:sz w:val="24"/>
          <w:szCs w:val="24"/>
        </w:rPr>
        <w:t>1</w:t>
      </w:r>
      <w:r w:rsidRPr="2475EC72">
        <w:rPr>
          <w:sz w:val="24"/>
          <w:szCs w:val="24"/>
        </w:rPr>
        <w:t xml:space="preserve">. </w:t>
      </w:r>
      <w:r w:rsidR="0E6B1F7D" w:rsidRPr="2475EC72">
        <w:rPr>
          <w:sz w:val="24"/>
          <w:szCs w:val="24"/>
        </w:rPr>
        <w:t>M</w:t>
      </w:r>
      <w:r w:rsidRPr="2475EC72">
        <w:rPr>
          <w:sz w:val="24"/>
          <w:szCs w:val="24"/>
        </w:rPr>
        <w:t xml:space="preserve">orphological traits </w:t>
      </w:r>
      <w:r w:rsidR="00095454">
        <w:rPr>
          <w:sz w:val="24"/>
          <w:szCs w:val="24"/>
        </w:rPr>
        <w:t>and literature-based traits used in this study</w:t>
      </w:r>
      <w:r w:rsidR="00384FDE">
        <w:rPr>
          <w:sz w:val="24"/>
          <w:szCs w:val="24"/>
        </w:rPr>
        <w:t>, and their connections to habitat variables that could be impacted by forest disturbance.</w:t>
      </w:r>
    </w:p>
    <w:p w14:paraId="5FB2AFA8" w14:textId="77777777" w:rsidR="00F64B5F" w:rsidRPr="002B6F14" w:rsidRDefault="00F64B5F" w:rsidP="00F64B5F">
      <w:pPr>
        <w:rPr>
          <w:sz w:val="24"/>
          <w:szCs w:val="24"/>
        </w:rPr>
      </w:pPr>
    </w:p>
    <w:tbl>
      <w:tblPr>
        <w:tblStyle w:val="TableGrid1"/>
        <w:tblW w:w="0" w:type="auto"/>
        <w:tblLook w:val="04A0" w:firstRow="1" w:lastRow="0" w:firstColumn="1" w:lastColumn="0" w:noHBand="0" w:noVBand="1"/>
      </w:tblPr>
      <w:tblGrid>
        <w:gridCol w:w="1726"/>
        <w:gridCol w:w="6248"/>
        <w:gridCol w:w="1376"/>
      </w:tblGrid>
      <w:tr w:rsidR="00961CDB" w:rsidRPr="002B6F14" w14:paraId="4F12004F" w14:textId="7C1A0B97" w:rsidTr="00897C2C">
        <w:tc>
          <w:tcPr>
            <w:tcW w:w="1736" w:type="dxa"/>
          </w:tcPr>
          <w:p w14:paraId="65099E10" w14:textId="77777777" w:rsidR="00961CDB" w:rsidRPr="002B6F14" w:rsidRDefault="00961CDB" w:rsidP="00CC54F5">
            <w:pPr>
              <w:rPr>
                <w:rFonts w:eastAsia="Calibri"/>
                <w:b/>
                <w:bCs/>
                <w:sz w:val="24"/>
                <w:szCs w:val="24"/>
                <w14:ligatures w14:val="none"/>
              </w:rPr>
            </w:pPr>
            <w:r w:rsidRPr="002B6F14">
              <w:rPr>
                <w:rFonts w:eastAsia="Calibri"/>
                <w:b/>
                <w:bCs/>
                <w:sz w:val="24"/>
                <w:szCs w:val="24"/>
                <w14:ligatures w14:val="none"/>
              </w:rPr>
              <w:t>Trait</w:t>
            </w:r>
          </w:p>
        </w:tc>
        <w:tc>
          <w:tcPr>
            <w:tcW w:w="6339" w:type="dxa"/>
          </w:tcPr>
          <w:p w14:paraId="08C029D8" w14:textId="77777777" w:rsidR="00961CDB" w:rsidRPr="002B6F14" w:rsidRDefault="00961CDB" w:rsidP="00CC54F5">
            <w:pPr>
              <w:rPr>
                <w:rFonts w:eastAsia="Calibri"/>
                <w:b/>
                <w:bCs/>
                <w:sz w:val="24"/>
                <w:szCs w:val="24"/>
                <w14:ligatures w14:val="none"/>
              </w:rPr>
            </w:pPr>
            <w:r w:rsidRPr="002B6F14">
              <w:rPr>
                <w:rFonts w:eastAsia="Calibri"/>
                <w:b/>
                <w:bCs/>
                <w:sz w:val="24"/>
                <w:szCs w:val="24"/>
                <w14:ligatures w14:val="none"/>
              </w:rPr>
              <w:t>Connection to habitat</w:t>
            </w:r>
          </w:p>
        </w:tc>
        <w:tc>
          <w:tcPr>
            <w:tcW w:w="1275" w:type="dxa"/>
          </w:tcPr>
          <w:p w14:paraId="0E3BA29C" w14:textId="2B04FEE0" w:rsidR="00961CDB" w:rsidRPr="002B6F14" w:rsidRDefault="00961CDB" w:rsidP="00CC54F5">
            <w:pPr>
              <w:rPr>
                <w:rFonts w:eastAsia="Calibri"/>
                <w:b/>
                <w:bCs/>
                <w:sz w:val="24"/>
                <w:szCs w:val="24"/>
                <w14:ligatures w14:val="none"/>
              </w:rPr>
            </w:pPr>
            <w:r>
              <w:rPr>
                <w:rFonts w:eastAsia="Calibri"/>
                <w:b/>
                <w:bCs/>
                <w:sz w:val="24"/>
                <w:szCs w:val="24"/>
                <w14:ligatures w14:val="none"/>
              </w:rPr>
              <w:t>References</w:t>
            </w:r>
          </w:p>
        </w:tc>
      </w:tr>
      <w:tr w:rsidR="00961CDB" w:rsidRPr="002B6F14" w14:paraId="2C237D02" w14:textId="312924AE" w:rsidTr="00897C2C">
        <w:tc>
          <w:tcPr>
            <w:tcW w:w="1736" w:type="dxa"/>
          </w:tcPr>
          <w:p w14:paraId="00A2C36D" w14:textId="235379CE" w:rsidR="00961CDB" w:rsidRPr="002B6F14" w:rsidRDefault="00961CDB" w:rsidP="00CC54F5">
            <w:pPr>
              <w:rPr>
                <w:rFonts w:eastAsia="Calibri"/>
                <w:sz w:val="24"/>
                <w:szCs w:val="24"/>
                <w14:ligatures w14:val="none"/>
              </w:rPr>
            </w:pPr>
            <w:r w:rsidRPr="002B6F14">
              <w:rPr>
                <w:rFonts w:eastAsia="Calibri"/>
                <w:sz w:val="24"/>
                <w:szCs w:val="24"/>
                <w14:ligatures w14:val="none"/>
              </w:rPr>
              <w:t>Body length</w:t>
            </w:r>
            <w:r w:rsidR="00243496">
              <w:rPr>
                <w:rFonts w:eastAsia="Calibri"/>
                <w:sz w:val="24"/>
                <w:szCs w:val="24"/>
                <w14:ligatures w14:val="none"/>
              </w:rPr>
              <w:t xml:space="preserve"> (mm)</w:t>
            </w:r>
          </w:p>
        </w:tc>
        <w:tc>
          <w:tcPr>
            <w:tcW w:w="6339" w:type="dxa"/>
          </w:tcPr>
          <w:p w14:paraId="682D47AC" w14:textId="2CCDA41B" w:rsidR="00961CDB" w:rsidRPr="002B6F14" w:rsidRDefault="00961CDB" w:rsidP="00CC54F5">
            <w:pPr>
              <w:rPr>
                <w:rFonts w:eastAsia="Calibri"/>
                <w:sz w:val="24"/>
                <w:szCs w:val="24"/>
                <w:vertAlign w:val="superscript"/>
                <w14:ligatures w14:val="none"/>
              </w:rPr>
            </w:pPr>
            <w:r w:rsidRPr="002B6F14">
              <w:rPr>
                <w:rFonts w:eastAsia="Calibri"/>
                <w:sz w:val="24"/>
                <w:szCs w:val="24"/>
                <w14:ligatures w14:val="none"/>
              </w:rPr>
              <w:t>Shorter body length was found for ground beetles caught in wind-disturbed forests, relative to undisturbed forests. Body length is correlated with many other morphological traits</w:t>
            </w:r>
            <w:r w:rsidR="00897C2C">
              <w:rPr>
                <w:rFonts w:eastAsia="Calibri"/>
                <w:sz w:val="24"/>
                <w:szCs w:val="24"/>
                <w14:ligatures w14:val="none"/>
              </w:rPr>
              <w:t>.</w:t>
            </w:r>
          </w:p>
        </w:tc>
        <w:tc>
          <w:tcPr>
            <w:tcW w:w="1275" w:type="dxa"/>
          </w:tcPr>
          <w:p w14:paraId="1270EEB2" w14:textId="16497AC6" w:rsidR="00961CDB" w:rsidRPr="002B6F14" w:rsidRDefault="00897C2C" w:rsidP="00CC54F5">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{"citationID":"UlYsOBr5","properties":{"formattedCitation":"(Barton et al. 2011, Sklodowski and Garbalinska 2011)","plainCitation":"(Barton et al. 2011, Sklodowski and Garbalinska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Pr>
                <w:rFonts w:eastAsia="Calibri"/>
                <w:sz w:val="24"/>
                <w:szCs w:val="24"/>
                <w14:ligatures w14:val="none"/>
              </w:rPr>
              <w:fldChar w:fldCharType="separate"/>
            </w:r>
            <w:r w:rsidRPr="00897C2C">
              <w:rPr>
                <w:sz w:val="24"/>
              </w:rPr>
              <w:t>(Barton et al. 2011, Sklodowski and Garbalinska 2011)</w:t>
            </w:r>
            <w:r>
              <w:rPr>
                <w:rFonts w:eastAsia="Calibri"/>
                <w:sz w:val="24"/>
                <w:szCs w:val="24"/>
                <w14:ligatures w14:val="none"/>
              </w:rPr>
              <w:fldChar w:fldCharType="end"/>
            </w:r>
          </w:p>
        </w:tc>
      </w:tr>
      <w:tr w:rsidR="00961CDB" w:rsidRPr="002B6F14" w14:paraId="6193DD8A" w14:textId="4CE2A72D" w:rsidTr="00897C2C">
        <w:tc>
          <w:tcPr>
            <w:tcW w:w="1736" w:type="dxa"/>
          </w:tcPr>
          <w:p w14:paraId="687F824D" w14:textId="72D703B7" w:rsidR="00961CDB" w:rsidRPr="002B6F14" w:rsidRDefault="00961CDB" w:rsidP="00CC54F5">
            <w:pPr>
              <w:rPr>
                <w:rFonts w:eastAsia="Calibri"/>
                <w:sz w:val="24"/>
                <w:szCs w:val="24"/>
                <w14:ligatures w14:val="none"/>
              </w:rPr>
            </w:pPr>
            <w:r w:rsidRPr="002B6F14">
              <w:rPr>
                <w:rFonts w:eastAsia="Calibri"/>
                <w:sz w:val="24"/>
                <w:szCs w:val="24"/>
                <w14:ligatures w14:val="none"/>
              </w:rPr>
              <w:t>Antenna length</w:t>
            </w:r>
            <w:r w:rsidR="00243496">
              <w:rPr>
                <w:rFonts w:eastAsia="Calibri"/>
                <w:sz w:val="24"/>
                <w:szCs w:val="24"/>
                <w14:ligatures w14:val="none"/>
              </w:rPr>
              <w:t xml:space="preserve"> (mm)</w:t>
            </w:r>
          </w:p>
        </w:tc>
        <w:tc>
          <w:tcPr>
            <w:tcW w:w="6339" w:type="dxa"/>
          </w:tcPr>
          <w:p w14:paraId="427A1C13" w14:textId="7FFE7272" w:rsidR="00961CDB" w:rsidRPr="002B6F14" w:rsidRDefault="00961CDB" w:rsidP="00CC54F5">
            <w:pPr>
              <w:rPr>
                <w:rFonts w:eastAsia="Calibri"/>
                <w:sz w:val="24"/>
                <w:szCs w:val="24"/>
                <w:vertAlign w:val="superscript"/>
                <w14:ligatures w14:val="none"/>
              </w:rPr>
            </w:pPr>
            <w:r w:rsidRPr="002B6F14">
              <w:rPr>
                <w:rFonts w:eastAsia="Calibri"/>
                <w:sz w:val="24"/>
                <w:szCs w:val="24"/>
                <w14:ligatures w14:val="none"/>
              </w:rPr>
              <w:t>Tactile hunter species, which rely on sense of touch more than vision, tend to have longer antennae. Longer antenna length relative to body length was found for ground beetles caught under a tree, versus in the open</w:t>
            </w:r>
            <w:r w:rsidR="00755469">
              <w:rPr>
                <w:rFonts w:eastAsia="Calibri"/>
                <w:sz w:val="24"/>
                <w:szCs w:val="24"/>
                <w14:ligatures w14:val="none"/>
              </w:rPr>
              <w:t>.</w:t>
            </w:r>
          </w:p>
        </w:tc>
        <w:tc>
          <w:tcPr>
            <w:tcW w:w="1275" w:type="dxa"/>
          </w:tcPr>
          <w:p w14:paraId="2E3447E9" w14:textId="02A954C2" w:rsidR="00961CDB" w:rsidRPr="002B6F14" w:rsidRDefault="004B3489" w:rsidP="00CC54F5">
            <w:pPr>
              <w:rPr>
                <w:rFonts w:eastAsia="Calibri"/>
                <w:sz w:val="24"/>
                <w:szCs w:val="24"/>
                <w14:ligatures w14:val="none"/>
              </w:rPr>
            </w:pPr>
            <w:r>
              <w:rPr>
                <w:rFonts w:eastAsia="Calibri"/>
                <w:sz w:val="24"/>
                <w:szCs w:val="24"/>
                <w14:ligatures w14:val="none"/>
              </w:rPr>
              <w:fldChar w:fldCharType="begin"/>
            </w:r>
            <w:r w:rsidR="00755469">
              <w:rPr>
                <w:rFonts w:eastAsia="Calibri"/>
                <w:sz w:val="24"/>
                <w:szCs w:val="24"/>
                <w14:ligatures w14:val="none"/>
              </w:rPr>
              <w:instrText xml:space="preserve"> ADDIN ZOTERO_ITEM CSL_CITATION {"citationID":"aXbWD9HH","properties":{"formattedCitation":"(Bauer and Kredler 1993, Barton et al. 2011)","plainCitation":"(Bauer and Kredler 1993, Barton et al. 2011)","noteIndex":0},"citationItems":[{"id":427,"uris":["http://zotero.org/groups/5154252/items/FB8PLU46"],"itemData":{"id":427,"type":"article-journal","abstract":"Twelve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Pr>
                <w:rFonts w:eastAsia="Calibri"/>
                <w:sz w:val="24"/>
                <w:szCs w:val="24"/>
                <w14:ligatures w14:val="none"/>
              </w:rPr>
              <w:fldChar w:fldCharType="separate"/>
            </w:r>
            <w:r w:rsidR="00755469" w:rsidRPr="00755469">
              <w:rPr>
                <w:sz w:val="24"/>
              </w:rPr>
              <w:t>(Bauer and Kredler 1993, Barton et al. 2011)</w:t>
            </w:r>
            <w:r>
              <w:rPr>
                <w:rFonts w:eastAsia="Calibri"/>
                <w:sz w:val="24"/>
                <w:szCs w:val="24"/>
                <w14:ligatures w14:val="none"/>
              </w:rPr>
              <w:fldChar w:fldCharType="end"/>
            </w:r>
          </w:p>
        </w:tc>
      </w:tr>
      <w:tr w:rsidR="00961CDB" w:rsidRPr="002B6F14" w14:paraId="655E2F69" w14:textId="0B8CA951" w:rsidTr="00897C2C">
        <w:trPr>
          <w:trHeight w:val="1151"/>
        </w:trPr>
        <w:tc>
          <w:tcPr>
            <w:tcW w:w="1736" w:type="dxa"/>
          </w:tcPr>
          <w:p w14:paraId="00A6F2C5" w14:textId="310994CB" w:rsidR="00961CDB" w:rsidRPr="002B6F14" w:rsidRDefault="00961CDB" w:rsidP="00CC54F5">
            <w:pPr>
              <w:rPr>
                <w:rFonts w:eastAsia="Calibri"/>
                <w:sz w:val="24"/>
                <w:szCs w:val="24"/>
                <w14:ligatures w14:val="none"/>
              </w:rPr>
            </w:pPr>
            <w:r w:rsidRPr="002B6F14">
              <w:rPr>
                <w:rFonts w:eastAsia="Calibri"/>
                <w:sz w:val="24"/>
                <w:szCs w:val="24"/>
                <w14:ligatures w14:val="none"/>
              </w:rPr>
              <w:t>Eye protrusion</w:t>
            </w:r>
            <w:r w:rsidR="00243496">
              <w:rPr>
                <w:rFonts w:eastAsia="Calibri"/>
                <w:sz w:val="24"/>
                <w:szCs w:val="24"/>
                <w14:ligatures w14:val="none"/>
              </w:rPr>
              <w:t xml:space="preserve"> (mm)</w:t>
            </w:r>
          </w:p>
        </w:tc>
        <w:tc>
          <w:tcPr>
            <w:tcW w:w="6339" w:type="dxa"/>
          </w:tcPr>
          <w:p w14:paraId="0DEA0212" w14:textId="5470584A" w:rsidR="00961CDB" w:rsidRPr="002B6F14" w:rsidRDefault="00961CDB" w:rsidP="00A86E76">
            <w:pPr>
              <w:rPr>
                <w:rFonts w:eastAsia="Calibri"/>
                <w:sz w:val="24"/>
                <w:szCs w:val="24"/>
                <w:vertAlign w:val="superscript"/>
                <w14:ligatures w14:val="none"/>
              </w:rPr>
            </w:pPr>
            <w:r w:rsidRPr="002B6F14">
              <w:rPr>
                <w:rFonts w:eastAsia="Calibri"/>
                <w:sz w:val="24"/>
                <w:szCs w:val="24"/>
                <w14:ligatures w14:val="none"/>
              </w:rPr>
              <w:t>A greater eye protrusion was found in a tree-climbing ground beetle, and it may allow partial overlap in the frontal visual field. However, greater eye protrusion might prevent a ground beetle from moving through thick vegetation or soil</w:t>
            </w:r>
            <w:r w:rsidR="00C70329">
              <w:rPr>
                <w:rFonts w:eastAsia="Calibri"/>
                <w:sz w:val="24"/>
                <w:szCs w:val="24"/>
                <w14:ligatures w14:val="none"/>
              </w:rPr>
              <w:t>.</w:t>
            </w:r>
          </w:p>
        </w:tc>
        <w:tc>
          <w:tcPr>
            <w:tcW w:w="1275" w:type="dxa"/>
          </w:tcPr>
          <w:p w14:paraId="2E4835E9" w14:textId="0D1AD92E" w:rsidR="00961CDB" w:rsidRDefault="00C70329" w:rsidP="00A86E76">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{"citationID":"E5PSIJed","properties":{"formattedCitation":"(Talarico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Pr>
                <w:rFonts w:eastAsia="Calibri"/>
                <w:sz w:val="24"/>
                <w:szCs w:val="24"/>
                <w14:ligatures w14:val="none"/>
              </w:rPr>
              <w:fldChar w:fldCharType="separate"/>
            </w:r>
            <w:r w:rsidRPr="00C70329">
              <w:rPr>
                <w:sz w:val="24"/>
              </w:rPr>
              <w:t>(Talarico et al. 2007)</w:t>
            </w:r>
            <w:r>
              <w:rPr>
                <w:rFonts w:eastAsia="Calibri"/>
                <w:sz w:val="24"/>
                <w:szCs w:val="24"/>
                <w14:ligatures w14:val="none"/>
              </w:rPr>
              <w:fldChar w:fldCharType="end"/>
            </w:r>
          </w:p>
        </w:tc>
      </w:tr>
      <w:tr w:rsidR="00961CDB" w:rsidRPr="002B6F14" w14:paraId="3E87BB59" w14:textId="57EECEE4" w:rsidTr="00897C2C">
        <w:tc>
          <w:tcPr>
            <w:tcW w:w="1736" w:type="dxa"/>
          </w:tcPr>
          <w:p w14:paraId="694DC08C" w14:textId="66E9A509" w:rsidR="00961CDB" w:rsidRPr="002B6F14" w:rsidRDefault="00961CDB" w:rsidP="00CC54F5">
            <w:pPr>
              <w:rPr>
                <w:rFonts w:eastAsia="Calibri"/>
                <w:sz w:val="24"/>
                <w:szCs w:val="24"/>
                <w14:ligatures w14:val="none"/>
              </w:rPr>
            </w:pPr>
            <w:r w:rsidRPr="002B6F14">
              <w:rPr>
                <w:rFonts w:eastAsia="Calibri"/>
                <w:sz w:val="24"/>
                <w:szCs w:val="24"/>
                <w14:ligatures w14:val="none"/>
              </w:rPr>
              <w:t>Eye length</w:t>
            </w:r>
            <w:r w:rsidR="00243496">
              <w:rPr>
                <w:rFonts w:eastAsia="Calibri"/>
                <w:sz w:val="24"/>
                <w:szCs w:val="24"/>
                <w14:ligatures w14:val="none"/>
              </w:rPr>
              <w:t xml:space="preserve"> (mm)</w:t>
            </w:r>
          </w:p>
        </w:tc>
        <w:tc>
          <w:tcPr>
            <w:tcW w:w="6339" w:type="dxa"/>
          </w:tcPr>
          <w:p w14:paraId="5313ED69" w14:textId="106C5969" w:rsidR="00961CDB" w:rsidRPr="002B6F14" w:rsidRDefault="00961CDB" w:rsidP="00CC54F5">
            <w:pPr>
              <w:rPr>
                <w:rFonts w:eastAsia="Times New Roman"/>
                <w:sz w:val="24"/>
                <w:szCs w:val="24"/>
                <w:vertAlign w:val="superscript"/>
                <w14:ligatures w14:val="none"/>
              </w:rPr>
            </w:pPr>
            <w:r w:rsidRPr="002B6F14">
              <w:rPr>
                <w:rFonts w:eastAsia="Times New Roman"/>
                <w:sz w:val="24"/>
                <w:szCs w:val="24"/>
                <w14:ligatures w14:val="none"/>
              </w:rPr>
              <w:t xml:space="preserve">Diurnal ground beetle species and/or those adapted to open environments tend to rely on vision for predator avoidance or prey </w:t>
            </w:r>
            <w:proofErr w:type="gramStart"/>
            <w:r w:rsidRPr="002B6F14">
              <w:rPr>
                <w:rFonts w:eastAsia="Times New Roman"/>
                <w:sz w:val="24"/>
                <w:szCs w:val="24"/>
                <w14:ligatures w14:val="none"/>
              </w:rPr>
              <w:t>detection</w:t>
            </w:r>
            <w:r>
              <w:rPr>
                <w:rFonts w:eastAsia="Times New Roman"/>
                <w:sz w:val="24"/>
                <w:szCs w:val="24"/>
                <w14:ligatures w14:val="none"/>
              </w:rPr>
              <w:t>, and</w:t>
            </w:r>
            <w:proofErr w:type="gramEnd"/>
            <w:r>
              <w:rPr>
                <w:rFonts w:eastAsia="Times New Roman"/>
                <w:sz w:val="24"/>
                <w:szCs w:val="24"/>
                <w14:ligatures w14:val="none"/>
              </w:rPr>
              <w:t xml:space="preserve"> thus might have longer eyes</w:t>
            </w:r>
            <w:r w:rsidRPr="002B6F14">
              <w:rPr>
                <w:rFonts w:eastAsia="Times New Roman"/>
                <w:sz w:val="24"/>
                <w:szCs w:val="24"/>
                <w14:ligatures w14:val="none"/>
              </w:rPr>
              <w:t>.</w:t>
            </w:r>
            <w:r>
              <w:rPr>
                <w:rFonts w:eastAsia="Times New Roman"/>
                <w:sz w:val="24"/>
                <w:szCs w:val="24"/>
                <w14:ligatures w14:val="none"/>
              </w:rPr>
              <w:t xml:space="preserve"> </w:t>
            </w:r>
          </w:p>
        </w:tc>
        <w:tc>
          <w:tcPr>
            <w:tcW w:w="1275" w:type="dxa"/>
          </w:tcPr>
          <w:p w14:paraId="7F83D9C4" w14:textId="1F30063F" w:rsidR="00961CDB" w:rsidRPr="002B6F14" w:rsidRDefault="0075639F" w:rsidP="00CC54F5">
            <w:pPr>
              <w:rPr>
                <w:rFonts w:eastAsia="Times New Roman"/>
                <w:sz w:val="24"/>
                <w:szCs w:val="24"/>
                <w14:ligatures w14:val="none"/>
              </w:rPr>
            </w:pPr>
            <w:r>
              <w:rPr>
                <w:rFonts w:eastAsia="Times New Roman"/>
                <w:sz w:val="24"/>
                <w:szCs w:val="24"/>
                <w14:ligatures w14:val="none"/>
              </w:rPr>
              <w:fldChar w:fldCharType="begin"/>
            </w:r>
            <w:r>
              <w:rPr>
                <w:rFonts w:eastAsia="Times New Roman"/>
                <w:sz w:val="24"/>
                <w:szCs w:val="24"/>
                <w14:ligatures w14:val="none"/>
              </w:rPr>
              <w:instrText xml:space="preserve"> ADDIN ZOTERO_ITEM CSL_CITATION {"citationID":"GPmrvXB1","properties":{"formattedCitation":"(Talarico et al. 2007)","plainCitation":"(Talarico et al. 2007)","noteIndex":0},"citationItems":[{"id":425,"uris":["http://zotero.org/groups/5154252/items/VP6JIHI3"],"itemData":{"id":425,"type":"article-journal","container-title":"Journal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Pr>
                <w:rFonts w:eastAsia="Times New Roman"/>
                <w:sz w:val="24"/>
                <w:szCs w:val="24"/>
                <w14:ligatures w14:val="none"/>
              </w:rPr>
              <w:fldChar w:fldCharType="separate"/>
            </w:r>
            <w:r w:rsidRPr="0075639F">
              <w:rPr>
                <w:sz w:val="24"/>
              </w:rPr>
              <w:t>(Talarico et al. 2007)</w:t>
            </w:r>
            <w:r>
              <w:rPr>
                <w:rFonts w:eastAsia="Times New Roman"/>
                <w:sz w:val="24"/>
                <w:szCs w:val="24"/>
                <w14:ligatures w14:val="none"/>
              </w:rPr>
              <w:fldChar w:fldCharType="end"/>
            </w:r>
          </w:p>
        </w:tc>
      </w:tr>
      <w:tr w:rsidR="00961CDB" w:rsidRPr="002B6F14" w14:paraId="07B21E10" w14:textId="6DF9163F" w:rsidTr="00897C2C">
        <w:tc>
          <w:tcPr>
            <w:tcW w:w="1736" w:type="dxa"/>
          </w:tcPr>
          <w:p w14:paraId="782B15E0" w14:textId="7B2D5822" w:rsidR="00961CDB" w:rsidRPr="002B6F14" w:rsidRDefault="00961CDB" w:rsidP="00CC54F5">
            <w:pPr>
              <w:rPr>
                <w:rFonts w:eastAsia="Calibri"/>
                <w:sz w:val="24"/>
                <w:szCs w:val="24"/>
                <w14:ligatures w14:val="none"/>
              </w:rPr>
            </w:pPr>
            <w:r w:rsidRPr="002B6F14">
              <w:rPr>
                <w:rFonts w:eastAsia="Calibri"/>
                <w:sz w:val="24"/>
                <w:szCs w:val="24"/>
                <w14:ligatures w14:val="none"/>
              </w:rPr>
              <w:t>Pronotum width</w:t>
            </w:r>
            <w:r w:rsidR="00243496">
              <w:rPr>
                <w:rFonts w:eastAsia="Calibri"/>
                <w:sz w:val="24"/>
                <w:szCs w:val="24"/>
                <w14:ligatures w14:val="none"/>
              </w:rPr>
              <w:t xml:space="preserve"> (mm)</w:t>
            </w:r>
          </w:p>
        </w:tc>
        <w:tc>
          <w:tcPr>
            <w:tcW w:w="6339" w:type="dxa"/>
          </w:tcPr>
          <w:p w14:paraId="396C3821" w14:textId="0F08F3F8" w:rsidR="00961CDB" w:rsidRPr="002B6F14" w:rsidRDefault="00961CDB" w:rsidP="00CC54F5">
            <w:pPr>
              <w:rPr>
                <w:rFonts w:eastAsia="Calibri"/>
                <w:sz w:val="24"/>
                <w:szCs w:val="24"/>
                <w:vertAlign w:val="superscript"/>
                <w14:ligatures w14:val="none"/>
              </w:rPr>
            </w:pPr>
            <w:r w:rsidRPr="002B6F14">
              <w:rPr>
                <w:rFonts w:eastAsia="Calibri"/>
                <w:sz w:val="24"/>
                <w:szCs w:val="24"/>
                <w14:ligatures w14:val="none"/>
              </w:rPr>
              <w:t>A proportionally wider pronotum can be found in robust-bodied beetles, which tend to be found within open habitats.</w:t>
            </w:r>
            <w:r>
              <w:rPr>
                <w:rFonts w:eastAsia="Calibri"/>
                <w:sz w:val="24"/>
                <w:szCs w:val="24"/>
                <w14:ligatures w14:val="none"/>
              </w:rPr>
              <w:t xml:space="preserve"> A narrow pronotum can be an adaptation to reaching prey within hard-to-reach </w:t>
            </w:r>
            <w:r w:rsidR="00916E55">
              <w:rPr>
                <w:rFonts w:eastAsia="Calibri"/>
                <w:sz w:val="24"/>
                <w:szCs w:val="24"/>
                <w14:ligatures w14:val="none"/>
              </w:rPr>
              <w:t xml:space="preserve">soil </w:t>
            </w:r>
            <w:r>
              <w:rPr>
                <w:rFonts w:eastAsia="Calibri"/>
                <w:sz w:val="24"/>
                <w:szCs w:val="24"/>
                <w14:ligatures w14:val="none"/>
              </w:rPr>
              <w:t xml:space="preserve">crevices or </w:t>
            </w:r>
            <w:r w:rsidR="00916E55">
              <w:rPr>
                <w:rFonts w:eastAsia="Calibri"/>
                <w:sz w:val="24"/>
                <w:szCs w:val="24"/>
                <w14:ligatures w14:val="none"/>
              </w:rPr>
              <w:t xml:space="preserve">snail </w:t>
            </w:r>
            <w:r>
              <w:rPr>
                <w:rFonts w:eastAsia="Calibri"/>
                <w:sz w:val="24"/>
                <w:szCs w:val="24"/>
                <w14:ligatures w14:val="none"/>
              </w:rPr>
              <w:t>shells. A narrow pronotum may also be related to the beetle having an unobstructed view behind its eyes</w:t>
            </w:r>
            <w:r w:rsidR="00406AFA">
              <w:rPr>
                <w:rFonts w:eastAsia="Calibri"/>
                <w:sz w:val="24"/>
                <w:szCs w:val="24"/>
                <w14:ligatures w14:val="none"/>
              </w:rPr>
              <w:t>.</w:t>
            </w:r>
          </w:p>
        </w:tc>
        <w:tc>
          <w:tcPr>
            <w:tcW w:w="1275" w:type="dxa"/>
          </w:tcPr>
          <w:p w14:paraId="07D76B0C" w14:textId="193DA04F" w:rsidR="00961CDB" w:rsidRPr="002B6F14" w:rsidRDefault="00292B3A" w:rsidP="00CC54F5">
            <w:pPr>
              <w:rPr>
                <w:rFonts w:eastAsia="Calibri"/>
                <w:sz w:val="24"/>
                <w:szCs w:val="24"/>
                <w14:ligatures w14:val="none"/>
              </w:rPr>
            </w:pPr>
            <w:r>
              <w:rPr>
                <w:rFonts w:eastAsia="Calibri"/>
                <w:sz w:val="24"/>
                <w:szCs w:val="24"/>
                <w14:ligatures w14:val="none"/>
              </w:rPr>
              <w:fldChar w:fldCharType="begin"/>
            </w:r>
            <w:r w:rsidR="00916E55">
              <w:rPr>
                <w:rFonts w:eastAsia="Calibri"/>
                <w:sz w:val="24"/>
                <w:szCs w:val="24"/>
                <w14:ligatures w14:val="none"/>
              </w:rPr>
              <w:instrText xml:space="preserve"> ADDIN ZOTERO_ITEM CSL_CITATION {"citationID":"gox9WKX0","properties":{"formattedCitation":"(Thiele 1977, Forsythe 1991, Barton et al. 2011)","plainCitation":"(Thiele 1977, Forsythe 1991, Barton et al. 2011)","noteIndex":0},"citationItems":[{"id":297,"uris":["http://zotero.org/groups/5154252/items/A8K7TR4F"],"itemData":{"id":297,"type":"book","event-place":"Berlin,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Pr>
                <w:rFonts w:eastAsia="Calibri"/>
                <w:sz w:val="24"/>
                <w:szCs w:val="24"/>
                <w14:ligatures w14:val="none"/>
              </w:rPr>
              <w:fldChar w:fldCharType="separate"/>
            </w:r>
            <w:r w:rsidR="00916E55" w:rsidRPr="00916E55">
              <w:rPr>
                <w:sz w:val="24"/>
              </w:rPr>
              <w:t>(Thiele 1977, Forsythe 1991, Barton et al. 2011)</w:t>
            </w:r>
            <w:r>
              <w:rPr>
                <w:rFonts w:eastAsia="Calibri"/>
                <w:sz w:val="24"/>
                <w:szCs w:val="24"/>
                <w14:ligatures w14:val="none"/>
              </w:rPr>
              <w:fldChar w:fldCharType="end"/>
            </w:r>
          </w:p>
        </w:tc>
      </w:tr>
      <w:tr w:rsidR="00961CDB" w:rsidRPr="002B6F14" w14:paraId="5B4D135D" w14:textId="2C4EDDFE" w:rsidTr="00897C2C">
        <w:tc>
          <w:tcPr>
            <w:tcW w:w="1736" w:type="dxa"/>
          </w:tcPr>
          <w:p w14:paraId="5737F7A5" w14:textId="1F470BAE" w:rsidR="00961CDB" w:rsidRPr="002B6F14" w:rsidRDefault="00961CDB" w:rsidP="00CC54F5">
            <w:pPr>
              <w:rPr>
                <w:rFonts w:eastAsia="Calibri"/>
                <w:sz w:val="24"/>
                <w:szCs w:val="24"/>
                <w14:ligatures w14:val="none"/>
              </w:rPr>
            </w:pPr>
            <w:r w:rsidRPr="002B6F14">
              <w:rPr>
                <w:rFonts w:eastAsia="Calibri"/>
                <w:sz w:val="24"/>
                <w:szCs w:val="24"/>
                <w14:ligatures w14:val="none"/>
              </w:rPr>
              <w:t>Abdomen width</w:t>
            </w:r>
            <w:r w:rsidR="00243496">
              <w:rPr>
                <w:rFonts w:eastAsia="Calibri"/>
                <w:sz w:val="24"/>
                <w:szCs w:val="24"/>
                <w14:ligatures w14:val="none"/>
              </w:rPr>
              <w:t xml:space="preserve"> (mm)</w:t>
            </w:r>
          </w:p>
        </w:tc>
        <w:tc>
          <w:tcPr>
            <w:tcW w:w="6339" w:type="dxa"/>
          </w:tcPr>
          <w:p w14:paraId="226D6F21" w14:textId="7AED7E63" w:rsidR="00961CDB" w:rsidRPr="002B6F14" w:rsidRDefault="00961CDB" w:rsidP="00CC54F5">
            <w:pPr>
              <w:rPr>
                <w:rFonts w:eastAsia="Calibri"/>
                <w:sz w:val="24"/>
                <w:szCs w:val="24"/>
                <w:vertAlign w:val="superscript"/>
                <w14:ligatures w14:val="none"/>
              </w:rPr>
            </w:pPr>
            <w:r w:rsidRPr="002B6F14">
              <w:rPr>
                <w:rFonts w:eastAsia="Calibri"/>
                <w:sz w:val="24"/>
                <w:szCs w:val="24"/>
                <w14:ligatures w14:val="none"/>
              </w:rPr>
              <w:t>Similar pattern to pronotum width</w:t>
            </w:r>
            <w:r>
              <w:rPr>
                <w:rFonts w:eastAsia="Calibri"/>
                <w:sz w:val="24"/>
                <w:szCs w:val="24"/>
                <w14:ligatures w14:val="none"/>
              </w:rPr>
              <w:t>, with species having proportionally wider abdomens tending to be found</w:t>
            </w:r>
            <w:r w:rsidRPr="002B6F14">
              <w:rPr>
                <w:rFonts w:eastAsia="Calibri"/>
                <w:sz w:val="24"/>
                <w:szCs w:val="24"/>
                <w14:ligatures w14:val="none"/>
              </w:rPr>
              <w:t xml:space="preserve"> </w:t>
            </w:r>
            <w:r>
              <w:rPr>
                <w:rFonts w:eastAsia="Calibri"/>
                <w:sz w:val="24"/>
                <w:szCs w:val="24"/>
                <w14:ligatures w14:val="none"/>
              </w:rPr>
              <w:t>in open habitats</w:t>
            </w:r>
            <w:r w:rsidR="00292B3A">
              <w:rPr>
                <w:rFonts w:eastAsia="Calibri"/>
                <w:sz w:val="24"/>
                <w:szCs w:val="24"/>
                <w14:ligatures w14:val="none"/>
              </w:rPr>
              <w:t>.</w:t>
            </w:r>
          </w:p>
        </w:tc>
        <w:tc>
          <w:tcPr>
            <w:tcW w:w="1275" w:type="dxa"/>
          </w:tcPr>
          <w:p w14:paraId="68A723C0" w14:textId="5C29A33E" w:rsidR="00961CDB" w:rsidRPr="002B6F14" w:rsidRDefault="00292B3A" w:rsidP="00CC54F5">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{"citationID":"OujifYJV","properties":{"formattedCitation":"(Barton et al. 2011)","plainCitation":"(Barton et al. 2011)","noteIndex":0},"citationItems":[{"id":471,"uris":["http://zotero.org/groups/5154252/items/VDECKH2A"],"itemData":{"id":471,"type":"article-journal","container-title":"Biological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Pr>
                <w:rFonts w:eastAsia="Calibri"/>
                <w:sz w:val="24"/>
                <w:szCs w:val="24"/>
                <w14:ligatures w14:val="none"/>
              </w:rPr>
              <w:fldChar w:fldCharType="separate"/>
            </w:r>
            <w:r w:rsidRPr="00292B3A">
              <w:rPr>
                <w:sz w:val="24"/>
              </w:rPr>
              <w:t>(Barton et al. 2011)</w:t>
            </w:r>
            <w:r>
              <w:rPr>
                <w:rFonts w:eastAsia="Calibri"/>
                <w:sz w:val="24"/>
                <w:szCs w:val="24"/>
                <w14:ligatures w14:val="none"/>
              </w:rPr>
              <w:fldChar w:fldCharType="end"/>
            </w:r>
          </w:p>
        </w:tc>
      </w:tr>
      <w:tr w:rsidR="00961CDB" w:rsidRPr="002B6F14" w14:paraId="60110E51" w14:textId="5A2AA999" w:rsidTr="00897C2C">
        <w:tc>
          <w:tcPr>
            <w:tcW w:w="1736" w:type="dxa"/>
          </w:tcPr>
          <w:p w14:paraId="36ECB07A" w14:textId="554478F5" w:rsidR="00961CDB" w:rsidRPr="002B6F14" w:rsidRDefault="00961CDB" w:rsidP="00CC54F5">
            <w:pPr>
              <w:rPr>
                <w:rFonts w:eastAsia="Times New Roman"/>
                <w:sz w:val="24"/>
                <w:szCs w:val="24"/>
                <w14:ligatures w14:val="none"/>
              </w:rPr>
            </w:pPr>
            <w:r w:rsidRPr="002B6F14">
              <w:rPr>
                <w:rFonts w:eastAsia="Times New Roman"/>
                <w:sz w:val="24"/>
                <w:szCs w:val="24"/>
                <w14:ligatures w14:val="none"/>
              </w:rPr>
              <w:t>Rear leg length</w:t>
            </w:r>
            <w:r w:rsidR="00243496">
              <w:rPr>
                <w:rFonts w:eastAsia="Times New Roman"/>
                <w:sz w:val="24"/>
                <w:szCs w:val="24"/>
                <w14:ligatures w14:val="none"/>
              </w:rPr>
              <w:t xml:space="preserve"> (mm)</w:t>
            </w:r>
          </w:p>
        </w:tc>
        <w:tc>
          <w:tcPr>
            <w:tcW w:w="6339" w:type="dxa"/>
          </w:tcPr>
          <w:p w14:paraId="3EE486B8" w14:textId="08D0211F" w:rsidR="00961CDB" w:rsidRPr="002B6F14" w:rsidRDefault="00961CDB" w:rsidP="00CC54F5">
            <w:pPr>
              <w:rPr>
                <w:rFonts w:eastAsia="Calibri"/>
                <w:sz w:val="24"/>
                <w:szCs w:val="24"/>
                <w:vertAlign w:val="superscript"/>
                <w14:ligatures w14:val="none"/>
              </w:rPr>
            </w:pPr>
            <w:r w:rsidRPr="002B6F14">
              <w:rPr>
                <w:rFonts w:eastAsia="Calibri"/>
                <w:sz w:val="24"/>
                <w:szCs w:val="24"/>
                <w14:ligatures w14:val="none"/>
              </w:rPr>
              <w:t>Open habitats seem to favor ground beetle species with shorter legs relative to body length</w:t>
            </w:r>
            <w:r w:rsidR="00292B3A">
              <w:rPr>
                <w:rFonts w:eastAsia="Calibri"/>
                <w:sz w:val="24"/>
                <w:szCs w:val="24"/>
                <w14:ligatures w14:val="none"/>
              </w:rPr>
              <w:t>.</w:t>
            </w:r>
            <w:r>
              <w:rPr>
                <w:rFonts w:eastAsia="Calibri"/>
                <w:sz w:val="24"/>
                <w:szCs w:val="24"/>
                <w14:ligatures w14:val="none"/>
              </w:rPr>
              <w:t xml:space="preserve"> Ground beetles with longer legs may be weaker at pushing through dense substrates</w:t>
            </w:r>
            <w:r w:rsidR="00292B3A">
              <w:rPr>
                <w:rFonts w:eastAsia="Calibri"/>
                <w:sz w:val="24"/>
                <w:szCs w:val="24"/>
                <w14:ligatures w14:val="none"/>
              </w:rPr>
              <w:t>.</w:t>
            </w:r>
          </w:p>
        </w:tc>
        <w:tc>
          <w:tcPr>
            <w:tcW w:w="1275" w:type="dxa"/>
          </w:tcPr>
          <w:p w14:paraId="31B93DBB" w14:textId="4F501C74" w:rsidR="00961CDB" w:rsidRPr="002B6F14" w:rsidRDefault="00871ED4" w:rsidP="00CC54F5">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{"citationID":"sg0PoQeU","properties":{"formattedCitation":"(Forsythe 1991, Barton et al. 2011)","plainCitation":"(Forsythe 1991, Barton et al. 2011)","noteIndex":0},"citationItems":[{"id":518,"uris":["http://zotero.org/groups/5154252/items/7C5NV3AV"],"itemData":{"id":518,"type":"article-journal","abstract":"This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G."}],"issued":{"date-parts":[["1991",2]]}}},{"id":471,"uris":["http://zotero.org/groups/5154252/items/VDECKH2A"],"itemData":{"id":471,"type":"article-journal","container-title":"Biological Journal of the Linnean Society","DOI":"10.1111/j.1095-8312.2010.01580.x","ISSN":"00244066","issue":"2","language":"en","page":"301-310","source":"DOI.org (Crossref)","title":"Morphological traits as predictors of diet and microhabitat use in a diverse beetle assemblage: MORPHOLOGICAL TRAITS OF BEETLES","title-short":"Morphological traits as predictors of diet and microhabitat use in a diverse beetle assemblage","volume":"102","author":[{"family":"Barton","given":"Philip S."},{"family":"Gibb","given":"Heloise"},{"family":"Manning","given":"Adrian D."},{"family":"Lindenmayer","given":"David B."},{"family":"Cunningham","given":"Saul A."}],"issued":{"date-parts":[["2011",2]]}}}],"schema":"https://github.com/citation-style-language/schema/raw/master/csl-citation.json"} </w:instrText>
            </w:r>
            <w:r>
              <w:rPr>
                <w:rFonts w:eastAsia="Calibri"/>
                <w:sz w:val="24"/>
                <w:szCs w:val="24"/>
                <w14:ligatures w14:val="none"/>
              </w:rPr>
              <w:fldChar w:fldCharType="separate"/>
            </w:r>
            <w:r w:rsidRPr="00871ED4">
              <w:rPr>
                <w:sz w:val="24"/>
              </w:rPr>
              <w:t>(Forsythe 1991, Barton et al. 2011)</w:t>
            </w:r>
            <w:r>
              <w:rPr>
                <w:rFonts w:eastAsia="Calibri"/>
                <w:sz w:val="24"/>
                <w:szCs w:val="24"/>
                <w14:ligatures w14:val="none"/>
              </w:rPr>
              <w:fldChar w:fldCharType="end"/>
            </w:r>
          </w:p>
        </w:tc>
      </w:tr>
      <w:tr w:rsidR="00961CDB" w:rsidRPr="002B6F14" w14:paraId="3FBCB0AF" w14:textId="205FD88D" w:rsidTr="00897C2C">
        <w:tc>
          <w:tcPr>
            <w:tcW w:w="1736" w:type="dxa"/>
          </w:tcPr>
          <w:p w14:paraId="095F3297" w14:textId="023DD0D8" w:rsidR="00961CDB" w:rsidRPr="002B6F14" w:rsidRDefault="00961CDB" w:rsidP="00CC54F5">
            <w:pPr>
              <w:rPr>
                <w:rFonts w:eastAsia="Calibri"/>
                <w:sz w:val="24"/>
                <w:szCs w:val="24"/>
                <w14:ligatures w14:val="none"/>
              </w:rPr>
            </w:pPr>
            <w:r w:rsidRPr="002B6F14">
              <w:rPr>
                <w:rFonts w:eastAsia="Calibri"/>
                <w:sz w:val="24"/>
                <w:szCs w:val="24"/>
                <w14:ligatures w14:val="none"/>
              </w:rPr>
              <w:lastRenderedPageBreak/>
              <w:t>Rear trochanter length</w:t>
            </w:r>
            <w:r w:rsidR="00243496">
              <w:rPr>
                <w:rFonts w:eastAsia="Calibri"/>
                <w:sz w:val="24"/>
                <w:szCs w:val="24"/>
                <w14:ligatures w14:val="none"/>
              </w:rPr>
              <w:t xml:space="preserve"> (mm)</w:t>
            </w:r>
          </w:p>
        </w:tc>
        <w:tc>
          <w:tcPr>
            <w:tcW w:w="6339" w:type="dxa"/>
          </w:tcPr>
          <w:p w14:paraId="2568C790" w14:textId="1017AD69" w:rsidR="00961CDB" w:rsidRPr="00CE0E96" w:rsidRDefault="00961CDB" w:rsidP="00CC54F5">
            <w:pPr>
              <w:rPr>
                <w:rFonts w:eastAsia="Calibri"/>
                <w:sz w:val="24"/>
                <w:szCs w:val="24"/>
                <w14:ligatures w14:val="none"/>
              </w:rPr>
            </w:pPr>
            <w:r w:rsidRPr="002B6F14">
              <w:rPr>
                <w:rFonts w:eastAsia="Calibri"/>
                <w:sz w:val="24"/>
                <w:szCs w:val="24"/>
                <w14:ligatures w14:val="none"/>
              </w:rPr>
              <w:t xml:space="preserve">The rear trochanter connects to the femur of the rear leg. </w:t>
            </w:r>
            <w:r>
              <w:rPr>
                <w:rFonts w:eastAsia="Calibri"/>
                <w:sz w:val="24"/>
                <w:szCs w:val="24"/>
                <w14:ligatures w14:val="none"/>
              </w:rPr>
              <w:t xml:space="preserve">Ground beetles have a bean-shaped rear trochanter that allows them to move between narrow crevices between bark, leaf litter, or soil. The muscle in the rear trochanter allows the rear leg to create a force in the dorsal direction, which </w:t>
            </w:r>
            <w:r w:rsidR="004E0572">
              <w:rPr>
                <w:rFonts w:eastAsia="Calibri"/>
                <w:sz w:val="24"/>
                <w:szCs w:val="24"/>
                <w14:ligatures w14:val="none"/>
              </w:rPr>
              <w:t>expands</w:t>
            </w:r>
            <w:r>
              <w:rPr>
                <w:rFonts w:eastAsia="Calibri"/>
                <w:sz w:val="24"/>
                <w:szCs w:val="24"/>
                <w14:ligatures w14:val="none"/>
              </w:rPr>
              <w:t xml:space="preserve"> the space and allows the beetle to move through constricted areas. The trochanter</w:t>
            </w:r>
            <w:r w:rsidRPr="002B6F14">
              <w:rPr>
                <w:rFonts w:eastAsia="Calibri"/>
                <w:sz w:val="24"/>
                <w:szCs w:val="24"/>
                <w14:ligatures w14:val="none"/>
              </w:rPr>
              <w:t xml:space="preserve"> is longer, on average, in species that push themselves through soil and underneath leaf litter. It is shorter in species that walk or run above the surface of the substrate</w:t>
            </w:r>
            <w:r w:rsidR="00871ED4">
              <w:rPr>
                <w:rFonts w:eastAsia="Calibri"/>
                <w:sz w:val="24"/>
                <w:szCs w:val="24"/>
                <w14:ligatures w14:val="none"/>
              </w:rPr>
              <w:t>.</w:t>
            </w:r>
          </w:p>
        </w:tc>
        <w:tc>
          <w:tcPr>
            <w:tcW w:w="1275" w:type="dxa"/>
          </w:tcPr>
          <w:p w14:paraId="18035D1C" w14:textId="4547FD93" w:rsidR="00961CDB" w:rsidRPr="002B6F14" w:rsidRDefault="00721AAA" w:rsidP="00CC54F5">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{"citationID":"KAobTgxz","properties":{"formattedCitation":"(Forsythe 1991, Talarico et al. 2007)","plainCitation":"(Forsythe 1991, Talarico et al. 2007)","noteIndex":0},"citationItems":[{"id":518,"uris":["http://zotero.org/groups/5154252/items/7C5NV3AV"],"itemData":{"id":518,"type":"article-journal","abstract":"This paper attempts to describe the relationship between habit, body structure and form in five species of ground beetle representing five different tribes. The results support and broaden the basis for currently accepted ideas about the mode of life of Scaritini, Morionini, Licinini, Omophronini and Galeritini. It examines feeding mechanisms, leg structure and body form. In this study two types of feeding method are recognized: fluid or semi‐fluid feeding, as in\n              Scarites subterraneus\n              , and mixed intake feeding. In the second method, food ingested varies from fluid, mush and recognizable arthropod fragments (\n              Morion monilicornis\n              and\n              Omophron labiatum)\n              to mainly fluids or semi‐fluids with some fragments (\n              Diplochila major\n              and\n              Galerita lecontet\n              ). All these species show morphological adaptations of their feeding mechanisms indicative of their feeding habits.\n            \n            \n              Pro‐, meso‐ and meta‐femoral and tibial lengths and femoral width measurements have been made and correlated with body lengths; maximum running speeds and maximum horizontal pulling (= pushing) forces have also been made and correlated with body lengths.\n              Galerita lecontei\n              and\n              Omophron labiatum\n              have long femora, whereas those of\n              Diplochila major\n              are somewhat shorter and those of\n              Scarites subterraneus\n              and\n              Morion monilicornis\n              are very short.\n              Scarites subterraneus\n              has relatively narrow femora although there is a trend towards a narrowing of the femora in\n              Morion monilicornis.\n              Only\n              Omophron labiatum\n              has broad femora.\n            \n            \n              Galerita lecontei\n              and\n              Omophron labiatum\n              have long tibiae whereas\n              Scarites subterraneus\n              and\n              Morion monilicornis\n              have very short tibiae.\n              Diplochila major\n              represents the mainstream of carabids, with tibial lengths lying between the two extremes. All five species show morphological adaptations of their locomotory apparatus indicative of their locomotory abilities.\n            \n            \n              In this study\n              Omophron labiarum\n              was found to be particularly fast at high speed running (i.e. sprinting) whereas\n              Scarites subterraneus\n              was found to be relatively slow. Only\n              Scarites subterraneus\n              showed particularly strong pushing abilities whereas\n              Galerita lecontei\n              was found to be weak at pushing.\n              Omophron labiatum, Diplochila major\n              and\n              Morion monilicornis\n              were found to have pushing abilities between the two extremes.\n            \n            Variations in height of the prothorax and hind body, the widths of the hind body, prothorax and metatergum, and the lengths of the metasternum, metatergum and wings are discussed and compared with body lengths in the five species. These various parameters have been displayed in the form of tables, and have been discussed in relation to the various habits of the five species. Certain trends were noted.\n            \n              Only\n              Diplochila major\n              has body proportions similar to those of mainstream cursorial carabids.\n              Galerita lecontei\n              has a shallow, narrow prothorax which may be correlated with its particular hunting habits.\n              Scarites subterraneus\n              has a somewhat cylindrical body form; the hind body is often narrower and flatter and the prothorax flatter than mainstream cursorial carabids. This kind of body form reduces friction and causes less obstruction when burrowing or moving in confined spaces.\n              Morion monilicornis\n              has a similar body form to\n              Scarites. Omophron labiatum\n              is unique in having a very deep, wide prothorax and hind body. Its oval and streamlined body form ideally suits it for its unusual burrowing habits.","container-title":"Journal of Zoology","DOI":"10.1111/j.1469-7998.1991.tb04763.x","ISSN":"0952-8369, 1469-7998","issue":"2","journalAbbreviation":"Journal of Zoology","language":"en","page":"233-263","source":"DOI.org (Crossref)","title":"Feeding and locomotory functions in relation to body form in five species of ground beetle (Coleoptera: Carabidae)","title-short":"Feeding and locomotory functions in relation to body form in five species of ground beetle (Coleoptera","volume":"223","author":[{"family":"Forsythe","given":"Trevor G."}],"issued":{"date-parts":[["1991",2]]}}},{"id":425,"uris":["http://zotero.org/groups/5154252/items/VP6JIHI3"],"itemData":{"id":425,"type":"article-journal","container-title":"Journal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Pr>
                <w:rFonts w:eastAsia="Calibri"/>
                <w:sz w:val="24"/>
                <w:szCs w:val="24"/>
                <w14:ligatures w14:val="none"/>
              </w:rPr>
              <w:fldChar w:fldCharType="separate"/>
            </w:r>
            <w:r w:rsidRPr="00721AAA">
              <w:rPr>
                <w:sz w:val="24"/>
              </w:rPr>
              <w:t>(Forsythe 1991, Talarico et al. 2007)</w:t>
            </w:r>
            <w:r>
              <w:rPr>
                <w:rFonts w:eastAsia="Calibri"/>
                <w:sz w:val="24"/>
                <w:szCs w:val="24"/>
                <w14:ligatures w14:val="none"/>
              </w:rPr>
              <w:fldChar w:fldCharType="end"/>
            </w:r>
          </w:p>
        </w:tc>
      </w:tr>
      <w:tr w:rsidR="00961CDB" w:rsidRPr="002B6F14" w14:paraId="0B4717EB" w14:textId="4FFB2F80" w:rsidTr="00897C2C">
        <w:tc>
          <w:tcPr>
            <w:tcW w:w="1736" w:type="dxa"/>
          </w:tcPr>
          <w:p w14:paraId="44D30D74" w14:textId="4F7E3617" w:rsidR="00961CDB" w:rsidRPr="002B6F14" w:rsidRDefault="00961CDB" w:rsidP="00CC54F5">
            <w:pPr>
              <w:rPr>
                <w:rFonts w:eastAsia="Calibri"/>
                <w:sz w:val="24"/>
                <w:szCs w:val="24"/>
                <w14:ligatures w14:val="none"/>
              </w:rPr>
            </w:pPr>
            <w:r>
              <w:rPr>
                <w:rFonts w:eastAsia="Calibri"/>
                <w:sz w:val="24"/>
                <w:szCs w:val="24"/>
                <w14:ligatures w14:val="none"/>
              </w:rPr>
              <w:t>Flight capability</w:t>
            </w:r>
            <w:r w:rsidR="00243496">
              <w:rPr>
                <w:rFonts w:eastAsia="Calibri"/>
                <w:sz w:val="24"/>
                <w:szCs w:val="24"/>
                <w14:ligatures w14:val="none"/>
              </w:rPr>
              <w:t xml:space="preserve"> (</w:t>
            </w:r>
            <w:r w:rsidR="00921059">
              <w:rPr>
                <w:rFonts w:eastAsia="Calibri"/>
                <w:sz w:val="24"/>
                <w:szCs w:val="24"/>
                <w14:ligatures w14:val="none"/>
              </w:rPr>
              <w:t>range: 0-1)</w:t>
            </w:r>
          </w:p>
        </w:tc>
        <w:tc>
          <w:tcPr>
            <w:tcW w:w="6339" w:type="dxa"/>
          </w:tcPr>
          <w:p w14:paraId="7FF8EA72" w14:textId="3C5C8995" w:rsidR="00961CDB" w:rsidRPr="002B6F14" w:rsidRDefault="00961CDB" w:rsidP="00CC54F5">
            <w:pPr>
              <w:rPr>
                <w:rFonts w:eastAsia="Calibri"/>
                <w:sz w:val="24"/>
                <w:szCs w:val="24"/>
                <w14:ligatures w14:val="none"/>
              </w:rPr>
            </w:pPr>
            <w:r w:rsidRPr="002B6F14">
              <w:rPr>
                <w:rFonts w:eastAsia="Calibri"/>
                <w:sz w:val="24"/>
                <w:szCs w:val="24"/>
                <w14:ligatures w14:val="none"/>
              </w:rPr>
              <w:t>Flight-capable species (macropterous and with fully developed flight musculature) can exploit patchy, temporary habitats. Conversely, flight incapable species may have higher fitness within stable habitats</w:t>
            </w:r>
            <w:r w:rsidR="004E0572">
              <w:rPr>
                <w:rFonts w:eastAsia="Calibri"/>
                <w:sz w:val="24"/>
                <w:szCs w:val="24"/>
                <w14:ligatures w14:val="none"/>
              </w:rPr>
              <w:t>.</w:t>
            </w:r>
          </w:p>
        </w:tc>
        <w:tc>
          <w:tcPr>
            <w:tcW w:w="1275" w:type="dxa"/>
          </w:tcPr>
          <w:p w14:paraId="725A2FA4" w14:textId="12CDE73A" w:rsidR="00961CDB" w:rsidRPr="002B6F14" w:rsidRDefault="004E0572" w:rsidP="00CC54F5">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{"citationID":"FUIvVHFC","properties":{"formattedCitation":"(Ribera et al. 2001, Venn 2016)","plainCitation":"(Ribera et al. 2001, Venn 2016)","noteIndex":0},"citationItems":[{"id":504,"uris":["http://zotero.org/groups/5154252/items/48WFQJBL"],"itemData":{"id":504,"type":"article-journal","container-title":"Ecology","DOI":"10.1890/0012-9658(2001)082[1112:EOLDAS]2.0.CO;2","ISSN":"0012-9658","issue":"4","journalAbbreviation":"Ecology","language":"en","page":"1112-1129","source":"DOI.org (Crossref)","title":"EFFECT OF LAND DISTURBANCE AND STRESS ON SPECIES TRAITS OF GROUND BEETLE ASSEMBLAGES","volume":"82","author":[{"family":"Ribera","given":"Ignacio"},{"family":"Dolédec","given":"Sylvain"},{"family":"Downie","given":"Iain S."},{"family":"Foster","given":"Garth N."}],"issued":{"date-parts":[["2001",4]]}}},{"id":1151,"uris":["http://zotero.org/groups/5154252/items/5T8V353I"],"itemData":{"id":1151,"type":"article-journal","abstract":"This review considers factors affecting the ﬂight capacity of carabid beetles and the implications of ﬂight for carabids. Studies from the Dutch polders in particular show that young populations of carabids consist predominantly of macropterous species and macropterous individuals of wing-dimorphic species. Also populations of wing-dimorphic carabid species at the periphery of their geographical range contain high proportions of macropterous individuals. However, studies from Baltic archipelagos show that older populations of even highly isolated island habitats contain considerable proportions of brachypterous species and individuals. This suggests that macroptery is primarily an adaptation for dispersal and that there exists a mechanism for subsequently reducing the ratio of macropterous to brachypterous species under stable conditions, due to the competitive advantage of brachyptery. Populations in isolated habitats, such as islands and mountains, have high proportions of brachypterous species. Many macropterous species do not possess functional ﬂight muscles. Species of unstable habitats, such as tree canopies and wet habitats, are mostly macropterous. Brachypterous species tend to disappear from disturbed habitats. There is uncertainty regarding the extent to which carabid dispersal is directed and how much passive. Both Den Boer and Lindroth recognized that mostly macropterous individuals of macropterous and wing-dimorphic species disperse and found new populations, after which brachyptery tends to rapidly appear and proliferate in the newly founded population. It is most likely that the allele for brachyptery would arrive via the dispersal of gravid females which had mated with brachypterous males prior to emigration. Whilst many studies consider wing morphology traits of carabid beetles to be species-speciﬁc and permanent, a number of studies have shown that the oogenesis ﬂight syndrome, whereby females undertake migration and subsequently lose their ﬂight muscles by histolysis before eventually regenerating them after reproducing, has been reported for a growing number of carabid species. Wing morphology of carabid beetles clearly offers strong potential for the study of population dynamics. This ﬁeld of study ﬂourished during the 1940’s to the late 1980’s. Whilst a considerable amount of valuable research has been performed and published, the topic clearly holds considerable potential for future study.","container-title":"European Journal of Entomology","DOI":"10.14411/eje.2016.079","ISSN":"12105759, 18028829","journalAbbreviation":"Eur. J. Entomol.","language":"en","page":"587-600","source":"DOI.org (Crossref)","title":"To fly or not to fly: Factors influencing the flight capacity of carabid beetles (Coleoptera: Carabidae)","title-short":"To fly or not to fly","volume":"113","author":[{"family":"Venn","given":"Stephen"}],"issued":{"date-parts":[["2016",12,30]]}}}],"schema":"https://github.com/citation-style-language/schema/raw/master/csl-citation.json"} </w:instrText>
            </w:r>
            <w:r>
              <w:rPr>
                <w:rFonts w:eastAsia="Calibri"/>
                <w:sz w:val="24"/>
                <w:szCs w:val="24"/>
                <w14:ligatures w14:val="none"/>
              </w:rPr>
              <w:fldChar w:fldCharType="separate"/>
            </w:r>
            <w:r w:rsidRPr="004E0572">
              <w:rPr>
                <w:sz w:val="24"/>
              </w:rPr>
              <w:t>(Ribera et al. 2001, Venn 2016)</w:t>
            </w:r>
            <w:r>
              <w:rPr>
                <w:rFonts w:eastAsia="Calibri"/>
                <w:sz w:val="24"/>
                <w:szCs w:val="24"/>
                <w14:ligatures w14:val="none"/>
              </w:rPr>
              <w:fldChar w:fldCharType="end"/>
            </w:r>
          </w:p>
        </w:tc>
      </w:tr>
      <w:tr w:rsidR="00961CDB" w:rsidRPr="002B6F14" w14:paraId="3716F71E" w14:textId="11CC831F" w:rsidTr="00897C2C">
        <w:tc>
          <w:tcPr>
            <w:tcW w:w="1736" w:type="dxa"/>
          </w:tcPr>
          <w:p w14:paraId="0EDABF90" w14:textId="42681EC9" w:rsidR="00961CDB" w:rsidRDefault="00961CDB" w:rsidP="00CC54F5">
            <w:pPr>
              <w:rPr>
                <w:rFonts w:eastAsia="Calibri"/>
                <w:sz w:val="24"/>
                <w:szCs w:val="24"/>
                <w14:ligatures w14:val="none"/>
              </w:rPr>
            </w:pPr>
            <w:r>
              <w:rPr>
                <w:rFonts w:eastAsia="Calibri"/>
                <w:sz w:val="24"/>
                <w:szCs w:val="24"/>
                <w14:ligatures w14:val="none"/>
              </w:rPr>
              <w:t>Water affinity</w:t>
            </w:r>
            <w:r w:rsidR="00921059">
              <w:rPr>
                <w:rFonts w:eastAsia="Calibri"/>
                <w:sz w:val="24"/>
                <w:szCs w:val="24"/>
                <w14:ligatures w14:val="none"/>
              </w:rPr>
              <w:t xml:space="preserve"> (range: 0-1)</w:t>
            </w:r>
          </w:p>
        </w:tc>
        <w:tc>
          <w:tcPr>
            <w:tcW w:w="6339" w:type="dxa"/>
          </w:tcPr>
          <w:p w14:paraId="78F3ABE9" w14:textId="36168B22" w:rsidR="00961CDB" w:rsidRPr="002B6F14" w:rsidRDefault="00961CDB" w:rsidP="00D72739">
            <w:pPr>
              <w:rPr>
                <w:rFonts w:eastAsia="Calibri"/>
                <w:sz w:val="24"/>
                <w:szCs w:val="24"/>
                <w14:ligatures w14:val="none"/>
              </w:rPr>
            </w:pPr>
            <w:r>
              <w:rPr>
                <w:rFonts w:eastAsia="Calibri"/>
                <w:sz w:val="24"/>
                <w:szCs w:val="24"/>
                <w14:ligatures w14:val="none"/>
              </w:rPr>
              <w:t>Habitats vary in the saturation of the substrate with water, and water preference varies between ground beetle species, with some species found near riverbanks or other bodies of water, others found in moist leaf litter, and others found in dry soil. A preference for low humidity may be related to overwintering within tree stumps and logs, versus in the soil</w:t>
            </w:r>
            <w:r w:rsidR="00DE2DA3">
              <w:rPr>
                <w:rFonts w:eastAsia="Calibri"/>
                <w:sz w:val="24"/>
                <w:szCs w:val="24"/>
                <w14:ligatures w14:val="none"/>
              </w:rPr>
              <w:t>.</w:t>
            </w:r>
            <w:r w:rsidR="00024371">
              <w:rPr>
                <w:rFonts w:eastAsia="Calibri"/>
                <w:sz w:val="24"/>
                <w:szCs w:val="24"/>
                <w14:ligatures w14:val="none"/>
              </w:rPr>
              <w:t xml:space="preserve"> </w:t>
            </w:r>
          </w:p>
        </w:tc>
        <w:tc>
          <w:tcPr>
            <w:tcW w:w="1275" w:type="dxa"/>
          </w:tcPr>
          <w:p w14:paraId="6DCF089C" w14:textId="1F10B77D" w:rsidR="00961CDB" w:rsidRDefault="00DE2DA3" w:rsidP="00D72739">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{"citationID":"HaGQl7iC","properties":{"formattedCitation":"(Thiele 1977)","plainCitation":"(Thiele 1977)","noteIndex":0},"citationItems":[{"id":297,"uris":["http://zotero.org/groups/5154252/items/A8K7TR4F"],"itemData":{"id":297,"type":"book","event-place":"Berlin, Heidelberg","ISBN":"978-3-642-81156-2","note":"DOI: 10.1007/978-3-642-81154-8","publisher":"Springer","publisher-place":"Berlin, Heidelberg","source":"DOI.org (Crossref)","title":"Carabid Beetles in Their Environments","URL":"http://link.springer.com/10.1007/978-3-642-81154-8","author":[{"family":"Thiele","given":"Hans-Ulrich"}],"accessed":{"date-parts":[["2023",9,17]]},"issued":{"date-parts":[["1977"]]}}}],"schema":"https://github.com/citation-style-language/schema/raw/master/csl-citation.json"} </w:instrText>
            </w:r>
            <w:r>
              <w:rPr>
                <w:rFonts w:eastAsia="Calibri"/>
                <w:sz w:val="24"/>
                <w:szCs w:val="24"/>
                <w14:ligatures w14:val="none"/>
              </w:rPr>
              <w:fldChar w:fldCharType="separate"/>
            </w:r>
            <w:r w:rsidRPr="00DE2DA3">
              <w:rPr>
                <w:sz w:val="24"/>
              </w:rPr>
              <w:t>(Thiele 1977)</w:t>
            </w:r>
            <w:r>
              <w:rPr>
                <w:rFonts w:eastAsia="Calibri"/>
                <w:sz w:val="24"/>
                <w:szCs w:val="24"/>
                <w14:ligatures w14:val="none"/>
              </w:rPr>
              <w:fldChar w:fldCharType="end"/>
            </w:r>
          </w:p>
        </w:tc>
      </w:tr>
      <w:tr w:rsidR="00961CDB" w:rsidRPr="002B6F14" w14:paraId="3874D6CC" w14:textId="62485559" w:rsidTr="00897C2C">
        <w:tc>
          <w:tcPr>
            <w:tcW w:w="1736" w:type="dxa"/>
          </w:tcPr>
          <w:p w14:paraId="200B88BD" w14:textId="19846504" w:rsidR="00961CDB" w:rsidRDefault="00961CDB" w:rsidP="00832508">
            <w:pPr>
              <w:rPr>
                <w:rFonts w:eastAsia="Calibri"/>
                <w:sz w:val="24"/>
                <w:szCs w:val="24"/>
                <w14:ligatures w14:val="none"/>
              </w:rPr>
            </w:pPr>
            <w:r>
              <w:rPr>
                <w:rFonts w:eastAsia="Calibri"/>
                <w:sz w:val="24"/>
                <w:szCs w:val="24"/>
                <w14:ligatures w14:val="none"/>
              </w:rPr>
              <w:t>Forest affinity</w:t>
            </w:r>
            <w:r w:rsidR="00921059">
              <w:rPr>
                <w:rFonts w:eastAsia="Calibri"/>
                <w:sz w:val="24"/>
                <w:szCs w:val="24"/>
                <w14:ligatures w14:val="none"/>
              </w:rPr>
              <w:t xml:space="preserve"> (forest specialist, </w:t>
            </w:r>
            <w:r w:rsidR="00DE2DA3">
              <w:rPr>
                <w:rFonts w:eastAsia="Calibri"/>
                <w:sz w:val="24"/>
                <w:szCs w:val="24"/>
                <w14:ligatures w14:val="none"/>
              </w:rPr>
              <w:t xml:space="preserve">eurytopic, or </w:t>
            </w:r>
            <w:proofErr w:type="gramStart"/>
            <w:r w:rsidR="00DE2DA3">
              <w:rPr>
                <w:rFonts w:eastAsia="Calibri"/>
                <w:sz w:val="24"/>
                <w:szCs w:val="24"/>
                <w14:ligatures w14:val="none"/>
              </w:rPr>
              <w:t>open-habitat</w:t>
            </w:r>
            <w:proofErr w:type="gramEnd"/>
            <w:r w:rsidR="00DE2DA3">
              <w:rPr>
                <w:rFonts w:eastAsia="Calibri"/>
                <w:sz w:val="24"/>
                <w:szCs w:val="24"/>
                <w14:ligatures w14:val="none"/>
              </w:rPr>
              <w:t>)</w:t>
            </w:r>
          </w:p>
        </w:tc>
        <w:tc>
          <w:tcPr>
            <w:tcW w:w="6339" w:type="dxa"/>
          </w:tcPr>
          <w:p w14:paraId="758989B5" w14:textId="0DD8EF40" w:rsidR="00961CDB" w:rsidRDefault="00961CDB" w:rsidP="00832508">
            <w:pPr>
              <w:rPr>
                <w:rFonts w:eastAsia="Calibri"/>
                <w:sz w:val="24"/>
                <w:szCs w:val="24"/>
                <w14:ligatures w14:val="none"/>
              </w:rPr>
            </w:pPr>
            <w:r>
              <w:rPr>
                <w:rFonts w:eastAsia="Calibri"/>
                <w:sz w:val="24"/>
                <w:szCs w:val="24"/>
                <w14:ligatures w14:val="none"/>
              </w:rPr>
              <w:t xml:space="preserve">Some ground beetle species tend to be caught in forests, underneath trees, whereas other species tend to be caught in fields, prairies, pastures, and other open habitats. </w:t>
            </w:r>
          </w:p>
        </w:tc>
        <w:tc>
          <w:tcPr>
            <w:tcW w:w="1275" w:type="dxa"/>
          </w:tcPr>
          <w:p w14:paraId="0BFF354A" w14:textId="290CC6B3" w:rsidR="00961CDB" w:rsidRDefault="00DE2DA3" w:rsidP="00832508">
            <w:pPr>
              <w:rPr>
                <w:rFonts w:eastAsia="Calibri"/>
                <w:sz w:val="24"/>
                <w:szCs w:val="24"/>
                <w14:ligatures w14:val="none"/>
              </w:rPr>
            </w:pPr>
            <w:r>
              <w:rPr>
                <w:rFonts w:eastAsia="Calibri"/>
                <w:sz w:val="24"/>
                <w:szCs w:val="24"/>
                <w14:ligatures w14:val="none"/>
              </w:rPr>
              <w:fldChar w:fldCharType="begin"/>
            </w:r>
            <w:r>
              <w:rPr>
                <w:rFonts w:eastAsia="Calibri"/>
                <w:sz w:val="24"/>
                <w:szCs w:val="24"/>
                <w14:ligatures w14:val="none"/>
              </w:rPr>
              <w:instrText xml:space="preserve"> ADDIN ZOTERO_ITEM CSL_CITATION {"citationID":"NdFlSWLU","properties":{"formattedCitation":"(Silverman et al. 2008)","plainCitation":"(Silverman et al. 2008)","noteIndex":0},"citationItems":[{"id":320,"uris":["http://zotero.org/groups/5154252/items/2MNXBW9Z"],"itemData":{"id":320,"type":"article-journal","container-title":"Environmental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K."}],"issued":{"date-parts":[["2008",6,1]]}}}],"schema":"https://github.com/citation-style-language/schema/raw/master/csl-citation.json"} </w:instrText>
            </w:r>
            <w:r>
              <w:rPr>
                <w:rFonts w:eastAsia="Calibri"/>
                <w:sz w:val="24"/>
                <w:szCs w:val="24"/>
                <w14:ligatures w14:val="none"/>
              </w:rPr>
              <w:fldChar w:fldCharType="separate"/>
            </w:r>
            <w:r w:rsidRPr="00DE2DA3">
              <w:rPr>
                <w:sz w:val="24"/>
              </w:rPr>
              <w:t>(Silverman et al. 2008)</w:t>
            </w:r>
            <w:r>
              <w:rPr>
                <w:rFonts w:eastAsia="Calibri"/>
                <w:sz w:val="24"/>
                <w:szCs w:val="24"/>
                <w14:ligatures w14:val="none"/>
              </w:rPr>
              <w:fldChar w:fldCharType="end"/>
            </w:r>
          </w:p>
        </w:tc>
      </w:tr>
    </w:tbl>
    <w:p w14:paraId="7614A2EA" w14:textId="4B08F044" w:rsidR="00101A72" w:rsidRDefault="00101A72" w:rsidP="00101A72">
      <w:pPr>
        <w:rPr>
          <w:sz w:val="24"/>
          <w:szCs w:val="24"/>
        </w:rPr>
      </w:pPr>
    </w:p>
    <w:p w14:paraId="6920CDC5" w14:textId="77777777" w:rsidR="00973260" w:rsidRPr="00973260" w:rsidRDefault="00973260" w:rsidP="00973260">
      <w:pPr>
        <w:rPr>
          <w:sz w:val="24"/>
          <w:szCs w:val="24"/>
          <w:u w:val="single"/>
        </w:rPr>
      </w:pPr>
      <w:r w:rsidRPr="00973260">
        <w:rPr>
          <w:sz w:val="24"/>
          <w:szCs w:val="24"/>
          <w:u w:val="single"/>
        </w:rPr>
        <w:t>Forest floor environment</w:t>
      </w:r>
    </w:p>
    <w:p w14:paraId="2A82FA46" w14:textId="77777777" w:rsidR="00973260" w:rsidRPr="00973260" w:rsidRDefault="00973260" w:rsidP="00973260">
      <w:pPr>
        <w:rPr>
          <w:sz w:val="24"/>
          <w:szCs w:val="24"/>
        </w:rPr>
      </w:pPr>
    </w:p>
    <w:p w14:paraId="383752CB" w14:textId="75DC047D" w:rsidR="00973260" w:rsidRDefault="00973260" w:rsidP="00973260">
      <w:pPr>
        <w:rPr>
          <w:sz w:val="24"/>
          <w:szCs w:val="24"/>
        </w:rPr>
      </w:pPr>
      <w:r w:rsidRPr="00973260">
        <w:rPr>
          <w:sz w:val="24"/>
          <w:szCs w:val="24"/>
        </w:rPr>
        <w:t xml:space="preserve">Environmental variables on the forest floor were quantified to assess differences among windthrow, salvaged, and undisturbed </w:t>
      </w:r>
      <w:proofErr w:type="gramStart"/>
      <w:r w:rsidRPr="00973260">
        <w:rPr>
          <w:sz w:val="24"/>
          <w:szCs w:val="24"/>
        </w:rPr>
        <w:t>forest</w:t>
      </w:r>
      <w:proofErr w:type="gramEnd"/>
      <w:r w:rsidRPr="00973260">
        <w:rPr>
          <w:sz w:val="24"/>
          <w:szCs w:val="24"/>
        </w:rPr>
        <w:t xml:space="preserve">.  Percentage canopy openness was measured using a spherical crown </w:t>
      </w:r>
      <w:proofErr w:type="spellStart"/>
      <w:r w:rsidRPr="00973260">
        <w:rPr>
          <w:sz w:val="24"/>
          <w:szCs w:val="24"/>
        </w:rPr>
        <w:t>densiometer</w:t>
      </w:r>
      <w:proofErr w:type="spellEnd"/>
      <w:r w:rsidRPr="00973260">
        <w:rPr>
          <w:sz w:val="24"/>
          <w:szCs w:val="24"/>
        </w:rPr>
        <w:t xml:space="preserve"> directly above the pitfall traps to assess light availability on the forest floor. Canopy openness was measured on 9-10 June in 2015, and on 1-2 June in 2022. Percentage cover of ground-level vegetation, leaf litter, bare ground, fine woody debris (&lt;10 cm diameter at the large end), coarse woody debris (</w:t>
      </w:r>
      <w:r w:rsidR="006E572B" w:rsidRPr="006E572B">
        <w:rPr>
          <w:sz w:val="24"/>
          <w:szCs w:val="24"/>
        </w:rPr>
        <w:t>≥</w:t>
      </w:r>
      <w:r w:rsidRPr="00973260">
        <w:rPr>
          <w:sz w:val="24"/>
          <w:szCs w:val="24"/>
        </w:rPr>
        <w:t xml:space="preserve"> 10 cm diameter), and rocks were estimated in two randomly selected 1 m</w:t>
      </w:r>
      <w:r w:rsidRPr="00400B20">
        <w:rPr>
          <w:sz w:val="24"/>
          <w:szCs w:val="24"/>
          <w:vertAlign w:val="superscript"/>
        </w:rPr>
        <w:t>2</w:t>
      </w:r>
      <w:r w:rsidRPr="00973260">
        <w:rPr>
          <w:sz w:val="24"/>
          <w:szCs w:val="24"/>
        </w:rPr>
        <w:t xml:space="preserve"> quadrats around each pitfall trap</w:t>
      </w:r>
      <w:commentRangeStart w:id="4"/>
      <w:commentRangeStart w:id="5"/>
      <w:r w:rsidRPr="00973260">
        <w:rPr>
          <w:sz w:val="24"/>
          <w:szCs w:val="24"/>
        </w:rPr>
        <w:t>.</w:t>
      </w:r>
      <w:commentRangeEnd w:id="4"/>
      <w:r w:rsidR="00B90C00">
        <w:rPr>
          <w:rStyle w:val="CommentReference"/>
        </w:rPr>
        <w:commentReference w:id="4"/>
      </w:r>
      <w:commentRangeEnd w:id="5"/>
      <w:r w:rsidR="001E6379">
        <w:rPr>
          <w:rStyle w:val="CommentReference"/>
        </w:rPr>
        <w:commentReference w:id="5"/>
      </w:r>
      <w:r w:rsidRPr="00973260">
        <w:rPr>
          <w:sz w:val="24"/>
          <w:szCs w:val="24"/>
        </w:rPr>
        <w:t xml:space="preserve"> Ground cover estimates were collected on 9 June</w:t>
      </w:r>
      <w:r w:rsidR="00BC22F5">
        <w:rPr>
          <w:sz w:val="24"/>
          <w:szCs w:val="24"/>
        </w:rPr>
        <w:t xml:space="preserve"> and </w:t>
      </w:r>
      <w:r w:rsidRPr="00973260">
        <w:rPr>
          <w:sz w:val="24"/>
          <w:szCs w:val="24"/>
        </w:rPr>
        <w:t>7 July and on 1-2 June</w:t>
      </w:r>
      <w:r w:rsidR="00BC22F5">
        <w:rPr>
          <w:sz w:val="24"/>
          <w:szCs w:val="24"/>
        </w:rPr>
        <w:t xml:space="preserve"> and </w:t>
      </w:r>
      <w:r w:rsidRPr="00973260">
        <w:rPr>
          <w:sz w:val="24"/>
          <w:szCs w:val="24"/>
        </w:rPr>
        <w:t xml:space="preserve">13 July in 2022.  Values from the two quadrats around each pitfall trap were averaged together for a site-level mean. Soil moisture was measured at three locations adjacent to each pitfall trap using a </w:t>
      </w:r>
      <w:proofErr w:type="spellStart"/>
      <w:r w:rsidRPr="00973260">
        <w:rPr>
          <w:sz w:val="24"/>
          <w:szCs w:val="24"/>
        </w:rPr>
        <w:t>Dynamax</w:t>
      </w:r>
      <w:proofErr w:type="spellEnd"/>
      <w:r w:rsidRPr="00973260">
        <w:rPr>
          <w:sz w:val="24"/>
          <w:szCs w:val="24"/>
        </w:rPr>
        <w:t xml:space="preserve"> Inc. (Houston, Texas) TH20 portable soil moisture meter with a Theta Probe ML2x sensor</w:t>
      </w:r>
      <w:r w:rsidR="00FF4040">
        <w:rPr>
          <w:sz w:val="24"/>
          <w:szCs w:val="24"/>
        </w:rPr>
        <w:t xml:space="preserve"> in 2015</w:t>
      </w:r>
      <w:commentRangeStart w:id="6"/>
      <w:commentRangeStart w:id="7"/>
      <w:r w:rsidRPr="00973260">
        <w:rPr>
          <w:sz w:val="24"/>
          <w:szCs w:val="24"/>
        </w:rPr>
        <w:t>.</w:t>
      </w:r>
      <w:commentRangeEnd w:id="6"/>
      <w:r w:rsidR="00070ACE">
        <w:rPr>
          <w:rStyle w:val="CommentReference"/>
        </w:rPr>
        <w:commentReference w:id="6"/>
      </w:r>
      <w:commentRangeEnd w:id="7"/>
      <w:r w:rsidR="0080479C">
        <w:rPr>
          <w:rStyle w:val="CommentReference"/>
        </w:rPr>
        <w:commentReference w:id="7"/>
      </w:r>
      <w:r w:rsidRPr="00973260">
        <w:rPr>
          <w:sz w:val="24"/>
          <w:szCs w:val="24"/>
        </w:rPr>
        <w:t xml:space="preserve"> Soil moisture measurements were taken biweekly when pitfall samples were collected</w:t>
      </w:r>
      <w:r w:rsidR="00360C15">
        <w:rPr>
          <w:sz w:val="24"/>
          <w:szCs w:val="24"/>
        </w:rPr>
        <w:t xml:space="preserve">, for a total of </w:t>
      </w:r>
      <w:r w:rsidR="00036AF2">
        <w:rPr>
          <w:sz w:val="24"/>
          <w:szCs w:val="24"/>
        </w:rPr>
        <w:t xml:space="preserve">six </w:t>
      </w:r>
      <w:r w:rsidR="006A436C">
        <w:rPr>
          <w:sz w:val="24"/>
          <w:szCs w:val="24"/>
        </w:rPr>
        <w:t>dates per year</w:t>
      </w:r>
      <w:r w:rsidRPr="00973260">
        <w:rPr>
          <w:sz w:val="24"/>
          <w:szCs w:val="24"/>
        </w:rPr>
        <w:t xml:space="preserve">. The </w:t>
      </w:r>
      <w:r w:rsidR="006A436C">
        <w:rPr>
          <w:sz w:val="24"/>
          <w:szCs w:val="24"/>
        </w:rPr>
        <w:t>18 soil moisture</w:t>
      </w:r>
      <w:r w:rsidRPr="00973260">
        <w:rPr>
          <w:sz w:val="24"/>
          <w:szCs w:val="24"/>
        </w:rPr>
        <w:t xml:space="preserve"> readings </w:t>
      </w:r>
      <w:r w:rsidR="006A436C">
        <w:rPr>
          <w:sz w:val="24"/>
          <w:szCs w:val="24"/>
        </w:rPr>
        <w:t xml:space="preserve">at each plot </w:t>
      </w:r>
      <w:r w:rsidRPr="00973260">
        <w:rPr>
          <w:sz w:val="24"/>
          <w:szCs w:val="24"/>
        </w:rPr>
        <w:t>were averaged together for a single mean</w:t>
      </w:r>
      <w:r w:rsidR="0027509D">
        <w:rPr>
          <w:sz w:val="24"/>
          <w:szCs w:val="24"/>
        </w:rPr>
        <w:t xml:space="preserve"> for the year</w:t>
      </w:r>
      <w:r w:rsidRPr="00973260">
        <w:rPr>
          <w:sz w:val="24"/>
          <w:szCs w:val="24"/>
        </w:rPr>
        <w:t>.</w:t>
      </w:r>
    </w:p>
    <w:p w14:paraId="0DDC4D22" w14:textId="77777777" w:rsidR="00973260" w:rsidRDefault="00973260" w:rsidP="00101A72">
      <w:pPr>
        <w:rPr>
          <w:sz w:val="24"/>
          <w:szCs w:val="24"/>
        </w:rPr>
      </w:pPr>
    </w:p>
    <w:p w14:paraId="43E77579" w14:textId="643A2381" w:rsidR="00C94CC7" w:rsidRPr="00BB0347" w:rsidRDefault="00C94CC7" w:rsidP="00BB0347">
      <w:pPr>
        <w:rPr>
          <w:sz w:val="24"/>
          <w:szCs w:val="24"/>
          <w:u w:val="single"/>
        </w:rPr>
      </w:pPr>
      <w:r w:rsidRPr="00C94CC7">
        <w:rPr>
          <w:sz w:val="24"/>
          <w:szCs w:val="24"/>
          <w:u w:val="single"/>
        </w:rPr>
        <w:t>Statistical analysis</w:t>
      </w:r>
    </w:p>
    <w:p w14:paraId="675D5F6F" w14:textId="77777777" w:rsidR="00971FAE" w:rsidRDefault="00971FAE" w:rsidP="005C1209">
      <w:pPr>
        <w:rPr>
          <w:sz w:val="24"/>
          <w:szCs w:val="24"/>
        </w:rPr>
      </w:pPr>
    </w:p>
    <w:p w14:paraId="57740953" w14:textId="4E42AC92" w:rsidR="00092C64" w:rsidRDefault="00D65636" w:rsidP="00563C26">
      <w:pPr>
        <w:rPr>
          <w:sz w:val="24"/>
          <w:szCs w:val="24"/>
        </w:rPr>
      </w:pPr>
      <w:r>
        <w:rPr>
          <w:sz w:val="24"/>
          <w:szCs w:val="24"/>
        </w:rPr>
        <w:tab/>
        <w:t xml:space="preserve">To determine if our sampling effort was adequate </w:t>
      </w:r>
      <w:r w:rsidR="00870FF7">
        <w:rPr>
          <w:sz w:val="24"/>
          <w:szCs w:val="24"/>
        </w:rPr>
        <w:t xml:space="preserve">to </w:t>
      </w:r>
      <w:r w:rsidR="00EF0323">
        <w:rPr>
          <w:sz w:val="24"/>
          <w:szCs w:val="24"/>
        </w:rPr>
        <w:t>characterize</w:t>
      </w:r>
      <w:r w:rsidR="00870FF7">
        <w:rPr>
          <w:sz w:val="24"/>
          <w:szCs w:val="24"/>
        </w:rPr>
        <w:t xml:space="preserve"> the ground beetle </w:t>
      </w:r>
      <w:r w:rsidR="00EF0323">
        <w:rPr>
          <w:sz w:val="24"/>
          <w:szCs w:val="24"/>
        </w:rPr>
        <w:t>community</w:t>
      </w:r>
      <w:r w:rsidR="00870FF7">
        <w:rPr>
          <w:sz w:val="24"/>
          <w:szCs w:val="24"/>
        </w:rPr>
        <w:t xml:space="preserve">, we used </w:t>
      </w:r>
      <w:r w:rsidR="00AF575F">
        <w:rPr>
          <w:sz w:val="24"/>
          <w:szCs w:val="24"/>
        </w:rPr>
        <w:t>species accumulation curves</w:t>
      </w:r>
      <w:r w:rsidR="0098160C">
        <w:rPr>
          <w:sz w:val="24"/>
          <w:szCs w:val="24"/>
        </w:rPr>
        <w:t xml:space="preserve"> </w:t>
      </w:r>
      <w:r w:rsidR="00AF575F">
        <w:rPr>
          <w:sz w:val="24"/>
          <w:szCs w:val="24"/>
        </w:rPr>
        <w:t xml:space="preserve">(SACs) </w:t>
      </w:r>
      <w:r w:rsidR="0098160C">
        <w:rPr>
          <w:sz w:val="24"/>
          <w:szCs w:val="24"/>
        </w:rPr>
        <w:t>and</w:t>
      </w:r>
      <w:r w:rsidR="00A60E3E">
        <w:rPr>
          <w:sz w:val="24"/>
          <w:szCs w:val="24"/>
        </w:rPr>
        <w:t xml:space="preserve"> Chao estimators.</w:t>
      </w:r>
      <w:r w:rsidR="003D3A3F">
        <w:rPr>
          <w:sz w:val="24"/>
          <w:szCs w:val="24"/>
        </w:rPr>
        <w:t xml:space="preserve"> </w:t>
      </w:r>
      <w:r w:rsidR="00CD14C2">
        <w:rPr>
          <w:sz w:val="24"/>
          <w:szCs w:val="24"/>
        </w:rPr>
        <w:t xml:space="preserve">For each year </w:t>
      </w:r>
      <w:r w:rsidR="00CD14C2">
        <w:rPr>
          <w:sz w:val="24"/>
          <w:szCs w:val="24"/>
        </w:rPr>
        <w:lastRenderedPageBreak/>
        <w:t>and treatment, w</w:t>
      </w:r>
      <w:r w:rsidR="003D3A3F">
        <w:rPr>
          <w:sz w:val="24"/>
          <w:szCs w:val="24"/>
        </w:rPr>
        <w:t xml:space="preserve">e </w:t>
      </w:r>
      <w:r w:rsidR="005F292D">
        <w:rPr>
          <w:sz w:val="24"/>
          <w:szCs w:val="24"/>
        </w:rPr>
        <w:t xml:space="preserve">created </w:t>
      </w:r>
      <w:r w:rsidR="00CD14C2">
        <w:rPr>
          <w:sz w:val="24"/>
          <w:szCs w:val="24"/>
        </w:rPr>
        <w:t>a</w:t>
      </w:r>
      <w:r w:rsidR="00AF575F">
        <w:rPr>
          <w:sz w:val="24"/>
          <w:szCs w:val="24"/>
        </w:rPr>
        <w:t xml:space="preserve"> SAC </w:t>
      </w:r>
      <w:r w:rsidR="00676563">
        <w:rPr>
          <w:sz w:val="24"/>
          <w:szCs w:val="24"/>
        </w:rPr>
        <w:t xml:space="preserve">with number of sampled </w:t>
      </w:r>
      <w:r w:rsidR="00BC4368">
        <w:rPr>
          <w:sz w:val="24"/>
          <w:szCs w:val="24"/>
        </w:rPr>
        <w:t>plots</w:t>
      </w:r>
      <w:r w:rsidR="00676563">
        <w:rPr>
          <w:sz w:val="24"/>
          <w:szCs w:val="24"/>
        </w:rPr>
        <w:t xml:space="preserve"> </w:t>
      </w:r>
      <w:r w:rsidR="0014407B">
        <w:rPr>
          <w:sz w:val="24"/>
          <w:szCs w:val="24"/>
        </w:rPr>
        <w:t>o</w:t>
      </w:r>
      <w:r w:rsidR="00676563">
        <w:rPr>
          <w:sz w:val="24"/>
          <w:szCs w:val="24"/>
        </w:rPr>
        <w:t xml:space="preserve">n the x-axis. This was implemented using the </w:t>
      </w:r>
      <w:proofErr w:type="spellStart"/>
      <w:r w:rsidR="00676563" w:rsidRPr="002758EE">
        <w:rPr>
          <w:i/>
          <w:iCs/>
          <w:sz w:val="24"/>
          <w:szCs w:val="24"/>
        </w:rPr>
        <w:t>specaccum</w:t>
      </w:r>
      <w:proofErr w:type="spellEnd"/>
      <w:r w:rsidR="00676563">
        <w:rPr>
          <w:sz w:val="24"/>
          <w:szCs w:val="24"/>
        </w:rPr>
        <w:t xml:space="preserve"> function in the R package</w:t>
      </w:r>
      <w:r w:rsidR="001C0F15">
        <w:rPr>
          <w:sz w:val="24"/>
          <w:szCs w:val="24"/>
        </w:rPr>
        <w:t xml:space="preserve"> ‘vegan’</w:t>
      </w:r>
      <w:r w:rsidR="00337C37">
        <w:rPr>
          <w:sz w:val="24"/>
          <w:szCs w:val="24"/>
        </w:rPr>
        <w:t xml:space="preserve"> with the </w:t>
      </w:r>
      <w:r w:rsidR="00AF575F">
        <w:rPr>
          <w:sz w:val="24"/>
          <w:szCs w:val="24"/>
        </w:rPr>
        <w:t>‘</w:t>
      </w:r>
      <w:r w:rsidR="008D5B4B">
        <w:rPr>
          <w:sz w:val="24"/>
          <w:szCs w:val="24"/>
        </w:rPr>
        <w:t>random</w:t>
      </w:r>
      <w:r w:rsidR="00AF575F">
        <w:rPr>
          <w:sz w:val="24"/>
          <w:szCs w:val="24"/>
        </w:rPr>
        <w:t xml:space="preserve">’ setting, which finds the mean SAC </w:t>
      </w:r>
      <w:r w:rsidR="00471D2E">
        <w:rPr>
          <w:sz w:val="24"/>
          <w:szCs w:val="24"/>
        </w:rPr>
        <w:t xml:space="preserve">by permuting the </w:t>
      </w:r>
      <w:r w:rsidR="00686AF3">
        <w:rPr>
          <w:sz w:val="24"/>
          <w:szCs w:val="24"/>
        </w:rPr>
        <w:t xml:space="preserve">order of the plots </w:t>
      </w:r>
      <w:r w:rsidR="00E3022C">
        <w:rPr>
          <w:sz w:val="24"/>
          <w:szCs w:val="24"/>
        </w:rPr>
        <w:fldChar w:fldCharType="begin"/>
      </w:r>
      <w:r w:rsidR="00E3022C">
        <w:rPr>
          <w:sz w:val="24"/>
          <w:szCs w:val="24"/>
        </w:rPr>
        <w:instrText xml:space="preserve"> ADDIN ZOTERO_ITEM CSL_CITATION {"citationID":"QvAsaFTx","properties":{"formattedCitation":"(Oksanen et al. 2024, R Core Team 2024)","plainCitation":"(Oksanen et al. 2024, R Core Team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E3022C">
        <w:rPr>
          <w:sz w:val="24"/>
          <w:szCs w:val="24"/>
        </w:rPr>
        <w:fldChar w:fldCharType="separate"/>
      </w:r>
      <w:r w:rsidR="00E3022C" w:rsidRPr="00E3022C">
        <w:rPr>
          <w:sz w:val="24"/>
        </w:rPr>
        <w:t>(Oksanen et al. 2024, R Core Team 2024)</w:t>
      </w:r>
      <w:r w:rsidR="00E3022C">
        <w:rPr>
          <w:sz w:val="24"/>
          <w:szCs w:val="24"/>
        </w:rPr>
        <w:fldChar w:fldCharType="end"/>
      </w:r>
      <w:r w:rsidR="001C0F15">
        <w:rPr>
          <w:sz w:val="24"/>
          <w:szCs w:val="24"/>
        </w:rPr>
        <w:t>.</w:t>
      </w:r>
      <w:r w:rsidR="00BC071C">
        <w:rPr>
          <w:sz w:val="24"/>
          <w:szCs w:val="24"/>
        </w:rPr>
        <w:t xml:space="preserve"> T</w:t>
      </w:r>
      <w:r w:rsidR="007459B4">
        <w:rPr>
          <w:sz w:val="24"/>
          <w:szCs w:val="24"/>
        </w:rPr>
        <w:t>he</w:t>
      </w:r>
      <w:r w:rsidR="007459B4" w:rsidRPr="00440271">
        <w:rPr>
          <w:sz w:val="24"/>
          <w:szCs w:val="24"/>
        </w:rPr>
        <w:t xml:space="preserve"> Chao1 estimator</w:t>
      </w:r>
      <w:r w:rsidR="00425CB6">
        <w:rPr>
          <w:sz w:val="24"/>
          <w:szCs w:val="24"/>
        </w:rPr>
        <w:t xml:space="preserve"> was used t</w:t>
      </w:r>
      <w:r w:rsidR="00BC071C">
        <w:rPr>
          <w:sz w:val="24"/>
          <w:szCs w:val="24"/>
        </w:rPr>
        <w:t xml:space="preserve">o estimate </w:t>
      </w:r>
      <w:r w:rsidR="00162BFE">
        <w:rPr>
          <w:sz w:val="24"/>
          <w:szCs w:val="24"/>
        </w:rPr>
        <w:t>a lower bound on the true species richness of ground beetles</w:t>
      </w:r>
      <w:r w:rsidR="0078757D">
        <w:rPr>
          <w:sz w:val="24"/>
          <w:szCs w:val="24"/>
        </w:rPr>
        <w:t xml:space="preserve"> </w:t>
      </w:r>
      <w:r w:rsidR="0078757D">
        <w:rPr>
          <w:sz w:val="24"/>
          <w:szCs w:val="24"/>
        </w:rPr>
        <w:fldChar w:fldCharType="begin"/>
      </w:r>
      <w:r w:rsidR="0078757D">
        <w:rPr>
          <w:sz w:val="24"/>
          <w:szCs w:val="24"/>
        </w:rPr>
        <w:instrText xml:space="preserve"> ADDIN ZOTERO_ITEM CSL_CITATION {"citationID":"UihRdcJj","properties":{"formattedCitation":"(Chao and Chiu 2016)","plainCitation":"(Chao and Chiu 2016)","noteIndex":0},"citationItems":[{"id":1110,"uris":["http://zotero.org/users/6631577/items/ECJZN5Q4"],"itemData":{"id":1110,"type":"chapter","abstract":"Abstract\n            On the basis of the sampling data from an assemblage, estimation of species richness (observed plus undetected) is statistically difficult especially for highly diverse assemblages with many rare species. Simple counts of species richness in samples typically underestimate and strongly depend on sampling effort and sample completeness. There are two approaches to infer species richness and make fair comparisons among multiple assemblages based on possibly unequal sampling effort and incomplete samples that miss many species. (i) An asymptotic approach: this approach compares the estimated asymptotes of species accumulation curves. It is based on statistical sampling‐theory methods of estimating species richness. Both parametric and nonparametric methods are reviewed. We focus on the nonparametric estimators that are universally valid for all species abundance distributions. (ii) A nonasymptotic approach: this approach compares the estimated species richnesses of standardized samples with a common finite sample size or sample completeness. It is based on the seamless sample‐size‐ and coverage‐based rarefaction and extrapolation sampling curves. This approach aims to compare species richness estimates for equally large or equally complete samples. These two approaches allow researchers to efficiently use all data to make robust and detailed inferences about species richness. Two R packages (SpadeR and iNEXT) are applied to rainforest tree data for illustration.","container-title":"Wiley StatsRef: Statistics Reference Online","edition":"1","ISBN":"978-1-118-44511-2","language":"en","license":"http://doi.wiley.com/10.1002/tdm_license_1.1","note":"DOI: 10.1002/9781118445112.stat03432.pub2","page":"1-26","publisher":"Wiley","source":"DOI.org (Crossref)","title":"Species Richness: Estimation and Comparison","title-short":"Species Richness","URL":"https://onlinelibrary.wiley.com/doi/10.1002/9781118445112.stat03432.pub2","editor":[{"family":"Kenett","given":"Ron S."},{"family":"Longford","given":"Nicholas T."},{"family":"Piegorsch","given":"Walter W."},{"family":"Ruggeri","given":"Fabrizio"}],"author":[{"family":"Chao","given":"Anne"},{"family":"Chiu","given":"Chun‐Huo"}],"accessed":{"date-parts":[["2025",2,5]]},"issued":{"date-parts":[["2016",8,5]]}}}],"schema":"https://github.com/citation-style-language/schema/raw/master/csl-citation.json"} </w:instrText>
      </w:r>
      <w:r w:rsidR="0078757D">
        <w:rPr>
          <w:sz w:val="24"/>
          <w:szCs w:val="24"/>
        </w:rPr>
        <w:fldChar w:fldCharType="separate"/>
      </w:r>
      <w:r w:rsidR="0078757D" w:rsidRPr="0078757D">
        <w:rPr>
          <w:sz w:val="24"/>
        </w:rPr>
        <w:t>(Chao and Chiu 2016)</w:t>
      </w:r>
      <w:r w:rsidR="0078757D">
        <w:rPr>
          <w:sz w:val="24"/>
          <w:szCs w:val="24"/>
        </w:rPr>
        <w:fldChar w:fldCharType="end"/>
      </w:r>
      <w:r w:rsidR="00440271" w:rsidRPr="00440271">
        <w:rPr>
          <w:sz w:val="24"/>
          <w:szCs w:val="24"/>
        </w:rPr>
        <w:t>. This estimator incorporates the number of singletons and doubletons to estimate the number of undetected species and was implemented using the function “</w:t>
      </w:r>
      <w:proofErr w:type="spellStart"/>
      <w:r w:rsidR="00440271" w:rsidRPr="00440271">
        <w:rPr>
          <w:sz w:val="24"/>
          <w:szCs w:val="24"/>
        </w:rPr>
        <w:t>ChaoSpecies</w:t>
      </w:r>
      <w:proofErr w:type="spellEnd"/>
      <w:r w:rsidR="00440271" w:rsidRPr="00440271">
        <w:rPr>
          <w:sz w:val="24"/>
          <w:szCs w:val="24"/>
        </w:rPr>
        <w:t xml:space="preserve">” </w:t>
      </w:r>
      <w:r w:rsidR="00E20445">
        <w:rPr>
          <w:sz w:val="24"/>
          <w:szCs w:val="24"/>
        </w:rPr>
        <w:t>in</w:t>
      </w:r>
      <w:r w:rsidR="00440271" w:rsidRPr="00440271">
        <w:rPr>
          <w:sz w:val="24"/>
          <w:szCs w:val="24"/>
        </w:rPr>
        <w:t xml:space="preserve"> the R package “</w:t>
      </w:r>
      <w:proofErr w:type="spellStart"/>
      <w:r w:rsidR="00440271" w:rsidRPr="00440271">
        <w:rPr>
          <w:sz w:val="24"/>
          <w:szCs w:val="24"/>
        </w:rPr>
        <w:t>SpadeR</w:t>
      </w:r>
      <w:proofErr w:type="spellEnd"/>
      <w:r w:rsidR="00440271" w:rsidRPr="00440271">
        <w:rPr>
          <w:sz w:val="24"/>
          <w:szCs w:val="24"/>
        </w:rPr>
        <w:t>”</w:t>
      </w:r>
      <w:r w:rsidR="00BC4368">
        <w:t xml:space="preserve"> </w:t>
      </w:r>
      <w:r w:rsidR="00E3022C">
        <w:rPr>
          <w:sz w:val="24"/>
          <w:szCs w:val="24"/>
        </w:rPr>
        <w:fldChar w:fldCharType="begin"/>
      </w:r>
      <w:r w:rsidR="00462D65">
        <w:rPr>
          <w:sz w:val="24"/>
          <w:szCs w:val="24"/>
        </w:rPr>
        <w:instrText xml:space="preserve"> ADDIN ZOTERO_ITEM CSL_CITATION {"citationID":"eMACe8qK","properties":{"formattedCitation":"(Chao et al. 2016)","plainCitation":"(Chao et al. 2016)","noteIndex":0},"citationItems":[{"id":1114,"uris":["http://zotero.org/users/6631577/items/NGEHX47P"],"itemData":{"id":1114,"type":"software","title":"SpadeR: Species-Richness Prediction and Diversity Estimation with R","URL":"https://github.com/AnneChao/SpadeR","version":"R package version 0.1.1, commit 641c1def57de95142407803ee8b283a269115c8c","author":[{"family":"Chao","given":"Anne"},{"family":"Ma","given":"K.H."},{"family":"Hsieh","given":"T.C."},{"family":"Chiu","given":"Chun‐Huo"}],"issued":{"date-parts":[["2016"]]}}}],"schema":"https://github.com/citation-style-language/schema/raw/master/csl-citation.json"} </w:instrText>
      </w:r>
      <w:r w:rsidR="00E3022C">
        <w:rPr>
          <w:sz w:val="24"/>
          <w:szCs w:val="24"/>
        </w:rPr>
        <w:fldChar w:fldCharType="separate"/>
      </w:r>
      <w:r w:rsidR="00462D65" w:rsidRPr="00462D65">
        <w:rPr>
          <w:sz w:val="24"/>
        </w:rPr>
        <w:t>(Chao et al. 2016)</w:t>
      </w:r>
      <w:r w:rsidR="00E3022C">
        <w:rPr>
          <w:sz w:val="24"/>
          <w:szCs w:val="24"/>
        </w:rPr>
        <w:fldChar w:fldCharType="end"/>
      </w:r>
      <w:r w:rsidR="00C347E8">
        <w:rPr>
          <w:sz w:val="24"/>
          <w:szCs w:val="24"/>
        </w:rPr>
        <w:t>.</w:t>
      </w:r>
    </w:p>
    <w:p w14:paraId="4B333E5A" w14:textId="77777777" w:rsidR="00160664" w:rsidRPr="00BC4368" w:rsidRDefault="00160664" w:rsidP="00563C26"/>
    <w:p w14:paraId="21914212" w14:textId="1A39C692" w:rsidR="00555838" w:rsidRDefault="00CF3191" w:rsidP="00DA4103">
      <w:pPr>
        <w:ind w:firstLine="720"/>
        <w:rPr>
          <w:sz w:val="24"/>
          <w:szCs w:val="24"/>
        </w:rPr>
      </w:pPr>
      <w:r>
        <w:rPr>
          <w:sz w:val="24"/>
          <w:szCs w:val="24"/>
        </w:rPr>
        <w:t xml:space="preserve">Before </w:t>
      </w:r>
      <w:r w:rsidR="00DD6F51">
        <w:rPr>
          <w:sz w:val="24"/>
          <w:szCs w:val="24"/>
        </w:rPr>
        <w:t>calculating abundance</w:t>
      </w:r>
      <w:r w:rsidR="00DA4103">
        <w:rPr>
          <w:sz w:val="24"/>
          <w:szCs w:val="24"/>
        </w:rPr>
        <w:t xml:space="preserve"> metrics</w:t>
      </w:r>
      <w:r>
        <w:rPr>
          <w:sz w:val="24"/>
          <w:szCs w:val="24"/>
        </w:rPr>
        <w:t>, we</w:t>
      </w:r>
      <w:r w:rsidR="00160664">
        <w:rPr>
          <w:sz w:val="24"/>
          <w:szCs w:val="24"/>
        </w:rPr>
        <w:t xml:space="preserve"> account</w:t>
      </w:r>
      <w:r>
        <w:rPr>
          <w:sz w:val="24"/>
          <w:szCs w:val="24"/>
        </w:rPr>
        <w:t>ed</w:t>
      </w:r>
      <w:r w:rsidR="00160664">
        <w:rPr>
          <w:sz w:val="24"/>
          <w:szCs w:val="24"/>
        </w:rPr>
        <w:t xml:space="preserve"> for occasional loss of trap catch</w:t>
      </w:r>
      <w:r w:rsidR="00AA1B0B">
        <w:rPr>
          <w:sz w:val="24"/>
          <w:szCs w:val="24"/>
        </w:rPr>
        <w:t xml:space="preserve"> due to animal disturbance</w:t>
      </w:r>
      <w:r w:rsidR="00023F77">
        <w:rPr>
          <w:sz w:val="24"/>
          <w:szCs w:val="24"/>
        </w:rPr>
        <w:t xml:space="preserve"> </w:t>
      </w:r>
      <w:r w:rsidR="00023F77">
        <w:rPr>
          <w:sz w:val="24"/>
          <w:szCs w:val="24"/>
        </w:rPr>
        <w:fldChar w:fldCharType="begin"/>
      </w:r>
      <w:r w:rsidR="00023F77">
        <w:rPr>
          <w:sz w:val="24"/>
          <w:szCs w:val="24"/>
        </w:rPr>
        <w:instrText xml:space="preserve"> ADDIN ZOTERO_ITEM CSL_CITATION {"citationID":"tSqj5tcJ","properties":{"formattedCitation":"(Perry et al. 2018)","plainCitation":"(Perry et al. 2018)","noteIndex":0},"citationItems":[{"id":316,"uris":["http://zotero.org/groups/5154252/items/2DIWSJAD"],"itemData":{"id":316,"type":"article-journal","abstract":"Abstract\n            In forest ecosystems, disturbances that cause tree mortality create canopy gaps, increase growth of understory vegetation, and alter the abiotic environment. These impacts may have interacting effects on populations of ground‐dwelling invertebrates that regulate ecological processes such as decomposition and nutrient cycling. A manipulative experiment was designed to decouple effects of simultaneous disturbances to the forest canopy and ground‐level vegetation to understand their individual and combined impacts on ground‐dwelling invertebrate communities. We quantified invertebrate abundance, richness, diversity, and community composition via pitfall traps in response to a factorial combination of two disturbance treatments: canopy gap formation via girdling and understory vegetation removal. Formation of gaps was the primary driver of changes in invertebrate community structure, increasing activity‐abundance and taxonomic richness, while understory removal had smaller effects. Families of Collembola and Diplopoda, as well as some families of Coleoptera, increased in combined canopy and understory disturbance treatments, whereas Curculionidae and Nitidulidae were more abundant in undisturbed forest. Gaps increased light availability, height and cover of understory vegetation, and soil moisture levels, and decreased depth and cover of leaf litter compared to undisturbed forest. Decoupling of canopy and understory vegetation disturbances revealed gap formation as an important short‐term driver of ground‐dwelling invertebrate community structure and composition. Our findings increase understanding of how ground‐dwelling invertebrate communities respond to disturbance and inform sustainable management of forest ecosystems to foster biodiversity and resilience.","container-title":"Ecosphere","DOI":"10.1002/ecs2.2463","ISSN":"2150-8925, 2150-8925","issue":"10","journalAbbreviation":"Ecosphere","language":"en","page":"e02463","source":"DOI.org (Crossref)","title":"Forest disturbance and arthropods: Small‐scale canopy gaps drive invertebrate community structure and composition","title-short":"Forest disturbance and arthropods","volume":"9","author":[{"family":"Perry","given":"Kayla I."},{"family":"Wallin","given":"Kimberly F."},{"family":"Wenzel","given":"John W."},{"family":"Herms","given":"Daniel A."}],"issued":{"date-parts":[["2018",10]]}}}],"schema":"https://github.com/citation-style-language/schema/raw/master/csl-citation.json"} </w:instrText>
      </w:r>
      <w:r w:rsidR="00023F77">
        <w:rPr>
          <w:sz w:val="24"/>
          <w:szCs w:val="24"/>
        </w:rPr>
        <w:fldChar w:fldCharType="separate"/>
      </w:r>
      <w:r w:rsidR="00023F77" w:rsidRPr="00023F77">
        <w:rPr>
          <w:sz w:val="24"/>
        </w:rPr>
        <w:t>(Perry et al. 2018)</w:t>
      </w:r>
      <w:r w:rsidR="00023F77">
        <w:rPr>
          <w:sz w:val="24"/>
          <w:szCs w:val="24"/>
        </w:rPr>
        <w:fldChar w:fldCharType="end"/>
      </w:r>
      <w:r w:rsidR="00160664">
        <w:rPr>
          <w:sz w:val="24"/>
          <w:szCs w:val="24"/>
        </w:rPr>
        <w:t>.</w:t>
      </w:r>
      <w:r w:rsidR="00160664" w:rsidRPr="00C0082E">
        <w:rPr>
          <w:sz w:val="24"/>
          <w:szCs w:val="24"/>
        </w:rPr>
        <w:t xml:space="preserve"> </w:t>
      </w:r>
      <w:r w:rsidR="00425CB6">
        <w:rPr>
          <w:sz w:val="24"/>
          <w:szCs w:val="24"/>
        </w:rPr>
        <w:t>T</w:t>
      </w:r>
      <w:r w:rsidR="00BB0347">
        <w:rPr>
          <w:sz w:val="24"/>
          <w:szCs w:val="24"/>
        </w:rPr>
        <w:t>rap catches</w:t>
      </w:r>
      <w:r w:rsidR="00425CB6">
        <w:rPr>
          <w:sz w:val="24"/>
          <w:szCs w:val="24"/>
        </w:rPr>
        <w:t xml:space="preserve"> were standardized</w:t>
      </w:r>
      <w:r w:rsidR="00BB0347">
        <w:rPr>
          <w:sz w:val="24"/>
          <w:szCs w:val="24"/>
        </w:rPr>
        <w:t xml:space="preserve"> based on an 84-day trapping season (6 collection intervals * 14 days per interval). </w:t>
      </w:r>
      <w:r w:rsidR="00023F77">
        <w:rPr>
          <w:sz w:val="24"/>
          <w:szCs w:val="24"/>
        </w:rPr>
        <w:t xml:space="preserve">Plots where the trap catch was lost for an interval were corrected </w:t>
      </w:r>
      <w:r w:rsidR="005261F4">
        <w:rPr>
          <w:sz w:val="24"/>
          <w:szCs w:val="24"/>
        </w:rPr>
        <w:t xml:space="preserve">by dividing </w:t>
      </w:r>
      <w:r w:rsidR="00C152CA">
        <w:rPr>
          <w:sz w:val="24"/>
          <w:szCs w:val="24"/>
        </w:rPr>
        <w:t>the trap catch by the number of days that the pitfall trap was operation</w:t>
      </w:r>
      <w:r w:rsidR="0082788A">
        <w:rPr>
          <w:sz w:val="24"/>
          <w:szCs w:val="24"/>
        </w:rPr>
        <w:t>al, then multiplying by 84 days.</w:t>
      </w:r>
      <w:r w:rsidR="00023F77">
        <w:rPr>
          <w:sz w:val="24"/>
          <w:szCs w:val="24"/>
        </w:rPr>
        <w:t xml:space="preserve"> </w:t>
      </w:r>
      <w:r w:rsidR="007A40E3">
        <w:rPr>
          <w:sz w:val="24"/>
          <w:szCs w:val="24"/>
        </w:rPr>
        <w:t xml:space="preserve">We calculated total activity-abundance of ground beetles as the sum of the </w:t>
      </w:r>
      <w:r w:rsidR="00267123">
        <w:rPr>
          <w:sz w:val="24"/>
          <w:szCs w:val="24"/>
        </w:rPr>
        <w:t xml:space="preserve">activity-abundances of all species at a plot. Furthermore, we </w:t>
      </w:r>
      <w:r w:rsidR="00C74D19">
        <w:rPr>
          <w:sz w:val="24"/>
          <w:szCs w:val="24"/>
        </w:rPr>
        <w:t xml:space="preserve">decomposed total activity-abundance into </w:t>
      </w:r>
      <w:r w:rsidR="00C818C7">
        <w:rPr>
          <w:sz w:val="24"/>
          <w:szCs w:val="24"/>
        </w:rPr>
        <w:t xml:space="preserve">two groups: the contribution from forest specialist species, and the contribution from </w:t>
      </w:r>
      <w:r w:rsidR="00651A19">
        <w:rPr>
          <w:sz w:val="24"/>
          <w:szCs w:val="24"/>
        </w:rPr>
        <w:t>species that</w:t>
      </w:r>
      <w:r w:rsidR="00886B74">
        <w:rPr>
          <w:sz w:val="24"/>
          <w:szCs w:val="24"/>
        </w:rPr>
        <w:t xml:space="preserve"> are </w:t>
      </w:r>
      <w:r w:rsidR="00C818C7">
        <w:rPr>
          <w:sz w:val="24"/>
          <w:szCs w:val="24"/>
        </w:rPr>
        <w:t xml:space="preserve">eurytopic </w:t>
      </w:r>
      <w:r w:rsidR="00886B74">
        <w:rPr>
          <w:sz w:val="24"/>
          <w:szCs w:val="24"/>
        </w:rPr>
        <w:t>or specialize in open-habitats</w:t>
      </w:r>
      <w:r w:rsidR="00F05972">
        <w:rPr>
          <w:sz w:val="24"/>
          <w:szCs w:val="24"/>
        </w:rPr>
        <w:t xml:space="preserve"> </w:t>
      </w:r>
      <w:r w:rsidR="00F05972">
        <w:rPr>
          <w:sz w:val="24"/>
          <w:szCs w:val="24"/>
        </w:rPr>
        <w:fldChar w:fldCharType="begin"/>
      </w:r>
      <w:r w:rsidR="00F05972">
        <w:rPr>
          <w:sz w:val="24"/>
          <w:szCs w:val="24"/>
        </w:rPr>
        <w:instrText xml:space="preserve"> ADDIN ZOTERO_ITEM CSL_CITATION {"citationID":"txAgAkw6","properties":{"formattedCitation":"(Larochelle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F05972">
        <w:rPr>
          <w:sz w:val="24"/>
          <w:szCs w:val="24"/>
        </w:rPr>
        <w:fldChar w:fldCharType="separate"/>
      </w:r>
      <w:r w:rsidR="00F05972" w:rsidRPr="00F05972">
        <w:rPr>
          <w:kern w:val="0"/>
          <w:sz w:val="24"/>
        </w:rPr>
        <w:t>(Larochelle and Larivière 2003)</w:t>
      </w:r>
      <w:r w:rsidR="00F05972">
        <w:rPr>
          <w:sz w:val="24"/>
          <w:szCs w:val="24"/>
        </w:rPr>
        <w:fldChar w:fldCharType="end"/>
      </w:r>
      <w:r w:rsidR="00C818C7">
        <w:rPr>
          <w:sz w:val="24"/>
          <w:szCs w:val="24"/>
        </w:rPr>
        <w:t>.</w:t>
      </w:r>
      <w:r w:rsidR="00DA4103">
        <w:rPr>
          <w:sz w:val="24"/>
          <w:szCs w:val="24"/>
        </w:rPr>
        <w:t xml:space="preserve"> </w:t>
      </w:r>
      <w:r w:rsidR="00A250C4">
        <w:rPr>
          <w:sz w:val="24"/>
          <w:szCs w:val="24"/>
        </w:rPr>
        <w:t>To investigate alpha-diversity at the plot level, we calculated species</w:t>
      </w:r>
      <w:r w:rsidR="00A5407E">
        <w:rPr>
          <w:sz w:val="24"/>
          <w:szCs w:val="24"/>
        </w:rPr>
        <w:t xml:space="preserve"> richness </w:t>
      </w:r>
      <w:r w:rsidR="00DA4103">
        <w:rPr>
          <w:sz w:val="24"/>
          <w:szCs w:val="24"/>
        </w:rPr>
        <w:t xml:space="preserve">(number of species) </w:t>
      </w:r>
      <w:r w:rsidR="00A5407E">
        <w:rPr>
          <w:sz w:val="24"/>
          <w:szCs w:val="24"/>
        </w:rPr>
        <w:t>and Shannon diversity</w:t>
      </w:r>
      <w:r w:rsidR="002E4081">
        <w:rPr>
          <w:sz w:val="24"/>
          <w:szCs w:val="24"/>
        </w:rPr>
        <w:t xml:space="preserve"> using the </w:t>
      </w:r>
      <w:r w:rsidR="00317F03">
        <w:rPr>
          <w:sz w:val="24"/>
          <w:szCs w:val="24"/>
        </w:rPr>
        <w:t>package “</w:t>
      </w:r>
      <w:proofErr w:type="spellStart"/>
      <w:r w:rsidR="00317F03">
        <w:rPr>
          <w:sz w:val="24"/>
          <w:szCs w:val="24"/>
        </w:rPr>
        <w:t>HillR</w:t>
      </w:r>
      <w:proofErr w:type="spellEnd"/>
      <w:r w:rsidR="00317F03">
        <w:rPr>
          <w:sz w:val="24"/>
          <w:szCs w:val="24"/>
        </w:rPr>
        <w:t>”</w:t>
      </w:r>
      <w:r w:rsidR="00B0459F">
        <w:rPr>
          <w:sz w:val="24"/>
          <w:szCs w:val="24"/>
        </w:rPr>
        <w:t xml:space="preserve"> </w:t>
      </w:r>
      <w:r w:rsidR="00E3022C">
        <w:rPr>
          <w:sz w:val="24"/>
          <w:szCs w:val="24"/>
        </w:rPr>
        <w:fldChar w:fldCharType="begin"/>
      </w:r>
      <w:r w:rsidR="00E3022C">
        <w:rPr>
          <w:sz w:val="24"/>
          <w:szCs w:val="24"/>
        </w:rPr>
        <w:instrText xml:space="preserve"> ADDIN ZOTERO_ITEM CSL_CITATION {"citationID":"wUfqqiVO","properties":{"formattedCitation":"(Li 2018)","plainCitation":"(Li 2018)","noteIndex":0},"citationItems":[{"id":1108,"uris":["http://zotero.org/users/6631577/items/V6MVGUWT"],"itemData":{"id":1108,"type":"article-journal","container-title":"Journal of Open Source Software","DOI":"10.21105/joss.01041","ISSN":"2475-9066","issue":"31","journalAbbreviation":"JOSS","license":"http://creativecommons.org/licenses/by/4.0/","page":"1041","source":"DOI.org (Crossref)","title":"hillR: taxonomic, functional, and phylogenetic diversity and similarity through Hill Numbers","title-short":"hillR","volume":"3","author":[{"family":"Li","given":"Daijiang"}],"issued":{"date-parts":[["2018",11,13]]}}}],"schema":"https://github.com/citation-style-language/schema/raw/master/csl-citation.json"} </w:instrText>
      </w:r>
      <w:r w:rsidR="00E3022C">
        <w:rPr>
          <w:sz w:val="24"/>
          <w:szCs w:val="24"/>
        </w:rPr>
        <w:fldChar w:fldCharType="separate"/>
      </w:r>
      <w:r w:rsidR="00E3022C" w:rsidRPr="00E3022C">
        <w:rPr>
          <w:sz w:val="24"/>
        </w:rPr>
        <w:t>(Li 2018)</w:t>
      </w:r>
      <w:r w:rsidR="00E3022C">
        <w:rPr>
          <w:sz w:val="24"/>
          <w:szCs w:val="24"/>
        </w:rPr>
        <w:fldChar w:fldCharType="end"/>
      </w:r>
      <w:r w:rsidR="00B0459F">
        <w:rPr>
          <w:sz w:val="24"/>
          <w:szCs w:val="24"/>
        </w:rPr>
        <w:t xml:space="preserve">. Shannon diversity was calculated </w:t>
      </w:r>
      <w:r w:rsidR="00E204F3">
        <w:rPr>
          <w:sz w:val="24"/>
          <w:szCs w:val="24"/>
        </w:rPr>
        <w:t>using</w:t>
      </w:r>
      <w:r w:rsidR="00400BD0">
        <w:rPr>
          <w:sz w:val="24"/>
          <w:szCs w:val="24"/>
        </w:rPr>
        <w:t xml:space="preserve"> the formula </w:t>
      </w:r>
      <w:r w:rsidR="008F510F">
        <w:rPr>
          <w:sz w:val="24"/>
          <w:szCs w:val="24"/>
        </w:rPr>
        <w:t>exp(</w:t>
      </w:r>
      <w:r w:rsidR="001F5E11">
        <w:rPr>
          <w:sz w:val="24"/>
          <w:szCs w:val="24"/>
        </w:rPr>
        <w:t>-</w:t>
      </w:r>
      <w:proofErr w:type="spellStart"/>
      <w:r w:rsidR="001F5E11" w:rsidRPr="001F5E11">
        <w:rPr>
          <w:sz w:val="24"/>
          <w:szCs w:val="24"/>
        </w:rPr>
        <w:t>Σ</w:t>
      </w:r>
      <w:r w:rsidR="001F5E11">
        <w:rPr>
          <w:sz w:val="24"/>
          <w:szCs w:val="24"/>
        </w:rPr>
        <w:t>p</w:t>
      </w:r>
      <w:r w:rsidR="001F5E11">
        <w:rPr>
          <w:sz w:val="24"/>
          <w:szCs w:val="24"/>
          <w:vertAlign w:val="subscript"/>
        </w:rPr>
        <w:t>i</w:t>
      </w:r>
      <w:r w:rsidR="001F5E11">
        <w:rPr>
          <w:sz w:val="24"/>
          <w:szCs w:val="24"/>
        </w:rPr>
        <w:t>ln</w:t>
      </w:r>
      <w:proofErr w:type="spellEnd"/>
      <w:r w:rsidR="00650CA1">
        <w:rPr>
          <w:sz w:val="24"/>
          <w:szCs w:val="24"/>
        </w:rPr>
        <w:t>(p</w:t>
      </w:r>
      <w:r w:rsidR="00650CA1">
        <w:rPr>
          <w:sz w:val="24"/>
          <w:szCs w:val="24"/>
          <w:vertAlign w:val="subscript"/>
        </w:rPr>
        <w:t>i</w:t>
      </w:r>
      <w:r w:rsidR="00650CA1">
        <w:rPr>
          <w:sz w:val="24"/>
          <w:szCs w:val="24"/>
        </w:rPr>
        <w:t xml:space="preserve">)), which is the same as </w:t>
      </w:r>
      <w:r w:rsidR="004F604A">
        <w:rPr>
          <w:sz w:val="24"/>
          <w:szCs w:val="24"/>
        </w:rPr>
        <w:t>the Hill number of order 1</w:t>
      </w:r>
      <w:r w:rsidR="00352116">
        <w:rPr>
          <w:sz w:val="24"/>
          <w:szCs w:val="24"/>
        </w:rPr>
        <w:t>.</w:t>
      </w:r>
      <w:r w:rsidR="008E2CB0">
        <w:rPr>
          <w:sz w:val="24"/>
          <w:szCs w:val="24"/>
        </w:rPr>
        <w:t xml:space="preserve"> </w:t>
      </w:r>
      <w:r w:rsidR="00352116">
        <w:rPr>
          <w:sz w:val="24"/>
          <w:szCs w:val="24"/>
        </w:rPr>
        <w:t>This metric</w:t>
      </w:r>
      <w:r w:rsidR="008E2CB0">
        <w:rPr>
          <w:sz w:val="24"/>
          <w:szCs w:val="24"/>
        </w:rPr>
        <w:t xml:space="preserve"> takes values between 1 and the</w:t>
      </w:r>
      <w:r w:rsidR="00994534">
        <w:rPr>
          <w:sz w:val="24"/>
          <w:szCs w:val="24"/>
        </w:rPr>
        <w:t xml:space="preserve"> species richne</w:t>
      </w:r>
      <w:r w:rsidR="00352116">
        <w:rPr>
          <w:sz w:val="24"/>
          <w:szCs w:val="24"/>
        </w:rPr>
        <w:t xml:space="preserve">ss, depending on the </w:t>
      </w:r>
      <w:r w:rsidR="0041130F">
        <w:rPr>
          <w:sz w:val="24"/>
          <w:szCs w:val="24"/>
        </w:rPr>
        <w:t>degree to which the relative abundances are equal</w:t>
      </w:r>
      <w:r w:rsidR="002D3099">
        <w:rPr>
          <w:sz w:val="24"/>
          <w:szCs w:val="24"/>
        </w:rPr>
        <w:t>.</w:t>
      </w:r>
      <w:r w:rsidR="00555838">
        <w:rPr>
          <w:sz w:val="24"/>
          <w:szCs w:val="24"/>
        </w:rPr>
        <w:t xml:space="preserve"> </w:t>
      </w:r>
    </w:p>
    <w:p w14:paraId="7CD03B42" w14:textId="77777777" w:rsidR="005A3783" w:rsidRDefault="005A3783" w:rsidP="00563C26">
      <w:pPr>
        <w:rPr>
          <w:sz w:val="24"/>
          <w:szCs w:val="24"/>
        </w:rPr>
      </w:pPr>
    </w:p>
    <w:p w14:paraId="18E5167A" w14:textId="60D174B5" w:rsidR="005A3783" w:rsidRDefault="005A3783" w:rsidP="00305F58">
      <w:pPr>
        <w:ind w:firstLine="720"/>
        <w:rPr>
          <w:sz w:val="24"/>
          <w:szCs w:val="24"/>
        </w:rPr>
      </w:pPr>
      <w:r>
        <w:rPr>
          <w:sz w:val="24"/>
          <w:szCs w:val="24"/>
        </w:rPr>
        <w:t xml:space="preserve">We conducted a </w:t>
      </w:r>
      <w:r w:rsidR="0067064C">
        <w:rPr>
          <w:sz w:val="24"/>
          <w:szCs w:val="24"/>
        </w:rPr>
        <w:t>principal components analysis</w:t>
      </w:r>
      <w:r w:rsidR="004F4DD5">
        <w:rPr>
          <w:sz w:val="24"/>
          <w:szCs w:val="24"/>
        </w:rPr>
        <w:t xml:space="preserve"> (PCA)</w:t>
      </w:r>
      <w:r w:rsidR="0067064C">
        <w:rPr>
          <w:sz w:val="24"/>
          <w:szCs w:val="24"/>
        </w:rPr>
        <w:t xml:space="preserve"> using morphological traits of ground beetles</w:t>
      </w:r>
      <w:r>
        <w:rPr>
          <w:sz w:val="24"/>
          <w:szCs w:val="24"/>
        </w:rPr>
        <w:t xml:space="preserve"> to </w:t>
      </w:r>
      <w:r w:rsidR="003A3368">
        <w:rPr>
          <w:sz w:val="24"/>
          <w:szCs w:val="24"/>
        </w:rPr>
        <w:t>identify</w:t>
      </w:r>
      <w:r w:rsidR="0067064C">
        <w:rPr>
          <w:sz w:val="24"/>
          <w:szCs w:val="24"/>
        </w:rPr>
        <w:t xml:space="preserve"> key axes of variation</w:t>
      </w:r>
      <w:r w:rsidR="007A079E">
        <w:rPr>
          <w:sz w:val="24"/>
          <w:szCs w:val="24"/>
        </w:rPr>
        <w:t xml:space="preserve"> </w:t>
      </w:r>
      <w:r w:rsidR="007A079E">
        <w:rPr>
          <w:sz w:val="24"/>
          <w:szCs w:val="24"/>
        </w:rPr>
        <w:fldChar w:fldCharType="begin"/>
      </w:r>
      <w:r w:rsidR="007A079E">
        <w:rPr>
          <w:sz w:val="24"/>
          <w:szCs w:val="24"/>
        </w:rPr>
        <w:instrText xml:space="preserve"> ADDIN ZOTERO_ITEM CSL_CITATION {"citationID":"aHBJzeOd","properties":{"formattedCitation":"(Swenson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007A079E">
        <w:rPr>
          <w:sz w:val="24"/>
          <w:szCs w:val="24"/>
        </w:rPr>
        <w:fldChar w:fldCharType="separate"/>
      </w:r>
      <w:r w:rsidR="007A079E" w:rsidRPr="007A079E">
        <w:rPr>
          <w:sz w:val="24"/>
        </w:rPr>
        <w:t>(Swenson 2014)</w:t>
      </w:r>
      <w:r w:rsidR="007A079E">
        <w:rPr>
          <w:sz w:val="24"/>
          <w:szCs w:val="24"/>
        </w:rPr>
        <w:fldChar w:fldCharType="end"/>
      </w:r>
      <w:r w:rsidR="0067064C">
        <w:rPr>
          <w:sz w:val="24"/>
          <w:szCs w:val="24"/>
        </w:rPr>
        <w:t xml:space="preserve">. </w:t>
      </w:r>
      <w:r w:rsidR="00497C2B">
        <w:rPr>
          <w:sz w:val="24"/>
          <w:szCs w:val="24"/>
        </w:rPr>
        <w:t>All</w:t>
      </w:r>
      <w:r w:rsidR="00647FB3">
        <w:rPr>
          <w:sz w:val="24"/>
          <w:szCs w:val="24"/>
        </w:rPr>
        <w:t xml:space="preserve"> </w:t>
      </w:r>
      <w:r>
        <w:rPr>
          <w:sz w:val="24"/>
          <w:szCs w:val="24"/>
        </w:rPr>
        <w:t xml:space="preserve">continuous traits had already been standardized by dividing by body length. </w:t>
      </w:r>
      <w:r w:rsidR="00C90B81">
        <w:rPr>
          <w:sz w:val="24"/>
          <w:szCs w:val="24"/>
        </w:rPr>
        <w:t>We</w:t>
      </w:r>
      <w:r>
        <w:rPr>
          <w:sz w:val="24"/>
          <w:szCs w:val="24"/>
        </w:rPr>
        <w:t xml:space="preserve"> centered each continuous trait to a mean of 0, scaled to a variance of 1, and ran the PCA using the function “</w:t>
      </w:r>
      <w:proofErr w:type="spellStart"/>
      <w:r>
        <w:rPr>
          <w:sz w:val="24"/>
          <w:szCs w:val="24"/>
        </w:rPr>
        <w:t>prcomp</w:t>
      </w:r>
      <w:proofErr w:type="spellEnd"/>
      <w:r>
        <w:rPr>
          <w:sz w:val="24"/>
          <w:szCs w:val="24"/>
        </w:rPr>
        <w:t xml:space="preserve">” in the R package “stats” </w:t>
      </w:r>
      <w:r>
        <w:rPr>
          <w:sz w:val="24"/>
          <w:szCs w:val="24"/>
        </w:rPr>
        <w:fldChar w:fldCharType="begin"/>
      </w:r>
      <w:r>
        <w:rPr>
          <w:sz w:val="24"/>
          <w:szCs w:val="24"/>
        </w:rPr>
        <w:instrText xml:space="preserve"> ADDIN ZOTERO_ITEM CSL_CITATION {"citationID":"jJk9QwGY","properties":{"formattedCitation":"(R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Pr>
          <w:sz w:val="24"/>
          <w:szCs w:val="24"/>
        </w:rPr>
        <w:fldChar w:fldCharType="separate"/>
      </w:r>
      <w:r w:rsidRPr="009505EA">
        <w:rPr>
          <w:sz w:val="24"/>
        </w:rPr>
        <w:t>(R Core Team 2024)</w:t>
      </w:r>
      <w:r>
        <w:rPr>
          <w:sz w:val="24"/>
          <w:szCs w:val="24"/>
        </w:rPr>
        <w:fldChar w:fldCharType="end"/>
      </w:r>
      <w:r>
        <w:rPr>
          <w:sz w:val="24"/>
          <w:szCs w:val="24"/>
        </w:rPr>
        <w:t xml:space="preserve">. We removed the species </w:t>
      </w:r>
      <w:proofErr w:type="spellStart"/>
      <w:r w:rsidRPr="00A877B6">
        <w:rPr>
          <w:i/>
          <w:iCs/>
          <w:sz w:val="24"/>
          <w:szCs w:val="24"/>
        </w:rPr>
        <w:t>Notiophilus</w:t>
      </w:r>
      <w:proofErr w:type="spellEnd"/>
      <w:r w:rsidRPr="00A877B6">
        <w:rPr>
          <w:i/>
          <w:iCs/>
          <w:sz w:val="24"/>
          <w:szCs w:val="24"/>
        </w:rPr>
        <w:t xml:space="preserve"> aeneus</w:t>
      </w:r>
      <w:r>
        <w:rPr>
          <w:sz w:val="24"/>
          <w:szCs w:val="24"/>
        </w:rPr>
        <w:t xml:space="preserve"> </w:t>
      </w:r>
      <w:r w:rsidRPr="00AF3721">
        <w:rPr>
          <w:sz w:val="24"/>
          <w:szCs w:val="24"/>
        </w:rPr>
        <w:t>(Herbst, 1806)</w:t>
      </w:r>
      <w:r>
        <w:rPr>
          <w:sz w:val="24"/>
          <w:szCs w:val="24"/>
        </w:rPr>
        <w:t xml:space="preserve"> from the PCA analysis because inclusion of this rare species</w:t>
      </w:r>
      <w:r w:rsidR="00A50E3A">
        <w:rPr>
          <w:sz w:val="24"/>
          <w:szCs w:val="24"/>
        </w:rPr>
        <w:t>, which has unusual morphology,</w:t>
      </w:r>
      <w:r>
        <w:rPr>
          <w:sz w:val="24"/>
          <w:szCs w:val="24"/>
        </w:rPr>
        <w:t xml:space="preserve"> noticeably changed the PC axes (Table S</w:t>
      </w:r>
      <w:r w:rsidR="0063557D">
        <w:rPr>
          <w:sz w:val="24"/>
          <w:szCs w:val="24"/>
        </w:rPr>
        <w:t>2</w:t>
      </w:r>
      <w:r>
        <w:rPr>
          <w:sz w:val="24"/>
          <w:szCs w:val="24"/>
        </w:rPr>
        <w:t xml:space="preserve">). After running the PCA, we added </w:t>
      </w:r>
      <w:proofErr w:type="spellStart"/>
      <w:r w:rsidRPr="00880811">
        <w:rPr>
          <w:i/>
          <w:iCs/>
          <w:sz w:val="24"/>
          <w:szCs w:val="24"/>
        </w:rPr>
        <w:t>Notiophilus</w:t>
      </w:r>
      <w:proofErr w:type="spellEnd"/>
      <w:r w:rsidRPr="00880811">
        <w:rPr>
          <w:i/>
          <w:iCs/>
          <w:sz w:val="24"/>
          <w:szCs w:val="24"/>
        </w:rPr>
        <w:t xml:space="preserve"> </w:t>
      </w:r>
      <w:r>
        <w:rPr>
          <w:sz w:val="24"/>
          <w:szCs w:val="24"/>
        </w:rPr>
        <w:t xml:space="preserve">back into the analysis by centering and scaling its data using the </w:t>
      </w:r>
      <w:proofErr w:type="gramStart"/>
      <w:r>
        <w:rPr>
          <w:sz w:val="24"/>
          <w:szCs w:val="24"/>
        </w:rPr>
        <w:t>previously-calculated</w:t>
      </w:r>
      <w:proofErr w:type="gramEnd"/>
      <w:r>
        <w:rPr>
          <w:sz w:val="24"/>
          <w:szCs w:val="24"/>
        </w:rPr>
        <w:t xml:space="preserve"> scaling coefficients and then projecting the values onto the PC axes using the loading values.</w:t>
      </w:r>
    </w:p>
    <w:p w14:paraId="4B976776" w14:textId="77777777" w:rsidR="00A4024C" w:rsidRDefault="00A4024C" w:rsidP="00563C26">
      <w:pPr>
        <w:rPr>
          <w:sz w:val="24"/>
          <w:szCs w:val="24"/>
        </w:rPr>
      </w:pPr>
    </w:p>
    <w:p w14:paraId="687E6A2E" w14:textId="6F8F5290" w:rsidR="00724217" w:rsidRDefault="003F269C" w:rsidP="00724217">
      <w:pPr>
        <w:rPr>
          <w:sz w:val="24"/>
          <w:szCs w:val="24"/>
        </w:rPr>
      </w:pPr>
      <w:r>
        <w:rPr>
          <w:sz w:val="24"/>
          <w:szCs w:val="24"/>
        </w:rPr>
        <w:tab/>
      </w:r>
      <w:r w:rsidR="00752F2E">
        <w:rPr>
          <w:sz w:val="24"/>
          <w:szCs w:val="24"/>
        </w:rPr>
        <w:t xml:space="preserve">We used trait data </w:t>
      </w:r>
      <w:r w:rsidR="000F3696">
        <w:rPr>
          <w:sz w:val="24"/>
          <w:szCs w:val="24"/>
        </w:rPr>
        <w:t xml:space="preserve">in combination with </w:t>
      </w:r>
      <w:r w:rsidR="0057792C">
        <w:rPr>
          <w:sz w:val="24"/>
          <w:szCs w:val="24"/>
        </w:rPr>
        <w:t>ground beetle</w:t>
      </w:r>
      <w:r w:rsidR="00FA50A9">
        <w:rPr>
          <w:sz w:val="24"/>
          <w:szCs w:val="24"/>
        </w:rPr>
        <w:t xml:space="preserve"> counts</w:t>
      </w:r>
      <w:r w:rsidR="0057792C">
        <w:rPr>
          <w:sz w:val="24"/>
          <w:szCs w:val="24"/>
        </w:rPr>
        <w:t xml:space="preserve"> to calculat</w:t>
      </w:r>
      <w:r w:rsidR="00E96F27">
        <w:rPr>
          <w:sz w:val="24"/>
          <w:szCs w:val="24"/>
        </w:rPr>
        <w:t xml:space="preserve">e functional alpha-diversity. </w:t>
      </w:r>
      <w:r w:rsidR="00F521BC">
        <w:rPr>
          <w:sz w:val="24"/>
          <w:szCs w:val="24"/>
        </w:rPr>
        <w:t xml:space="preserve">We used the first </w:t>
      </w:r>
      <w:r w:rsidR="00D71452">
        <w:rPr>
          <w:sz w:val="24"/>
          <w:szCs w:val="24"/>
        </w:rPr>
        <w:t>four</w:t>
      </w:r>
      <w:r w:rsidR="00F33B79">
        <w:rPr>
          <w:sz w:val="24"/>
          <w:szCs w:val="24"/>
        </w:rPr>
        <w:t xml:space="preserve"> PC axes</w:t>
      </w:r>
      <w:r w:rsidR="0019372D">
        <w:rPr>
          <w:sz w:val="24"/>
          <w:szCs w:val="24"/>
        </w:rPr>
        <w:t xml:space="preserve">, which together explained </w:t>
      </w:r>
      <w:r w:rsidR="00295657">
        <w:rPr>
          <w:sz w:val="24"/>
          <w:szCs w:val="24"/>
        </w:rPr>
        <w:t>89%</w:t>
      </w:r>
      <w:r w:rsidR="00A27106">
        <w:rPr>
          <w:sz w:val="24"/>
          <w:szCs w:val="24"/>
        </w:rPr>
        <w:t xml:space="preserve"> </w:t>
      </w:r>
      <w:r w:rsidR="0019372D">
        <w:rPr>
          <w:sz w:val="24"/>
          <w:szCs w:val="24"/>
        </w:rPr>
        <w:t>of the var</w:t>
      </w:r>
      <w:r w:rsidR="006B3452">
        <w:rPr>
          <w:sz w:val="24"/>
          <w:szCs w:val="24"/>
        </w:rPr>
        <w:t>iance in the data</w:t>
      </w:r>
      <w:r w:rsidR="00724217">
        <w:rPr>
          <w:sz w:val="24"/>
          <w:szCs w:val="24"/>
        </w:rPr>
        <w:t xml:space="preserve">, along with the categorical variables </w:t>
      </w:r>
      <w:r w:rsidR="00724217" w:rsidRPr="00CA61CB">
        <w:rPr>
          <w:i/>
          <w:iCs/>
          <w:sz w:val="24"/>
          <w:szCs w:val="24"/>
        </w:rPr>
        <w:t>Water</w:t>
      </w:r>
      <w:r w:rsidR="000B3117">
        <w:rPr>
          <w:i/>
          <w:iCs/>
          <w:sz w:val="24"/>
          <w:szCs w:val="24"/>
        </w:rPr>
        <w:t xml:space="preserve"> </w:t>
      </w:r>
      <w:r w:rsidR="00724217" w:rsidRPr="00CA61CB">
        <w:rPr>
          <w:i/>
          <w:iCs/>
          <w:sz w:val="24"/>
          <w:szCs w:val="24"/>
        </w:rPr>
        <w:t>affinity</w:t>
      </w:r>
      <w:r w:rsidR="00724217">
        <w:rPr>
          <w:sz w:val="24"/>
          <w:szCs w:val="24"/>
        </w:rPr>
        <w:t xml:space="preserve"> and </w:t>
      </w:r>
      <w:r w:rsidR="00724217" w:rsidRPr="00CA61CB">
        <w:rPr>
          <w:i/>
          <w:iCs/>
          <w:sz w:val="24"/>
          <w:szCs w:val="24"/>
        </w:rPr>
        <w:t>Flight</w:t>
      </w:r>
      <w:r w:rsidR="000B3117">
        <w:rPr>
          <w:i/>
          <w:iCs/>
          <w:sz w:val="24"/>
          <w:szCs w:val="24"/>
        </w:rPr>
        <w:t xml:space="preserve"> </w:t>
      </w:r>
      <w:r w:rsidR="00724217" w:rsidRPr="00CA61CB">
        <w:rPr>
          <w:i/>
          <w:iCs/>
          <w:sz w:val="24"/>
          <w:szCs w:val="24"/>
        </w:rPr>
        <w:t>capability</w:t>
      </w:r>
      <w:r w:rsidR="00F97A46">
        <w:rPr>
          <w:sz w:val="24"/>
          <w:szCs w:val="24"/>
        </w:rPr>
        <w:t xml:space="preserve">, </w:t>
      </w:r>
      <w:r w:rsidR="00724217">
        <w:rPr>
          <w:sz w:val="24"/>
          <w:szCs w:val="24"/>
        </w:rPr>
        <w:t>to calculate a Gower di</w:t>
      </w:r>
      <w:r w:rsidR="00180873">
        <w:rPr>
          <w:sz w:val="24"/>
          <w:szCs w:val="24"/>
        </w:rPr>
        <w:t>ssimilarity</w:t>
      </w:r>
      <w:r w:rsidR="00724217">
        <w:rPr>
          <w:sz w:val="24"/>
          <w:szCs w:val="24"/>
        </w:rPr>
        <w:t xml:space="preserve"> matrix between all ground beetle species in trait space using the package “FD” </w:t>
      </w:r>
      <w:r w:rsidR="00724217">
        <w:rPr>
          <w:sz w:val="24"/>
          <w:szCs w:val="24"/>
        </w:rPr>
        <w:fldChar w:fldCharType="begin"/>
      </w:r>
      <w:r w:rsidR="00724217">
        <w:rPr>
          <w:sz w:val="24"/>
          <w:szCs w:val="24"/>
        </w:rPr>
        <w:instrText xml:space="preserve"> ADDIN ZOTERO_ITEM CSL_CITATION {"citationID":"29xYhRDt","properties":{"formattedCitation":"(Laliberte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00724217">
        <w:rPr>
          <w:sz w:val="24"/>
          <w:szCs w:val="24"/>
        </w:rPr>
        <w:fldChar w:fldCharType="separate"/>
      </w:r>
      <w:r w:rsidR="00724217" w:rsidRPr="00801462">
        <w:rPr>
          <w:sz w:val="24"/>
        </w:rPr>
        <w:t>(Laliberte et al. 2014)</w:t>
      </w:r>
      <w:r w:rsidR="00724217">
        <w:rPr>
          <w:sz w:val="24"/>
          <w:szCs w:val="24"/>
        </w:rPr>
        <w:fldChar w:fldCharType="end"/>
      </w:r>
      <w:r w:rsidR="00724217">
        <w:rPr>
          <w:sz w:val="24"/>
          <w:szCs w:val="24"/>
        </w:rPr>
        <w:t xml:space="preserve">. </w:t>
      </w:r>
      <w:r w:rsidR="00A07118">
        <w:rPr>
          <w:sz w:val="24"/>
          <w:szCs w:val="24"/>
        </w:rPr>
        <w:t xml:space="preserve">The categorical variables were treated as ordinal data and the “metric” method was </w:t>
      </w:r>
      <w:r w:rsidR="00783431">
        <w:rPr>
          <w:sz w:val="24"/>
          <w:szCs w:val="24"/>
        </w:rPr>
        <w:t xml:space="preserve">used to calculate dissimilarity, so that </w:t>
      </w:r>
      <w:r w:rsidR="00C90883">
        <w:rPr>
          <w:sz w:val="24"/>
          <w:szCs w:val="24"/>
        </w:rPr>
        <w:t xml:space="preserve">a wing dimorphic species would be </w:t>
      </w:r>
      <w:r w:rsidR="00816E87">
        <w:rPr>
          <w:sz w:val="24"/>
          <w:szCs w:val="24"/>
        </w:rPr>
        <w:t>counted as intermediate in its flight capability</w:t>
      </w:r>
      <w:r w:rsidR="00783431">
        <w:rPr>
          <w:sz w:val="24"/>
          <w:szCs w:val="24"/>
        </w:rPr>
        <w:t>.</w:t>
      </w:r>
      <w:r w:rsidR="00724217">
        <w:rPr>
          <w:sz w:val="24"/>
          <w:szCs w:val="24"/>
        </w:rPr>
        <w:t xml:space="preserve"> </w:t>
      </w:r>
      <w:r w:rsidR="009A15F6">
        <w:rPr>
          <w:sz w:val="24"/>
          <w:szCs w:val="24"/>
        </w:rPr>
        <w:t xml:space="preserve">After obtaining </w:t>
      </w:r>
      <w:r w:rsidR="007A079E">
        <w:rPr>
          <w:sz w:val="24"/>
          <w:szCs w:val="24"/>
        </w:rPr>
        <w:t>the</w:t>
      </w:r>
      <w:r w:rsidR="009A15F6">
        <w:rPr>
          <w:sz w:val="24"/>
          <w:szCs w:val="24"/>
        </w:rPr>
        <w:t xml:space="preserve"> </w:t>
      </w:r>
      <w:r w:rsidR="007A079E">
        <w:rPr>
          <w:sz w:val="24"/>
          <w:szCs w:val="24"/>
        </w:rPr>
        <w:t>dissimilarity matrix, w</w:t>
      </w:r>
      <w:r w:rsidR="00724217">
        <w:rPr>
          <w:sz w:val="24"/>
          <w:szCs w:val="24"/>
        </w:rPr>
        <w:t xml:space="preserve">e calculated functional alpha diversity for each plot by computing the </w:t>
      </w:r>
      <w:r w:rsidR="00BA25F6">
        <w:rPr>
          <w:sz w:val="24"/>
          <w:szCs w:val="24"/>
        </w:rPr>
        <w:t>intra</w:t>
      </w:r>
      <w:r w:rsidR="00BF7E35">
        <w:rPr>
          <w:sz w:val="24"/>
          <w:szCs w:val="24"/>
        </w:rPr>
        <w:t>-plot</w:t>
      </w:r>
      <w:r w:rsidR="00724217">
        <w:rPr>
          <w:sz w:val="24"/>
          <w:szCs w:val="24"/>
        </w:rPr>
        <w:t xml:space="preserve"> mean </w:t>
      </w:r>
      <w:r w:rsidR="00180873">
        <w:rPr>
          <w:sz w:val="24"/>
          <w:szCs w:val="24"/>
        </w:rPr>
        <w:t>dissimilarity</w:t>
      </w:r>
      <w:r w:rsidR="00724217">
        <w:rPr>
          <w:sz w:val="24"/>
          <w:szCs w:val="24"/>
        </w:rPr>
        <w:t xml:space="preserve"> </w:t>
      </w:r>
      <w:r w:rsidR="00BA25F6">
        <w:rPr>
          <w:sz w:val="24"/>
          <w:szCs w:val="24"/>
        </w:rPr>
        <w:t>between</w:t>
      </w:r>
      <w:r w:rsidR="00BF7E35">
        <w:rPr>
          <w:sz w:val="24"/>
          <w:szCs w:val="24"/>
        </w:rPr>
        <w:t xml:space="preserve"> pairs of species </w:t>
      </w:r>
      <w:r w:rsidR="00724217">
        <w:rPr>
          <w:sz w:val="24"/>
          <w:szCs w:val="24"/>
        </w:rPr>
        <w:t>in trait space</w:t>
      </w:r>
      <w:r w:rsidR="00BF7E35">
        <w:rPr>
          <w:sz w:val="24"/>
          <w:szCs w:val="24"/>
        </w:rPr>
        <w:t xml:space="preserve">. </w:t>
      </w:r>
      <w:r w:rsidR="00724217">
        <w:rPr>
          <w:sz w:val="24"/>
          <w:szCs w:val="24"/>
        </w:rPr>
        <w:t>Each calculation of di</w:t>
      </w:r>
      <w:r w:rsidR="00180873">
        <w:rPr>
          <w:sz w:val="24"/>
          <w:szCs w:val="24"/>
        </w:rPr>
        <w:t>ssimilarity</w:t>
      </w:r>
      <w:r w:rsidR="00724217">
        <w:rPr>
          <w:sz w:val="24"/>
          <w:szCs w:val="24"/>
        </w:rPr>
        <w:t xml:space="preserve"> between a pair of species was weighted by the product of the </w:t>
      </w:r>
      <w:r w:rsidR="000A75B6">
        <w:rPr>
          <w:sz w:val="24"/>
          <w:szCs w:val="24"/>
        </w:rPr>
        <w:t xml:space="preserve">species’ </w:t>
      </w:r>
      <w:r w:rsidR="00724217">
        <w:rPr>
          <w:sz w:val="24"/>
          <w:szCs w:val="24"/>
        </w:rPr>
        <w:t>relative abundances</w:t>
      </w:r>
      <w:r w:rsidR="000A75B6">
        <w:rPr>
          <w:sz w:val="24"/>
          <w:szCs w:val="24"/>
        </w:rPr>
        <w:t xml:space="preserve"> at the plot</w:t>
      </w:r>
      <w:r w:rsidR="00416FC9">
        <w:rPr>
          <w:sz w:val="24"/>
          <w:szCs w:val="24"/>
        </w:rPr>
        <w:t xml:space="preserve">, so that </w:t>
      </w:r>
      <w:r w:rsidR="00B321FF">
        <w:rPr>
          <w:sz w:val="24"/>
          <w:szCs w:val="24"/>
        </w:rPr>
        <w:t>more abundant species had a larger influence on functional alpha diversity</w:t>
      </w:r>
      <w:r w:rsidR="00724217">
        <w:rPr>
          <w:sz w:val="24"/>
          <w:szCs w:val="24"/>
        </w:rPr>
        <w:t xml:space="preserve"> </w:t>
      </w:r>
      <w:r w:rsidR="00724217">
        <w:rPr>
          <w:sz w:val="24"/>
          <w:szCs w:val="24"/>
        </w:rPr>
        <w:fldChar w:fldCharType="begin"/>
      </w:r>
      <w:r w:rsidR="00724217">
        <w:rPr>
          <w:sz w:val="24"/>
          <w:szCs w:val="24"/>
        </w:rPr>
        <w:instrText xml:space="preserve"> ADDIN ZOTERO_ITEM CSL_CITATION {"citationID":"lYNUVLuV","properties":{"formattedCitation":"(Swenson 2014)","plainCitation":"(Swenson 2014)","noteIndex":0},"citationItems":[{"id":1147,"uris":["http://zotero.org/groups/5154252/items/D5K8ZXSG"],"itemData":{"id":1147,"type":"book","collection-title":"Use R!","event-place":"New York, NY","ISBN":"978-1-4614-9541-3","language":"en","license":"https://www.springernature.com/gp/researchers/text-and-data-mining","note":"DOI: 10.1007/978-1-4614-9542-0","publisher":"Springer New York","publisher-place":"New York, NY","source":"DOI.org (Crossref)","title":"Functional and Phylogenetic Ecology in R","URL":"https://link.springer.com/10.1007/978-1-4614-9542-0","author":[{"family":"Swenson","given":"Nathan G."}],"accessed":{"date-parts":[["2025",3,7]]},"issued":{"date-parts":[["2014"]]}}}],"schema":"https://github.com/citation-style-language/schema/raw/master/csl-citation.json"} </w:instrText>
      </w:r>
      <w:r w:rsidR="00724217">
        <w:rPr>
          <w:sz w:val="24"/>
          <w:szCs w:val="24"/>
        </w:rPr>
        <w:fldChar w:fldCharType="separate"/>
      </w:r>
      <w:r w:rsidR="00724217" w:rsidRPr="00E3022C">
        <w:rPr>
          <w:sz w:val="24"/>
        </w:rPr>
        <w:t>(Swenson 2014)</w:t>
      </w:r>
      <w:r w:rsidR="00724217">
        <w:rPr>
          <w:sz w:val="24"/>
          <w:szCs w:val="24"/>
        </w:rPr>
        <w:fldChar w:fldCharType="end"/>
      </w:r>
      <w:r w:rsidR="00724217">
        <w:rPr>
          <w:sz w:val="24"/>
          <w:szCs w:val="24"/>
        </w:rPr>
        <w:t xml:space="preserve">. The calculation was carried out using the function </w:t>
      </w:r>
      <w:proofErr w:type="spellStart"/>
      <w:r w:rsidR="00724217" w:rsidRPr="00D65666">
        <w:rPr>
          <w:i/>
          <w:iCs/>
          <w:sz w:val="24"/>
          <w:szCs w:val="24"/>
        </w:rPr>
        <w:t>mpd</w:t>
      </w:r>
      <w:proofErr w:type="spellEnd"/>
      <w:r w:rsidR="00724217">
        <w:rPr>
          <w:sz w:val="24"/>
          <w:szCs w:val="24"/>
        </w:rPr>
        <w:t xml:space="preserve"> in the R package “picante” </w:t>
      </w:r>
      <w:r w:rsidR="00724217">
        <w:rPr>
          <w:sz w:val="24"/>
          <w:szCs w:val="24"/>
        </w:rPr>
        <w:fldChar w:fldCharType="begin"/>
      </w:r>
      <w:r w:rsidR="00724217">
        <w:rPr>
          <w:sz w:val="24"/>
          <w:szCs w:val="24"/>
        </w:rPr>
        <w:instrText xml:space="preserve"> ADDIN ZOTERO_ITEM CSL_CITATION {"citationID":"aVxRSR3D","properties":{"formattedCitation":"(Kembel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00724217">
        <w:rPr>
          <w:sz w:val="24"/>
          <w:szCs w:val="24"/>
        </w:rPr>
        <w:fldChar w:fldCharType="separate"/>
      </w:r>
      <w:r w:rsidR="00724217" w:rsidRPr="002C6D40">
        <w:rPr>
          <w:sz w:val="24"/>
        </w:rPr>
        <w:t>(Kembel et al. 2010)</w:t>
      </w:r>
      <w:r w:rsidR="00724217">
        <w:rPr>
          <w:sz w:val="24"/>
          <w:szCs w:val="24"/>
        </w:rPr>
        <w:fldChar w:fldCharType="end"/>
      </w:r>
      <w:r w:rsidR="00724217">
        <w:rPr>
          <w:sz w:val="24"/>
          <w:szCs w:val="24"/>
        </w:rPr>
        <w:t>.</w:t>
      </w:r>
    </w:p>
    <w:p w14:paraId="7C1EA104" w14:textId="77777777" w:rsidR="00933A05" w:rsidRDefault="00933A05" w:rsidP="00563C26">
      <w:pPr>
        <w:rPr>
          <w:sz w:val="24"/>
          <w:szCs w:val="24"/>
        </w:rPr>
      </w:pPr>
    </w:p>
    <w:p w14:paraId="20BF1EEC" w14:textId="340CE8C6" w:rsidR="00933A05" w:rsidRDefault="00933A05" w:rsidP="00563C26">
      <w:pPr>
        <w:rPr>
          <w:sz w:val="24"/>
          <w:szCs w:val="24"/>
        </w:rPr>
      </w:pPr>
      <w:r>
        <w:rPr>
          <w:sz w:val="24"/>
          <w:szCs w:val="24"/>
        </w:rPr>
        <w:lastRenderedPageBreak/>
        <w:tab/>
      </w:r>
      <w:r w:rsidR="00D111F3" w:rsidRPr="00D111F3">
        <w:rPr>
          <w:sz w:val="24"/>
          <w:szCs w:val="24"/>
        </w:rPr>
        <w:t xml:space="preserve">To investigate the average traits of ground beetles at each plot, we calculated community-weighted mean (CWM) trait values. </w:t>
      </w:r>
      <w:r w:rsidR="00A51F0E">
        <w:rPr>
          <w:sz w:val="24"/>
          <w:szCs w:val="24"/>
        </w:rPr>
        <w:t>The CWM is</w:t>
      </w:r>
      <w:r w:rsidR="001304D3">
        <w:rPr>
          <w:sz w:val="24"/>
          <w:szCs w:val="24"/>
        </w:rPr>
        <w:t xml:space="preserve"> the average trait value of all species found at a plot, weighted by the species’ relative abundances. </w:t>
      </w:r>
      <w:r w:rsidR="00D111F3" w:rsidRPr="00D111F3">
        <w:rPr>
          <w:sz w:val="24"/>
          <w:szCs w:val="24"/>
        </w:rPr>
        <w:t>These were calculated for all functional traits, including water affinity and flight capability, using the function “</w:t>
      </w:r>
      <w:proofErr w:type="spellStart"/>
      <w:r w:rsidR="00D111F3" w:rsidRPr="00D111F3">
        <w:rPr>
          <w:sz w:val="24"/>
          <w:szCs w:val="24"/>
        </w:rPr>
        <w:t>functcomp</w:t>
      </w:r>
      <w:proofErr w:type="spellEnd"/>
      <w:r w:rsidR="00D111F3" w:rsidRPr="00D111F3">
        <w:rPr>
          <w:sz w:val="24"/>
          <w:szCs w:val="24"/>
        </w:rPr>
        <w:t xml:space="preserve">”   in the R package “FD” </w:t>
      </w:r>
      <w:r w:rsidR="00D111F3">
        <w:rPr>
          <w:sz w:val="24"/>
          <w:szCs w:val="24"/>
        </w:rPr>
        <w:fldChar w:fldCharType="begin"/>
      </w:r>
      <w:r w:rsidR="00D111F3">
        <w:rPr>
          <w:sz w:val="24"/>
          <w:szCs w:val="24"/>
        </w:rPr>
        <w:instrText xml:space="preserve"> ADDIN ZOTERO_ITEM CSL_CITATION {"citationID":"4mFEfJ7q","properties":{"formattedCitation":"(Laliberte et al. 2014)","plainCitation":"(Laliberte et al. 2014)","noteIndex":0},"citationItems":[{"id":1197,"uris":["http://zotero.org/users/6631577/items/5S5MS5Z6"],"itemData":{"id":1197,"type":"software","genre":"R","title":"FD: measuring functional diversity from multiple traits, and other tools for functional ecology","version":"1.0-12.3","author":[{"family":"Laliberte","given":"E."},{"family":"Legendre","given":"P"},{"family":"Shipley","given":"B."}],"issued":{"date-parts":[["2014"]]}}}],"schema":"https://github.com/citation-style-language/schema/raw/master/csl-citation.json"} </w:instrText>
      </w:r>
      <w:r w:rsidR="00D111F3">
        <w:rPr>
          <w:sz w:val="24"/>
          <w:szCs w:val="24"/>
        </w:rPr>
        <w:fldChar w:fldCharType="separate"/>
      </w:r>
      <w:r w:rsidR="00D111F3" w:rsidRPr="00D111F3">
        <w:rPr>
          <w:sz w:val="24"/>
        </w:rPr>
        <w:t>(Laliberte et al. 2014)</w:t>
      </w:r>
      <w:r w:rsidR="00D111F3">
        <w:rPr>
          <w:sz w:val="24"/>
          <w:szCs w:val="24"/>
        </w:rPr>
        <w:fldChar w:fldCharType="end"/>
      </w:r>
      <w:r w:rsidR="00D111F3" w:rsidRPr="00D111F3">
        <w:rPr>
          <w:sz w:val="24"/>
          <w:szCs w:val="24"/>
        </w:rPr>
        <w:t>.</w:t>
      </w:r>
    </w:p>
    <w:p w14:paraId="7A5CA178" w14:textId="77777777" w:rsidR="006A595F" w:rsidRDefault="006A595F" w:rsidP="006D649D">
      <w:pPr>
        <w:rPr>
          <w:sz w:val="24"/>
          <w:szCs w:val="24"/>
        </w:rPr>
      </w:pPr>
    </w:p>
    <w:p w14:paraId="2E72F48B" w14:textId="43ED1464" w:rsidR="006E2900" w:rsidRDefault="00D501CC" w:rsidP="00563C26">
      <w:pPr>
        <w:rPr>
          <w:sz w:val="24"/>
          <w:szCs w:val="24"/>
        </w:rPr>
      </w:pPr>
      <w:r>
        <w:rPr>
          <w:sz w:val="24"/>
          <w:szCs w:val="24"/>
        </w:rPr>
        <w:tab/>
      </w:r>
      <w:r w:rsidR="00E808CF">
        <w:rPr>
          <w:sz w:val="24"/>
          <w:szCs w:val="24"/>
        </w:rPr>
        <w:t xml:space="preserve">We </w:t>
      </w:r>
      <w:r w:rsidR="00EA75C1">
        <w:rPr>
          <w:sz w:val="24"/>
          <w:szCs w:val="24"/>
        </w:rPr>
        <w:t xml:space="preserve">compared </w:t>
      </w:r>
      <w:r w:rsidR="006A532B">
        <w:rPr>
          <w:sz w:val="24"/>
          <w:szCs w:val="24"/>
        </w:rPr>
        <w:t xml:space="preserve">ground beetle communities </w:t>
      </w:r>
      <w:r w:rsidR="00A96A8B">
        <w:rPr>
          <w:sz w:val="24"/>
          <w:szCs w:val="24"/>
        </w:rPr>
        <w:t xml:space="preserve">among </w:t>
      </w:r>
      <w:r w:rsidR="00E808CF">
        <w:rPr>
          <w:sz w:val="24"/>
          <w:szCs w:val="24"/>
        </w:rPr>
        <w:t>forest management treatment</w:t>
      </w:r>
      <w:r w:rsidR="00FE3787">
        <w:rPr>
          <w:sz w:val="24"/>
          <w:szCs w:val="24"/>
        </w:rPr>
        <w:t xml:space="preserve"> and</w:t>
      </w:r>
      <w:r w:rsidR="00A63D2C">
        <w:rPr>
          <w:sz w:val="24"/>
          <w:szCs w:val="24"/>
        </w:rPr>
        <w:t xml:space="preserve"> year</w:t>
      </w:r>
      <w:r w:rsidR="00A96A8B">
        <w:rPr>
          <w:sz w:val="24"/>
          <w:szCs w:val="24"/>
        </w:rPr>
        <w:t xml:space="preserve">s </w:t>
      </w:r>
      <w:r w:rsidR="00B52018">
        <w:rPr>
          <w:sz w:val="24"/>
          <w:szCs w:val="24"/>
        </w:rPr>
        <w:t>using linear mixed-effects models</w:t>
      </w:r>
      <w:r w:rsidR="007D7365">
        <w:rPr>
          <w:sz w:val="24"/>
          <w:szCs w:val="24"/>
        </w:rPr>
        <w:t xml:space="preserve"> with the </w:t>
      </w:r>
      <w:r w:rsidR="00E212D2">
        <w:rPr>
          <w:sz w:val="24"/>
          <w:szCs w:val="24"/>
        </w:rPr>
        <w:t xml:space="preserve">R package “lme4” </w:t>
      </w:r>
      <w:r w:rsidR="00E212D2">
        <w:rPr>
          <w:sz w:val="24"/>
          <w:szCs w:val="24"/>
        </w:rPr>
        <w:fldChar w:fldCharType="begin"/>
      </w:r>
      <w:r w:rsidR="00B70C38">
        <w:rPr>
          <w:sz w:val="24"/>
          <w:szCs w:val="24"/>
        </w:rPr>
        <w:instrText xml:space="preserve"> ADDIN ZOTERO_ITEM CSL_CITATION {"citationID":"17VM6TDN","properties":{"formattedCitation":"(Bates et al. 2015)","plainCitation":"(Bates et al. 2015)","noteIndex":0},"citationItems":[{"id":1021,"uris":["http://zotero.org/users/6631577/items/WDB4PW55"],"itemData":{"id":1021,"type":"article-journal","container-title":"Journal of Statistical Software","DOI":"10.18637/jss.v067.i01","ISSN":"1548-7660","issue":"1","journalAbbreviation":"J. Stat. Soft.","language":"en","source":"DOI.org (Crossref)","title":"Fitting Linear Mixed-Effects Models Using &lt;b&gt;lme4&lt;/b&gt;","URL":"http://www.jstatsoft.org/v67/i01/","volume":"67","author":[{"family":"Bates","given":"Douglas"},{"family":"Mächler","given":"Martin"},{"family":"Bolker","given":"Ben"},{"family":"Walker","given":"Steve"}],"accessed":{"date-parts":[["2024",11,24]]},"issued":{"date-parts":[["2015"]]}}}],"schema":"https://github.com/citation-style-language/schema/raw/master/csl-citation.json"} </w:instrText>
      </w:r>
      <w:r w:rsidR="00E212D2">
        <w:rPr>
          <w:sz w:val="24"/>
          <w:szCs w:val="24"/>
        </w:rPr>
        <w:fldChar w:fldCharType="separate"/>
      </w:r>
      <w:r w:rsidR="00E212D2" w:rsidRPr="00E212D2">
        <w:rPr>
          <w:sz w:val="24"/>
        </w:rPr>
        <w:t>(Bates et al. 2015)</w:t>
      </w:r>
      <w:r w:rsidR="00E212D2">
        <w:rPr>
          <w:sz w:val="24"/>
          <w:szCs w:val="24"/>
        </w:rPr>
        <w:fldChar w:fldCharType="end"/>
      </w:r>
      <w:r w:rsidR="00D16073">
        <w:rPr>
          <w:sz w:val="24"/>
          <w:szCs w:val="24"/>
        </w:rPr>
        <w:t xml:space="preserve"> </w:t>
      </w:r>
      <w:r w:rsidR="00E212D2">
        <w:rPr>
          <w:sz w:val="24"/>
          <w:szCs w:val="24"/>
        </w:rPr>
        <w:t>and “</w:t>
      </w:r>
      <w:proofErr w:type="spellStart"/>
      <w:r w:rsidR="00E212D2">
        <w:rPr>
          <w:sz w:val="24"/>
          <w:szCs w:val="24"/>
        </w:rPr>
        <w:t>lmerTest</w:t>
      </w:r>
      <w:proofErr w:type="spellEnd"/>
      <w:r w:rsidR="00E212D2">
        <w:rPr>
          <w:sz w:val="24"/>
          <w:szCs w:val="24"/>
        </w:rPr>
        <w:t>”</w:t>
      </w:r>
      <w:r w:rsidR="00D16073">
        <w:rPr>
          <w:sz w:val="24"/>
          <w:szCs w:val="24"/>
        </w:rPr>
        <w:t xml:space="preserve"> </w:t>
      </w:r>
      <w:r w:rsidR="00EE3F27">
        <w:rPr>
          <w:sz w:val="24"/>
          <w:szCs w:val="24"/>
        </w:rPr>
        <w:fldChar w:fldCharType="begin"/>
      </w:r>
      <w:r w:rsidR="00B70C38">
        <w:rPr>
          <w:sz w:val="24"/>
          <w:szCs w:val="24"/>
        </w:rPr>
        <w:instrText xml:space="preserve"> ADDIN ZOTERO_ITEM CSL_CITATION {"citationID":"siGk8TLs","properties":{"formattedCitation":"(Kuznetsova et al. 2017)","plainCitation":"(Kuznetsova et al. 2017)","noteIndex":0},"citationItems":[{"id":1237,"uris":["http://zotero.org/users/6631577/items/BPBNHPNN"],"itemData":{"id":1237,"type":"article-journal","container-title":"Journal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B."}],"accessed":{"date-parts":[["2025",6,20]]},"issued":{"date-parts":[["2017"]]}}}],"schema":"https://github.com/citation-style-language/schema/raw/master/csl-citation.json"} </w:instrText>
      </w:r>
      <w:r w:rsidR="00EE3F27">
        <w:rPr>
          <w:sz w:val="24"/>
          <w:szCs w:val="24"/>
        </w:rPr>
        <w:fldChar w:fldCharType="separate"/>
      </w:r>
      <w:r w:rsidR="00EE3F27" w:rsidRPr="00EE3F27">
        <w:rPr>
          <w:sz w:val="24"/>
        </w:rPr>
        <w:t>(Kuznetsova et al. 2017)</w:t>
      </w:r>
      <w:r w:rsidR="00EE3F27">
        <w:rPr>
          <w:sz w:val="24"/>
          <w:szCs w:val="24"/>
        </w:rPr>
        <w:fldChar w:fldCharType="end"/>
      </w:r>
      <w:r w:rsidR="00D969B0">
        <w:rPr>
          <w:sz w:val="24"/>
          <w:szCs w:val="24"/>
        </w:rPr>
        <w:t xml:space="preserve">. Our response variables were </w:t>
      </w:r>
      <w:r w:rsidR="000C7960">
        <w:rPr>
          <w:sz w:val="24"/>
          <w:szCs w:val="24"/>
        </w:rPr>
        <w:t>total activity-abundance</w:t>
      </w:r>
      <w:r w:rsidR="007554C8">
        <w:rPr>
          <w:sz w:val="24"/>
          <w:szCs w:val="24"/>
        </w:rPr>
        <w:t>, activity-abundance of open-habitat and eurytopic species, activity-abundance of forest</w:t>
      </w:r>
      <w:r w:rsidR="0071354A">
        <w:rPr>
          <w:sz w:val="24"/>
          <w:szCs w:val="24"/>
        </w:rPr>
        <w:t xml:space="preserve">-specialist species, species richness, </w:t>
      </w:r>
      <w:r w:rsidR="00C93BD5">
        <w:rPr>
          <w:sz w:val="24"/>
          <w:szCs w:val="24"/>
        </w:rPr>
        <w:t xml:space="preserve">Shannon diversity, functional alpha </w:t>
      </w:r>
      <w:r w:rsidR="007C2EFA">
        <w:rPr>
          <w:sz w:val="24"/>
          <w:szCs w:val="24"/>
        </w:rPr>
        <w:t>diversity</w:t>
      </w:r>
      <w:r w:rsidR="00362B7D">
        <w:rPr>
          <w:sz w:val="24"/>
          <w:szCs w:val="24"/>
        </w:rPr>
        <w:t>,</w:t>
      </w:r>
      <w:r w:rsidR="00634065">
        <w:rPr>
          <w:sz w:val="24"/>
          <w:szCs w:val="24"/>
        </w:rPr>
        <w:t xml:space="preserve"> and</w:t>
      </w:r>
      <w:r w:rsidR="00055C41">
        <w:rPr>
          <w:sz w:val="24"/>
          <w:szCs w:val="24"/>
        </w:rPr>
        <w:t xml:space="preserve"> </w:t>
      </w:r>
      <w:r w:rsidR="00E34C73">
        <w:rPr>
          <w:sz w:val="24"/>
          <w:szCs w:val="24"/>
        </w:rPr>
        <w:t>community-weighted mean</w:t>
      </w:r>
      <w:r w:rsidR="00792CAC">
        <w:rPr>
          <w:sz w:val="24"/>
          <w:szCs w:val="24"/>
        </w:rPr>
        <w:t xml:space="preserve"> (CWM)</w:t>
      </w:r>
      <w:r w:rsidR="007D1C37">
        <w:rPr>
          <w:sz w:val="24"/>
          <w:szCs w:val="24"/>
        </w:rPr>
        <w:t xml:space="preserve"> traits</w:t>
      </w:r>
      <w:r w:rsidR="00634065">
        <w:rPr>
          <w:sz w:val="24"/>
          <w:szCs w:val="24"/>
        </w:rPr>
        <w:t>.</w:t>
      </w:r>
      <w:r w:rsidR="00A000CE">
        <w:rPr>
          <w:sz w:val="24"/>
          <w:szCs w:val="24"/>
        </w:rPr>
        <w:t xml:space="preserve"> </w:t>
      </w:r>
      <w:r w:rsidR="00FE3787">
        <w:rPr>
          <w:sz w:val="24"/>
          <w:szCs w:val="24"/>
        </w:rPr>
        <w:t>In addition to treatment</w:t>
      </w:r>
      <w:r w:rsidR="00846B89">
        <w:rPr>
          <w:sz w:val="24"/>
          <w:szCs w:val="24"/>
        </w:rPr>
        <w:t xml:space="preserve"> (windthrow, salvaged, undisturbed forest)</w:t>
      </w:r>
      <w:r w:rsidR="00FE3787">
        <w:rPr>
          <w:sz w:val="24"/>
          <w:szCs w:val="24"/>
        </w:rPr>
        <w:t xml:space="preserve"> and year</w:t>
      </w:r>
      <w:r w:rsidR="00846B89">
        <w:rPr>
          <w:sz w:val="24"/>
          <w:szCs w:val="24"/>
        </w:rPr>
        <w:t xml:space="preserve"> (2015, 2022)</w:t>
      </w:r>
      <w:r w:rsidR="00FE3787">
        <w:rPr>
          <w:sz w:val="24"/>
          <w:szCs w:val="24"/>
        </w:rPr>
        <w:t xml:space="preserve">, we </w:t>
      </w:r>
      <w:r w:rsidR="003900EC">
        <w:rPr>
          <w:sz w:val="24"/>
          <w:szCs w:val="24"/>
        </w:rPr>
        <w:t>included a treatment</w:t>
      </w:r>
      <w:r w:rsidR="00B101EF">
        <w:rPr>
          <w:sz w:val="24"/>
          <w:szCs w:val="24"/>
        </w:rPr>
        <w:t>*</w:t>
      </w:r>
      <w:r w:rsidR="003900EC">
        <w:rPr>
          <w:sz w:val="24"/>
          <w:szCs w:val="24"/>
        </w:rPr>
        <w:t xml:space="preserve">year interaction term in the models. </w:t>
      </w:r>
      <w:r w:rsidR="004D2162">
        <w:rPr>
          <w:sz w:val="24"/>
          <w:szCs w:val="24"/>
        </w:rPr>
        <w:t>T</w:t>
      </w:r>
      <w:r w:rsidR="00BA77EC">
        <w:rPr>
          <w:sz w:val="24"/>
          <w:szCs w:val="24"/>
        </w:rPr>
        <w:t>ransect</w:t>
      </w:r>
      <w:r w:rsidR="004D2162">
        <w:rPr>
          <w:sz w:val="24"/>
          <w:szCs w:val="24"/>
        </w:rPr>
        <w:t xml:space="preserve"> was included</w:t>
      </w:r>
      <w:r w:rsidR="00BA77EC">
        <w:rPr>
          <w:sz w:val="24"/>
          <w:szCs w:val="24"/>
        </w:rPr>
        <w:t xml:space="preserve"> as a random effect to account for spatial str</w:t>
      </w:r>
      <w:r w:rsidR="00BE0A5C">
        <w:rPr>
          <w:sz w:val="24"/>
          <w:szCs w:val="24"/>
        </w:rPr>
        <w:t>ucture in the data</w:t>
      </w:r>
      <w:r w:rsidR="00B04927">
        <w:rPr>
          <w:sz w:val="24"/>
          <w:szCs w:val="24"/>
        </w:rPr>
        <w:t xml:space="preserve"> (Figure</w:t>
      </w:r>
      <w:r w:rsidR="00586713">
        <w:rPr>
          <w:sz w:val="24"/>
          <w:szCs w:val="24"/>
        </w:rPr>
        <w:t xml:space="preserve"> 1</w:t>
      </w:r>
      <w:r w:rsidR="00B04927">
        <w:rPr>
          <w:sz w:val="24"/>
          <w:szCs w:val="24"/>
        </w:rPr>
        <w:t>)</w:t>
      </w:r>
      <w:r w:rsidR="00A76AD3">
        <w:rPr>
          <w:sz w:val="24"/>
          <w:szCs w:val="24"/>
        </w:rPr>
        <w:t>.</w:t>
      </w:r>
      <w:r w:rsidR="008C369A">
        <w:rPr>
          <w:sz w:val="24"/>
          <w:szCs w:val="24"/>
        </w:rPr>
        <w:t xml:space="preserve"> </w:t>
      </w:r>
      <w:r w:rsidR="006573D3">
        <w:rPr>
          <w:sz w:val="24"/>
          <w:szCs w:val="24"/>
        </w:rPr>
        <w:t>For some models</w:t>
      </w:r>
      <w:r w:rsidR="0005799C">
        <w:rPr>
          <w:sz w:val="24"/>
          <w:szCs w:val="24"/>
        </w:rPr>
        <w:t>, the variance of the residuals differed based on the fitted value</w:t>
      </w:r>
      <w:r w:rsidR="00B404C7">
        <w:rPr>
          <w:sz w:val="24"/>
          <w:szCs w:val="24"/>
        </w:rPr>
        <w:t xml:space="preserve"> (heteroscedasticity), so we transformed these response variables using</w:t>
      </w:r>
      <w:r w:rsidR="001770D4">
        <w:rPr>
          <w:sz w:val="24"/>
          <w:szCs w:val="24"/>
        </w:rPr>
        <w:t xml:space="preserve"> the function</w:t>
      </w:r>
      <w:r w:rsidR="00B404C7">
        <w:rPr>
          <w:sz w:val="24"/>
          <w:szCs w:val="24"/>
        </w:rPr>
        <w:t xml:space="preserve"> </w:t>
      </w:r>
      <w:r w:rsidR="001770D4">
        <w:rPr>
          <w:sz w:val="24"/>
          <w:szCs w:val="24"/>
        </w:rPr>
        <w:t>f(x)=</w:t>
      </w:r>
      <w:r w:rsidR="00A441D5">
        <w:rPr>
          <w:sz w:val="24"/>
          <w:szCs w:val="24"/>
        </w:rPr>
        <w:t>ln(x)</w:t>
      </w:r>
      <w:r w:rsidR="00695588">
        <w:rPr>
          <w:sz w:val="24"/>
          <w:szCs w:val="24"/>
        </w:rPr>
        <w:t xml:space="preserve"> before rerunning the model. In one case, the function g(x)=ln(x+</w:t>
      </w:r>
      <w:r w:rsidR="000E7D49">
        <w:rPr>
          <w:sz w:val="24"/>
          <w:szCs w:val="24"/>
        </w:rPr>
        <w:t>1</w:t>
      </w:r>
      <w:r w:rsidR="00695588">
        <w:rPr>
          <w:sz w:val="24"/>
          <w:szCs w:val="24"/>
        </w:rPr>
        <w:t xml:space="preserve">) was used due to the </w:t>
      </w:r>
      <w:r w:rsidR="00021F12">
        <w:rPr>
          <w:sz w:val="24"/>
          <w:szCs w:val="24"/>
        </w:rPr>
        <w:t>presence of zeros in the response variable.</w:t>
      </w:r>
      <w:r w:rsidR="0082449F">
        <w:rPr>
          <w:sz w:val="24"/>
          <w:szCs w:val="24"/>
        </w:rPr>
        <w:t xml:space="preserve"> </w:t>
      </w:r>
      <w:r w:rsidR="004F6DE3">
        <w:rPr>
          <w:sz w:val="24"/>
          <w:szCs w:val="24"/>
        </w:rPr>
        <w:t xml:space="preserve">In some models, </w:t>
      </w:r>
      <w:r w:rsidR="00272A00">
        <w:rPr>
          <w:sz w:val="24"/>
          <w:szCs w:val="24"/>
        </w:rPr>
        <w:t xml:space="preserve">a singular fit was obtained, so we </w:t>
      </w:r>
      <w:r w:rsidR="00840509">
        <w:rPr>
          <w:sz w:val="24"/>
          <w:szCs w:val="24"/>
        </w:rPr>
        <w:t xml:space="preserve">removed the </w:t>
      </w:r>
      <w:r w:rsidR="00916C4A">
        <w:rPr>
          <w:sz w:val="24"/>
          <w:szCs w:val="24"/>
        </w:rPr>
        <w:t>random effect term</w:t>
      </w:r>
      <w:r w:rsidR="00840509">
        <w:rPr>
          <w:sz w:val="24"/>
          <w:szCs w:val="24"/>
        </w:rPr>
        <w:t xml:space="preserve"> for transect</w:t>
      </w:r>
      <w:r w:rsidR="00163A5E">
        <w:rPr>
          <w:sz w:val="24"/>
          <w:szCs w:val="24"/>
        </w:rPr>
        <w:t>.</w:t>
      </w:r>
      <w:r w:rsidR="00D9433A">
        <w:rPr>
          <w:sz w:val="24"/>
          <w:szCs w:val="24"/>
        </w:rPr>
        <w:t xml:space="preserve"> </w:t>
      </w:r>
      <w:r w:rsidR="00916C4A">
        <w:rPr>
          <w:sz w:val="24"/>
          <w:szCs w:val="24"/>
        </w:rPr>
        <w:t>Because</w:t>
      </w:r>
      <w:r w:rsidR="009612CB">
        <w:rPr>
          <w:sz w:val="24"/>
          <w:szCs w:val="24"/>
        </w:rPr>
        <w:t xml:space="preserve"> </w:t>
      </w:r>
      <w:r w:rsidR="009B7DF6">
        <w:rPr>
          <w:sz w:val="24"/>
          <w:szCs w:val="24"/>
        </w:rPr>
        <w:t>species richness is</w:t>
      </w:r>
      <w:r w:rsidR="003715F8">
        <w:rPr>
          <w:sz w:val="24"/>
          <w:szCs w:val="24"/>
        </w:rPr>
        <w:t xml:space="preserve"> a count </w:t>
      </w:r>
      <w:r w:rsidR="00E35E85">
        <w:rPr>
          <w:sz w:val="24"/>
          <w:szCs w:val="24"/>
        </w:rPr>
        <w:t>response variable</w:t>
      </w:r>
      <w:r w:rsidR="003715F8">
        <w:rPr>
          <w:sz w:val="24"/>
          <w:szCs w:val="24"/>
        </w:rPr>
        <w:t xml:space="preserve">, we used </w:t>
      </w:r>
      <w:r w:rsidR="001770D4">
        <w:rPr>
          <w:sz w:val="24"/>
          <w:szCs w:val="24"/>
        </w:rPr>
        <w:t xml:space="preserve">a </w:t>
      </w:r>
      <w:r w:rsidR="003715F8">
        <w:rPr>
          <w:sz w:val="24"/>
          <w:szCs w:val="24"/>
        </w:rPr>
        <w:t>Poisson generalized linear model</w:t>
      </w:r>
      <w:r w:rsidR="002D2F2F">
        <w:rPr>
          <w:sz w:val="24"/>
          <w:szCs w:val="24"/>
        </w:rPr>
        <w:t xml:space="preserve"> (GLM)</w:t>
      </w:r>
      <w:r w:rsidR="003010AA">
        <w:rPr>
          <w:sz w:val="24"/>
          <w:szCs w:val="24"/>
        </w:rPr>
        <w:t xml:space="preserve"> </w:t>
      </w:r>
      <w:r w:rsidR="007D7EF0">
        <w:rPr>
          <w:sz w:val="24"/>
          <w:szCs w:val="24"/>
        </w:rPr>
        <w:t>with the package “</w:t>
      </w:r>
      <w:r w:rsidR="001770D4">
        <w:rPr>
          <w:sz w:val="24"/>
          <w:szCs w:val="24"/>
        </w:rPr>
        <w:t>stats</w:t>
      </w:r>
      <w:r w:rsidR="007D7EF0">
        <w:rPr>
          <w:sz w:val="24"/>
          <w:szCs w:val="24"/>
        </w:rPr>
        <w:t>”</w:t>
      </w:r>
      <w:r w:rsidR="00587622">
        <w:rPr>
          <w:sz w:val="24"/>
          <w:szCs w:val="24"/>
        </w:rPr>
        <w:t xml:space="preserve"> </w:t>
      </w:r>
      <w:r w:rsidR="00587622">
        <w:rPr>
          <w:sz w:val="24"/>
          <w:szCs w:val="24"/>
        </w:rPr>
        <w:fldChar w:fldCharType="begin"/>
      </w:r>
      <w:r w:rsidR="00587622">
        <w:rPr>
          <w:sz w:val="24"/>
          <w:szCs w:val="24"/>
        </w:rPr>
        <w:instrText xml:space="preserve"> ADDIN ZOTERO_ITEM CSL_CITATION {"citationID":"kJsCidGa","properties":{"formattedCitation":"(R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587622">
        <w:rPr>
          <w:sz w:val="24"/>
          <w:szCs w:val="24"/>
        </w:rPr>
        <w:fldChar w:fldCharType="separate"/>
      </w:r>
      <w:r w:rsidR="00587622" w:rsidRPr="00587622">
        <w:rPr>
          <w:sz w:val="24"/>
        </w:rPr>
        <w:t>(R Core Team 2024)</w:t>
      </w:r>
      <w:r w:rsidR="00587622">
        <w:rPr>
          <w:sz w:val="24"/>
          <w:szCs w:val="24"/>
        </w:rPr>
        <w:fldChar w:fldCharType="end"/>
      </w:r>
      <w:r w:rsidR="00D36B65">
        <w:rPr>
          <w:sz w:val="24"/>
          <w:szCs w:val="24"/>
        </w:rPr>
        <w:t>.</w:t>
      </w:r>
      <w:r w:rsidR="00587622">
        <w:rPr>
          <w:sz w:val="24"/>
          <w:szCs w:val="24"/>
        </w:rPr>
        <w:t xml:space="preserve"> Models</w:t>
      </w:r>
      <w:r w:rsidR="00816399">
        <w:rPr>
          <w:sz w:val="24"/>
          <w:szCs w:val="24"/>
        </w:rPr>
        <w:t xml:space="preserve"> were </w:t>
      </w:r>
      <w:r w:rsidR="00475E75">
        <w:rPr>
          <w:sz w:val="24"/>
          <w:szCs w:val="24"/>
        </w:rPr>
        <w:t>subjected to hypothesis testing using type III sum</w:t>
      </w:r>
      <w:r w:rsidR="00A74097">
        <w:rPr>
          <w:sz w:val="24"/>
          <w:szCs w:val="24"/>
        </w:rPr>
        <w:t>s</w:t>
      </w:r>
      <w:r w:rsidR="00475E75">
        <w:rPr>
          <w:sz w:val="24"/>
          <w:szCs w:val="24"/>
        </w:rPr>
        <w:t>-of-square</w:t>
      </w:r>
      <w:r w:rsidR="00603931">
        <w:rPr>
          <w:sz w:val="24"/>
          <w:szCs w:val="24"/>
        </w:rPr>
        <w:t>s using the package “stats”</w:t>
      </w:r>
      <w:r w:rsidR="00A9219C">
        <w:rPr>
          <w:sz w:val="24"/>
          <w:szCs w:val="24"/>
        </w:rPr>
        <w:t xml:space="preserve"> </w:t>
      </w:r>
      <w:r w:rsidR="00A9219C">
        <w:rPr>
          <w:sz w:val="24"/>
          <w:szCs w:val="24"/>
        </w:rPr>
        <w:fldChar w:fldCharType="begin"/>
      </w:r>
      <w:r w:rsidR="00A9219C">
        <w:rPr>
          <w:sz w:val="24"/>
          <w:szCs w:val="24"/>
        </w:rPr>
        <w:instrText xml:space="preserve"> ADDIN ZOTERO_ITEM CSL_CITATION {"citationID":"lGLLQ8UO","properties":{"formattedCitation":"(R Core Team 2024)","plainCitation":"(R Core Team 2024)","noteIndex":0},"citationItems":[{"id":1020,"uris":["http://zotero.org/users/6631577/items/DVQDLUHM"],"itemData":{"id":1020,"type":"software","event-place":"Vienna, Austria","publisher":"R Foundation for Statistical Computing","publisher-place":"Vienna, Austria","title":"R: A Language and Environment for Statistical Computing","URL":"https://www.R-project.org/","author":[{"family":"R Core Team","given":""}],"issued":{"date-parts":[["2024"]]}}}],"schema":"https://github.com/citation-style-language/schema/raw/master/csl-citation.json"} </w:instrText>
      </w:r>
      <w:r w:rsidR="00A9219C">
        <w:rPr>
          <w:sz w:val="24"/>
          <w:szCs w:val="24"/>
        </w:rPr>
        <w:fldChar w:fldCharType="separate"/>
      </w:r>
      <w:r w:rsidR="00A9219C" w:rsidRPr="00A9219C">
        <w:rPr>
          <w:sz w:val="24"/>
        </w:rPr>
        <w:t>(R Core Team 2024)</w:t>
      </w:r>
      <w:r w:rsidR="00A9219C">
        <w:rPr>
          <w:sz w:val="24"/>
          <w:szCs w:val="24"/>
        </w:rPr>
        <w:fldChar w:fldCharType="end"/>
      </w:r>
      <w:r w:rsidR="002D2F2F">
        <w:rPr>
          <w:sz w:val="24"/>
          <w:szCs w:val="24"/>
        </w:rPr>
        <w:t xml:space="preserve">, or the package “car” </w:t>
      </w:r>
      <w:r w:rsidR="00A9219C">
        <w:rPr>
          <w:sz w:val="24"/>
          <w:szCs w:val="24"/>
        </w:rPr>
        <w:fldChar w:fldCharType="begin"/>
      </w:r>
      <w:r w:rsidR="00A9219C">
        <w:rPr>
          <w:sz w:val="24"/>
          <w:szCs w:val="24"/>
        </w:rPr>
        <w:instrText xml:space="preserve"> ADDIN ZOTERO_ITEM CSL_CITATION {"citationID":"3FEYP2tD","properties":{"formattedCitation":"(Fox and Weisberg 2019)","plainCitation":"(Fox and Weisberg 2019)","noteIndex":0},"citationItems":[{"id":1122,"uris":["http://zotero.org/users/6631577/items/YRSHGJKF"],"itemData":{"id":1122,"type":"book","event-place":"Thousand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A9219C">
        <w:rPr>
          <w:sz w:val="24"/>
          <w:szCs w:val="24"/>
        </w:rPr>
        <w:fldChar w:fldCharType="separate"/>
      </w:r>
      <w:r w:rsidR="00A9219C" w:rsidRPr="00A9219C">
        <w:rPr>
          <w:sz w:val="24"/>
        </w:rPr>
        <w:t>(Fox and Weisberg 2019)</w:t>
      </w:r>
      <w:r w:rsidR="00A9219C">
        <w:rPr>
          <w:sz w:val="24"/>
          <w:szCs w:val="24"/>
        </w:rPr>
        <w:fldChar w:fldCharType="end"/>
      </w:r>
      <w:r w:rsidR="00A9219C">
        <w:rPr>
          <w:sz w:val="24"/>
          <w:szCs w:val="24"/>
        </w:rPr>
        <w:t xml:space="preserve"> </w:t>
      </w:r>
      <w:r w:rsidR="002D2F2F">
        <w:rPr>
          <w:sz w:val="24"/>
          <w:szCs w:val="24"/>
        </w:rPr>
        <w:t>for the GLM</w:t>
      </w:r>
      <w:r w:rsidR="00F914E2">
        <w:rPr>
          <w:sz w:val="24"/>
          <w:szCs w:val="24"/>
        </w:rPr>
        <w:t>.</w:t>
      </w:r>
      <w:r w:rsidR="00EB22B0">
        <w:rPr>
          <w:sz w:val="24"/>
          <w:szCs w:val="24"/>
        </w:rPr>
        <w:t xml:space="preserve"> When the ANOVA showed </w:t>
      </w:r>
      <w:r w:rsidR="008863BA">
        <w:rPr>
          <w:sz w:val="24"/>
          <w:szCs w:val="24"/>
        </w:rPr>
        <w:t xml:space="preserve">a </w:t>
      </w:r>
      <w:r w:rsidR="00EB22B0">
        <w:rPr>
          <w:sz w:val="24"/>
          <w:szCs w:val="24"/>
        </w:rPr>
        <w:t xml:space="preserve">significant </w:t>
      </w:r>
      <w:r w:rsidR="008863BA">
        <w:rPr>
          <w:sz w:val="24"/>
          <w:szCs w:val="24"/>
        </w:rPr>
        <w:t>effect for</w:t>
      </w:r>
      <w:r w:rsidR="00EB22B0">
        <w:rPr>
          <w:sz w:val="24"/>
          <w:szCs w:val="24"/>
        </w:rPr>
        <w:t xml:space="preserve"> treatment, p</w:t>
      </w:r>
      <w:r w:rsidR="007D2110">
        <w:rPr>
          <w:sz w:val="24"/>
          <w:szCs w:val="24"/>
        </w:rPr>
        <w:t>airwise comparisons between treatment groups were made using the package “</w:t>
      </w:r>
      <w:proofErr w:type="spellStart"/>
      <w:r w:rsidR="007D2110">
        <w:rPr>
          <w:sz w:val="24"/>
          <w:szCs w:val="24"/>
        </w:rPr>
        <w:t>emmeans</w:t>
      </w:r>
      <w:proofErr w:type="spellEnd"/>
      <w:r w:rsidR="007D2110">
        <w:rPr>
          <w:sz w:val="24"/>
          <w:szCs w:val="24"/>
        </w:rPr>
        <w:t xml:space="preserve">” </w:t>
      </w:r>
      <w:r w:rsidR="00670A41">
        <w:rPr>
          <w:sz w:val="24"/>
          <w:szCs w:val="24"/>
        </w:rPr>
        <w:fldChar w:fldCharType="begin"/>
      </w:r>
      <w:r w:rsidR="00B70C38">
        <w:rPr>
          <w:sz w:val="24"/>
          <w:szCs w:val="24"/>
        </w:rPr>
        <w:instrText xml:space="preserve"> ADDIN ZOTERO_ITEM CSL_CITATION {"citationID":"xMDH2ZEP","properties":{"formattedCitation":"(Lenth 2024)","plainCitation":"(Lenth 2024)","noteIndex":0},"citationItems":[{"id":1123,"uris":["http://zotero.org/users/6631577/items/NG3QFV7U"],"itemData":{"id":1123,"type":"software","genre":"R","title":"emmeans: Estimated Marginal Means, aka Least-Squares Means","URL":"https://CRAN.R-project.org/package=emmeans","version":"1.10.4","author":[{"family":"Lenth","given":"Russell V."}],"issued":{"date-parts":[["2024"]]}}}],"schema":"https://github.com/citation-style-language/schema/raw/master/csl-citation.json"} </w:instrText>
      </w:r>
      <w:r w:rsidR="00670A41">
        <w:rPr>
          <w:sz w:val="24"/>
          <w:szCs w:val="24"/>
        </w:rPr>
        <w:fldChar w:fldCharType="separate"/>
      </w:r>
      <w:r w:rsidR="00670A41" w:rsidRPr="00670A41">
        <w:rPr>
          <w:sz w:val="24"/>
        </w:rPr>
        <w:t>(Lenth 2024)</w:t>
      </w:r>
      <w:r w:rsidR="00670A41">
        <w:rPr>
          <w:sz w:val="24"/>
          <w:szCs w:val="24"/>
        </w:rPr>
        <w:fldChar w:fldCharType="end"/>
      </w:r>
      <w:r w:rsidR="00670A41">
        <w:rPr>
          <w:sz w:val="24"/>
          <w:szCs w:val="24"/>
        </w:rPr>
        <w:t>.</w:t>
      </w:r>
      <w:r w:rsidR="00CD7748">
        <w:rPr>
          <w:sz w:val="24"/>
          <w:szCs w:val="24"/>
        </w:rPr>
        <w:t xml:space="preserve"> </w:t>
      </w:r>
    </w:p>
    <w:p w14:paraId="2DE86139" w14:textId="77777777" w:rsidR="001E3CFF" w:rsidRDefault="001E3CFF" w:rsidP="00563C26">
      <w:pPr>
        <w:rPr>
          <w:sz w:val="24"/>
          <w:szCs w:val="24"/>
        </w:rPr>
      </w:pPr>
    </w:p>
    <w:p w14:paraId="3494953F" w14:textId="09FBDD3C" w:rsidR="001E3CFF" w:rsidRDefault="009C357F" w:rsidP="00563C26">
      <w:pPr>
        <w:rPr>
          <w:sz w:val="24"/>
          <w:szCs w:val="24"/>
        </w:rPr>
      </w:pPr>
      <w:r>
        <w:rPr>
          <w:sz w:val="24"/>
          <w:szCs w:val="24"/>
        </w:rPr>
        <w:tab/>
      </w:r>
      <w:r w:rsidR="00804CFB">
        <w:rPr>
          <w:sz w:val="24"/>
          <w:szCs w:val="24"/>
        </w:rPr>
        <w:t>A s</w:t>
      </w:r>
      <w:r>
        <w:rPr>
          <w:sz w:val="24"/>
          <w:szCs w:val="24"/>
        </w:rPr>
        <w:t>imilar linear mixed effects model</w:t>
      </w:r>
      <w:r w:rsidR="00804CFB">
        <w:rPr>
          <w:sz w:val="24"/>
          <w:szCs w:val="24"/>
        </w:rPr>
        <w:t xml:space="preserve"> framework was</w:t>
      </w:r>
      <w:r>
        <w:rPr>
          <w:sz w:val="24"/>
          <w:szCs w:val="24"/>
        </w:rPr>
        <w:t xml:space="preserve"> used to </w:t>
      </w:r>
      <w:r w:rsidR="003A3282">
        <w:rPr>
          <w:sz w:val="24"/>
          <w:szCs w:val="24"/>
        </w:rPr>
        <w:t xml:space="preserve">assess changes in environmental conditions among forest management treatments over time. </w:t>
      </w:r>
      <w:r w:rsidR="00634065">
        <w:rPr>
          <w:sz w:val="24"/>
          <w:szCs w:val="24"/>
        </w:rPr>
        <w:t>Response variables were canopy openness, percentage cover of ground-level vegetation, percentage cover of leaf litter, and soil moisture.</w:t>
      </w:r>
      <w:r w:rsidR="00840509">
        <w:rPr>
          <w:sz w:val="24"/>
          <w:szCs w:val="24"/>
        </w:rPr>
        <w:t xml:space="preserve"> </w:t>
      </w:r>
      <w:r w:rsidR="00F57F2F">
        <w:rPr>
          <w:sz w:val="24"/>
          <w:szCs w:val="24"/>
        </w:rPr>
        <w:t>Differences in s</w:t>
      </w:r>
      <w:r w:rsidR="00840509">
        <w:rPr>
          <w:sz w:val="24"/>
          <w:szCs w:val="24"/>
        </w:rPr>
        <w:t>oil moisture</w:t>
      </w:r>
      <w:r w:rsidR="00F57F2F">
        <w:rPr>
          <w:sz w:val="24"/>
          <w:szCs w:val="24"/>
        </w:rPr>
        <w:t xml:space="preserve"> among treatments</w:t>
      </w:r>
      <w:r w:rsidR="00840509">
        <w:rPr>
          <w:sz w:val="24"/>
          <w:szCs w:val="24"/>
        </w:rPr>
        <w:t xml:space="preserve"> w</w:t>
      </w:r>
      <w:r w:rsidR="009550C3">
        <w:rPr>
          <w:sz w:val="24"/>
          <w:szCs w:val="24"/>
        </w:rPr>
        <w:t>ere</w:t>
      </w:r>
      <w:r w:rsidR="00840509">
        <w:rPr>
          <w:sz w:val="24"/>
          <w:szCs w:val="24"/>
        </w:rPr>
        <w:t xml:space="preserve"> investigated separately for 2015 and 2022 because a different </w:t>
      </w:r>
      <w:r w:rsidR="00BA2A87">
        <w:rPr>
          <w:sz w:val="24"/>
          <w:szCs w:val="24"/>
        </w:rPr>
        <w:t>meter</w:t>
      </w:r>
      <w:r w:rsidR="00840509">
        <w:rPr>
          <w:sz w:val="24"/>
          <w:szCs w:val="24"/>
        </w:rPr>
        <w:t xml:space="preserve"> was used for each year.</w:t>
      </w:r>
    </w:p>
    <w:p w14:paraId="34076BA3" w14:textId="77777777" w:rsidR="00D501CC" w:rsidRDefault="00D501CC" w:rsidP="00563C26">
      <w:pPr>
        <w:rPr>
          <w:sz w:val="24"/>
          <w:szCs w:val="24"/>
        </w:rPr>
      </w:pPr>
    </w:p>
    <w:p w14:paraId="59792252" w14:textId="57B0198E" w:rsidR="00487FB1" w:rsidRDefault="00C521AD" w:rsidP="00E34238">
      <w:pPr>
        <w:rPr>
          <w:sz w:val="24"/>
          <w:szCs w:val="24"/>
        </w:rPr>
      </w:pPr>
      <w:r>
        <w:rPr>
          <w:sz w:val="24"/>
          <w:szCs w:val="24"/>
        </w:rPr>
        <w:tab/>
      </w:r>
      <w:r w:rsidR="008C63D7">
        <w:rPr>
          <w:sz w:val="24"/>
          <w:szCs w:val="24"/>
        </w:rPr>
        <w:t>Measures of beta-diversity were used t</w:t>
      </w:r>
      <w:r w:rsidR="002E731E">
        <w:rPr>
          <w:sz w:val="24"/>
          <w:szCs w:val="24"/>
        </w:rPr>
        <w:t>o investigate</w:t>
      </w:r>
      <w:r w:rsidR="00406258">
        <w:rPr>
          <w:sz w:val="24"/>
          <w:szCs w:val="24"/>
        </w:rPr>
        <w:t xml:space="preserve"> </w:t>
      </w:r>
      <w:r w:rsidR="005E0871">
        <w:rPr>
          <w:sz w:val="24"/>
          <w:szCs w:val="24"/>
        </w:rPr>
        <w:t>changes in taxonomic and functional composition of ground beetle communities among forest management treatments</w:t>
      </w:r>
      <w:r w:rsidR="008C63D7">
        <w:rPr>
          <w:sz w:val="24"/>
          <w:szCs w:val="24"/>
        </w:rPr>
        <w:t>.</w:t>
      </w:r>
      <w:r w:rsidR="005E0871">
        <w:rPr>
          <w:sz w:val="24"/>
          <w:szCs w:val="24"/>
        </w:rPr>
        <w:t xml:space="preserve"> </w:t>
      </w:r>
      <w:r w:rsidR="008C63D7">
        <w:rPr>
          <w:sz w:val="24"/>
          <w:szCs w:val="24"/>
        </w:rPr>
        <w:t>T</w:t>
      </w:r>
      <w:r w:rsidR="00B65F12">
        <w:rPr>
          <w:sz w:val="24"/>
          <w:szCs w:val="24"/>
        </w:rPr>
        <w:t xml:space="preserve">axonomic </w:t>
      </w:r>
      <w:r w:rsidR="001A2BD1">
        <w:rPr>
          <w:sz w:val="24"/>
          <w:szCs w:val="24"/>
        </w:rPr>
        <w:t xml:space="preserve">beta-diversity </w:t>
      </w:r>
      <w:r w:rsidR="008C63D7">
        <w:rPr>
          <w:sz w:val="24"/>
          <w:szCs w:val="24"/>
        </w:rPr>
        <w:t xml:space="preserve">was </w:t>
      </w:r>
      <w:r w:rsidR="000358BF">
        <w:rPr>
          <w:sz w:val="24"/>
          <w:szCs w:val="24"/>
        </w:rPr>
        <w:t>calculated</w:t>
      </w:r>
      <w:r w:rsidR="008C63D7">
        <w:rPr>
          <w:sz w:val="24"/>
          <w:szCs w:val="24"/>
        </w:rPr>
        <w:t xml:space="preserve"> using</w:t>
      </w:r>
      <w:r w:rsidR="000358BF">
        <w:rPr>
          <w:sz w:val="24"/>
          <w:szCs w:val="24"/>
        </w:rPr>
        <w:t xml:space="preserve"> Bray-Curtis dissimilarit</w:t>
      </w:r>
      <w:r w:rsidR="007C3A44">
        <w:rPr>
          <w:sz w:val="24"/>
          <w:szCs w:val="24"/>
        </w:rPr>
        <w:t xml:space="preserve">ies between the </w:t>
      </w:r>
      <w:r w:rsidR="007745B9">
        <w:rPr>
          <w:sz w:val="24"/>
          <w:szCs w:val="24"/>
        </w:rPr>
        <w:t xml:space="preserve">ground beetle </w:t>
      </w:r>
      <w:r w:rsidR="007C3A44">
        <w:rPr>
          <w:sz w:val="24"/>
          <w:szCs w:val="24"/>
        </w:rPr>
        <w:t>species at each plot</w:t>
      </w:r>
      <w:r w:rsidR="003F42F5">
        <w:rPr>
          <w:sz w:val="24"/>
          <w:szCs w:val="24"/>
        </w:rPr>
        <w:t xml:space="preserve"> using the package “vegan” </w:t>
      </w:r>
      <w:r w:rsidR="003F42F5">
        <w:rPr>
          <w:sz w:val="24"/>
          <w:szCs w:val="24"/>
        </w:rPr>
        <w:fldChar w:fldCharType="begin"/>
      </w:r>
      <w:r w:rsidR="003F42F5">
        <w:rPr>
          <w:sz w:val="24"/>
          <w:szCs w:val="24"/>
        </w:rPr>
        <w:instrText xml:space="preserve"> ADDIN ZOTERO_ITEM CSL_CITATION {"citationID":"M2dTWofP","properties":{"formattedCitation":"(Oksanen et al. 2024)","plainCitation":"(Oksanen et al. 2024)","noteIndex":0},"citationItems":[{"id":1167,"uris":["http://zotero.org/users/6631577/items/ZXK2SLBL"],"itemData":{"id":1167,"type":"software","genre":"R","title":"_vegan: Community Ecology Package_","URL":"https://CRAN.R-project.org/package=vegan","version":"2.6-6.1","author":[{"family":"Oksanen","given":"J."},{"family":"Simpson","given":"G"},{"family":"Blanchet","given":"F."},{"literal":"Kindt R, Legendre P, Minchin P,"},{"literal":"O'Hara R, Solymos P, Stevens M, Szoecs E, Wagner H, Barbour M,"},{"literal":"Bedward M, Bolker B, Borcard D, Carvalho G, Chirico M, De Caceres"},{"literal":"M, Durand S, Evangelista H, FitzJohn R, Friendly M, Furneaux B,"},{"literal":"Hannigan G, Hill M, Lahti L, McGlinn D, Ouellette M, Ribeiro"},{"literal":"Cunha E, Smith T, Stier A, Ter Braak C, Weedon J"}],"issued":{"date-parts":[["2024"]]}}}],"schema":"https://github.com/citation-style-language/schema/raw/master/csl-citation.json"} </w:instrText>
      </w:r>
      <w:r w:rsidR="003F42F5">
        <w:rPr>
          <w:sz w:val="24"/>
          <w:szCs w:val="24"/>
        </w:rPr>
        <w:fldChar w:fldCharType="separate"/>
      </w:r>
      <w:r w:rsidR="003F42F5" w:rsidRPr="003F42F5">
        <w:rPr>
          <w:sz w:val="24"/>
        </w:rPr>
        <w:t>(Oksanen et al. 2024)</w:t>
      </w:r>
      <w:r w:rsidR="003F42F5">
        <w:rPr>
          <w:sz w:val="24"/>
          <w:szCs w:val="24"/>
        </w:rPr>
        <w:fldChar w:fldCharType="end"/>
      </w:r>
      <w:r w:rsidR="007C3A44">
        <w:rPr>
          <w:sz w:val="24"/>
          <w:szCs w:val="24"/>
        </w:rPr>
        <w:t>.</w:t>
      </w:r>
      <w:r w:rsidR="008C72F3">
        <w:rPr>
          <w:sz w:val="24"/>
          <w:szCs w:val="24"/>
        </w:rPr>
        <w:t xml:space="preserve"> </w:t>
      </w:r>
      <w:r w:rsidR="00714F10">
        <w:rPr>
          <w:sz w:val="24"/>
          <w:szCs w:val="24"/>
        </w:rPr>
        <w:t xml:space="preserve">The species abundance matrix was </w:t>
      </w:r>
      <w:r w:rsidR="001F1C66">
        <w:rPr>
          <w:sz w:val="24"/>
          <w:szCs w:val="24"/>
        </w:rPr>
        <w:t xml:space="preserve">first row-standardized </w:t>
      </w:r>
      <w:r w:rsidR="006439F6">
        <w:rPr>
          <w:sz w:val="24"/>
          <w:szCs w:val="24"/>
        </w:rPr>
        <w:t>to convert the data to relative abundances</w:t>
      </w:r>
      <w:r w:rsidR="00207F69">
        <w:rPr>
          <w:sz w:val="24"/>
          <w:szCs w:val="24"/>
        </w:rPr>
        <w:t xml:space="preserve"> before the Bray-Curtis dissimilarity between pairs of plots was calculated.</w:t>
      </w:r>
      <w:r w:rsidR="00CF3D67">
        <w:rPr>
          <w:sz w:val="24"/>
          <w:szCs w:val="24"/>
        </w:rPr>
        <w:t xml:space="preserve"> </w:t>
      </w:r>
      <w:r w:rsidR="008C72F3">
        <w:rPr>
          <w:sz w:val="24"/>
          <w:szCs w:val="24"/>
        </w:rPr>
        <w:t xml:space="preserve">We visualized the dissimilarity matrix </w:t>
      </w:r>
      <w:r w:rsidR="004604AA">
        <w:rPr>
          <w:sz w:val="24"/>
          <w:szCs w:val="24"/>
        </w:rPr>
        <w:t>in two-dimensional space using nonmetric multidimensional scaling (NMDS).</w:t>
      </w:r>
      <w:r w:rsidR="00D50FD9">
        <w:rPr>
          <w:sz w:val="24"/>
          <w:szCs w:val="24"/>
        </w:rPr>
        <w:t xml:space="preserve"> </w:t>
      </w:r>
      <w:r w:rsidR="00826960">
        <w:rPr>
          <w:sz w:val="24"/>
          <w:szCs w:val="24"/>
        </w:rPr>
        <w:t xml:space="preserve">Next, we </w:t>
      </w:r>
      <w:r w:rsidR="00B27267">
        <w:rPr>
          <w:sz w:val="24"/>
          <w:szCs w:val="24"/>
        </w:rPr>
        <w:t xml:space="preserve">used a </w:t>
      </w:r>
      <w:r w:rsidR="00F84416">
        <w:rPr>
          <w:sz w:val="24"/>
          <w:szCs w:val="24"/>
        </w:rPr>
        <w:t>permutational m</w:t>
      </w:r>
      <w:r w:rsidR="00B27267">
        <w:rPr>
          <w:sz w:val="24"/>
          <w:szCs w:val="24"/>
        </w:rPr>
        <w:t xml:space="preserve">ultivariate </w:t>
      </w:r>
      <w:r w:rsidR="00F84416">
        <w:rPr>
          <w:sz w:val="24"/>
          <w:szCs w:val="24"/>
        </w:rPr>
        <w:t>a</w:t>
      </w:r>
      <w:r w:rsidR="00B27267">
        <w:rPr>
          <w:sz w:val="24"/>
          <w:szCs w:val="24"/>
        </w:rPr>
        <w:t xml:space="preserve">nalysis of </w:t>
      </w:r>
      <w:r w:rsidR="00F84416">
        <w:rPr>
          <w:sz w:val="24"/>
          <w:szCs w:val="24"/>
        </w:rPr>
        <w:t>v</w:t>
      </w:r>
      <w:r w:rsidR="00B27267">
        <w:rPr>
          <w:sz w:val="24"/>
          <w:szCs w:val="24"/>
        </w:rPr>
        <w:t>ariance</w:t>
      </w:r>
      <w:r w:rsidR="000B798D">
        <w:rPr>
          <w:sz w:val="24"/>
          <w:szCs w:val="24"/>
        </w:rPr>
        <w:t xml:space="preserve"> (PERMANOVA)</w:t>
      </w:r>
      <w:r w:rsidR="00386F05">
        <w:rPr>
          <w:sz w:val="24"/>
          <w:szCs w:val="24"/>
        </w:rPr>
        <w:t xml:space="preserve"> approach</w:t>
      </w:r>
      <w:r w:rsidR="0041320A">
        <w:rPr>
          <w:sz w:val="24"/>
          <w:szCs w:val="24"/>
        </w:rPr>
        <w:t xml:space="preserve"> to determine if species composition varied by forest</w:t>
      </w:r>
      <w:r w:rsidR="008352B7">
        <w:rPr>
          <w:sz w:val="24"/>
          <w:szCs w:val="24"/>
        </w:rPr>
        <w:t xml:space="preserve"> management </w:t>
      </w:r>
      <w:r w:rsidR="0041320A">
        <w:rPr>
          <w:sz w:val="24"/>
          <w:szCs w:val="24"/>
        </w:rPr>
        <w:t>treatment or by year</w:t>
      </w:r>
      <w:r w:rsidR="0097773A">
        <w:rPr>
          <w:sz w:val="24"/>
          <w:szCs w:val="24"/>
        </w:rPr>
        <w:t>, using 99,999 permutations</w:t>
      </w:r>
      <w:r w:rsidR="0041320A">
        <w:rPr>
          <w:sz w:val="24"/>
          <w:szCs w:val="24"/>
        </w:rPr>
        <w:t>.</w:t>
      </w:r>
      <w:r w:rsidR="000B798D">
        <w:rPr>
          <w:sz w:val="24"/>
          <w:szCs w:val="24"/>
        </w:rPr>
        <w:t xml:space="preserve"> </w:t>
      </w:r>
      <w:r w:rsidR="00F70432">
        <w:rPr>
          <w:sz w:val="24"/>
          <w:szCs w:val="24"/>
        </w:rPr>
        <w:t xml:space="preserve">Treatment differences were investigated using </w:t>
      </w:r>
      <w:r w:rsidR="002E78FE">
        <w:rPr>
          <w:sz w:val="24"/>
          <w:szCs w:val="24"/>
        </w:rPr>
        <w:t xml:space="preserve">the </w:t>
      </w:r>
      <w:proofErr w:type="spellStart"/>
      <w:r w:rsidR="002E78FE">
        <w:rPr>
          <w:sz w:val="24"/>
          <w:szCs w:val="24"/>
        </w:rPr>
        <w:t>pairwise</w:t>
      </w:r>
      <w:r w:rsidR="0008441C">
        <w:rPr>
          <w:sz w:val="24"/>
          <w:szCs w:val="24"/>
        </w:rPr>
        <w:t>Adonis</w:t>
      </w:r>
      <w:proofErr w:type="spellEnd"/>
      <w:r w:rsidR="0008441C">
        <w:rPr>
          <w:sz w:val="24"/>
          <w:szCs w:val="24"/>
        </w:rPr>
        <w:t xml:space="preserve"> </w:t>
      </w:r>
      <w:r w:rsidR="00815A6E">
        <w:rPr>
          <w:sz w:val="24"/>
          <w:szCs w:val="24"/>
        </w:rPr>
        <w:t xml:space="preserve">package </w:t>
      </w:r>
      <w:r w:rsidR="00815A6E">
        <w:rPr>
          <w:sz w:val="24"/>
          <w:szCs w:val="24"/>
        </w:rPr>
        <w:fldChar w:fldCharType="begin"/>
      </w:r>
      <w:r w:rsidR="00815A6E">
        <w:rPr>
          <w:sz w:val="24"/>
          <w:szCs w:val="24"/>
        </w:rPr>
        <w:instrText xml:space="preserve"> ADDIN ZOTERO_ITEM CSL_CITATION {"citationID":"Y5w65s9l","properties":{"formattedCitation":"(Martinez Arbizu 2017)","plainCitation":"(Martinez Arbizu 2017)","noteIndex":0},"citationItems":[{"id":1251,"uris":["http://zotero.org/users/6631577/items/4E42557A"],"itemData":{"id":1251,"type":"software","genre":"R","title":"pairwiseAdonis: Pairwise Multilevel Comparison using Adonis","URL":"https://github.com/pmartinezarbizu/pairwiseAdonis","version":"R package version 0.4.1, commit cb190f7668a0c82c0b0853927db239e7b9ec3e83","author":[{"family":"Martinez Arbizu","given":"Pedro"}],"issued":{"date-parts":[["2017"]]}}}],"schema":"https://github.com/citation-style-language/schema/raw/master/csl-citation.json"} </w:instrText>
      </w:r>
      <w:r w:rsidR="00815A6E">
        <w:rPr>
          <w:sz w:val="24"/>
          <w:szCs w:val="24"/>
        </w:rPr>
        <w:fldChar w:fldCharType="separate"/>
      </w:r>
      <w:r w:rsidR="00815A6E" w:rsidRPr="00815A6E">
        <w:rPr>
          <w:sz w:val="24"/>
        </w:rPr>
        <w:t>(Martinez Arbizu 2017)</w:t>
      </w:r>
      <w:r w:rsidR="00815A6E">
        <w:rPr>
          <w:sz w:val="24"/>
          <w:szCs w:val="24"/>
        </w:rPr>
        <w:fldChar w:fldCharType="end"/>
      </w:r>
      <w:r w:rsidR="00815A6E">
        <w:rPr>
          <w:sz w:val="24"/>
          <w:szCs w:val="24"/>
        </w:rPr>
        <w:t xml:space="preserve"> and interactions were investigated by running separate </w:t>
      </w:r>
      <w:r w:rsidR="00013253">
        <w:rPr>
          <w:sz w:val="24"/>
          <w:szCs w:val="24"/>
        </w:rPr>
        <w:t>PERMANOVAs for each year</w:t>
      </w:r>
      <w:r w:rsidR="00815A6E">
        <w:rPr>
          <w:sz w:val="24"/>
          <w:szCs w:val="24"/>
        </w:rPr>
        <w:t>.</w:t>
      </w:r>
      <w:r w:rsidR="00013253">
        <w:rPr>
          <w:sz w:val="24"/>
          <w:szCs w:val="24"/>
        </w:rPr>
        <w:t xml:space="preserve"> </w:t>
      </w:r>
      <w:r w:rsidR="00C2776C" w:rsidRPr="00C2776C">
        <w:rPr>
          <w:sz w:val="24"/>
          <w:szCs w:val="24"/>
        </w:rPr>
        <w:t>Furthermore, we used an analysis of multivariate homogeneity of group dispersions with the “</w:t>
      </w:r>
      <w:proofErr w:type="spellStart"/>
      <w:r w:rsidR="00C2776C" w:rsidRPr="00C2776C">
        <w:rPr>
          <w:sz w:val="24"/>
          <w:szCs w:val="24"/>
        </w:rPr>
        <w:t>betadisper</w:t>
      </w:r>
      <w:proofErr w:type="spellEnd"/>
      <w:r w:rsidR="00C2776C" w:rsidRPr="00C2776C">
        <w:rPr>
          <w:sz w:val="24"/>
          <w:szCs w:val="24"/>
        </w:rPr>
        <w:t>” function</w:t>
      </w:r>
      <w:r w:rsidR="00BD612E">
        <w:rPr>
          <w:sz w:val="24"/>
          <w:szCs w:val="24"/>
        </w:rPr>
        <w:t xml:space="preserve"> in the “vegan” package</w:t>
      </w:r>
      <w:r w:rsidR="00C2776C" w:rsidRPr="00C2776C">
        <w:rPr>
          <w:sz w:val="24"/>
          <w:szCs w:val="24"/>
        </w:rPr>
        <w:t xml:space="preserve"> to test if the treatments differed in their dispersions</w:t>
      </w:r>
      <w:r w:rsidR="007E48AD">
        <w:rPr>
          <w:sz w:val="24"/>
          <w:szCs w:val="24"/>
        </w:rPr>
        <w:t xml:space="preserve">. </w:t>
      </w:r>
      <w:r w:rsidR="001C0553">
        <w:rPr>
          <w:sz w:val="24"/>
          <w:szCs w:val="24"/>
        </w:rPr>
        <w:t xml:space="preserve">Mirroring </w:t>
      </w:r>
      <w:r w:rsidR="009D05EF">
        <w:rPr>
          <w:sz w:val="24"/>
          <w:szCs w:val="24"/>
        </w:rPr>
        <w:t>taxonomic beta-diversity</w:t>
      </w:r>
      <w:r w:rsidR="00393BEE">
        <w:rPr>
          <w:sz w:val="24"/>
          <w:szCs w:val="24"/>
        </w:rPr>
        <w:t xml:space="preserve">, we </w:t>
      </w:r>
      <w:r w:rsidR="0015739E">
        <w:rPr>
          <w:sz w:val="24"/>
          <w:szCs w:val="24"/>
        </w:rPr>
        <w:t>calculated distances between plots using</w:t>
      </w:r>
      <w:r w:rsidR="00F51A38">
        <w:rPr>
          <w:sz w:val="24"/>
          <w:szCs w:val="24"/>
        </w:rPr>
        <w:t xml:space="preserve"> </w:t>
      </w:r>
      <w:r w:rsidR="00953E83">
        <w:rPr>
          <w:sz w:val="24"/>
          <w:szCs w:val="24"/>
        </w:rPr>
        <w:t>inter-</w:t>
      </w:r>
      <w:r w:rsidR="003922E2">
        <w:rPr>
          <w:sz w:val="24"/>
          <w:szCs w:val="24"/>
        </w:rPr>
        <w:t>plot</w:t>
      </w:r>
      <w:r w:rsidR="00953E83">
        <w:rPr>
          <w:sz w:val="24"/>
          <w:szCs w:val="24"/>
        </w:rPr>
        <w:t xml:space="preserve"> </w:t>
      </w:r>
      <w:r w:rsidR="003B5BE5">
        <w:rPr>
          <w:sz w:val="24"/>
          <w:szCs w:val="24"/>
        </w:rPr>
        <w:t>mean pairwise distance</w:t>
      </w:r>
      <w:r w:rsidR="00080205">
        <w:rPr>
          <w:sz w:val="24"/>
          <w:szCs w:val="24"/>
        </w:rPr>
        <w:t xml:space="preserve"> in trait space</w:t>
      </w:r>
      <w:r w:rsidR="00601A6D">
        <w:rPr>
          <w:sz w:val="24"/>
          <w:szCs w:val="24"/>
        </w:rPr>
        <w:t xml:space="preserve"> with the function “</w:t>
      </w:r>
      <w:proofErr w:type="spellStart"/>
      <w:r w:rsidR="00601A6D">
        <w:rPr>
          <w:sz w:val="24"/>
          <w:szCs w:val="24"/>
        </w:rPr>
        <w:t>comdist</w:t>
      </w:r>
      <w:proofErr w:type="spellEnd"/>
      <w:r w:rsidR="00601A6D">
        <w:rPr>
          <w:sz w:val="24"/>
          <w:szCs w:val="24"/>
        </w:rPr>
        <w:t xml:space="preserve">” </w:t>
      </w:r>
      <w:r w:rsidR="00601A6D">
        <w:rPr>
          <w:sz w:val="24"/>
          <w:szCs w:val="24"/>
        </w:rPr>
        <w:lastRenderedPageBreak/>
        <w:t xml:space="preserve">in the R package </w:t>
      </w:r>
      <w:r w:rsidR="002B2278">
        <w:rPr>
          <w:sz w:val="24"/>
          <w:szCs w:val="24"/>
        </w:rPr>
        <w:t>“picante”</w:t>
      </w:r>
      <w:r w:rsidR="006C7A7C">
        <w:rPr>
          <w:sz w:val="24"/>
          <w:szCs w:val="24"/>
        </w:rPr>
        <w:t xml:space="preserve"> </w:t>
      </w:r>
      <w:r w:rsidR="006C7A7C">
        <w:rPr>
          <w:sz w:val="24"/>
          <w:szCs w:val="24"/>
        </w:rPr>
        <w:fldChar w:fldCharType="begin"/>
      </w:r>
      <w:r w:rsidR="006C7A7C">
        <w:rPr>
          <w:sz w:val="24"/>
          <w:szCs w:val="24"/>
        </w:rPr>
        <w:instrText xml:space="preserve"> ADDIN ZOTERO_ITEM CSL_CITATION {"citationID":"i5Bg3Qwc","properties":{"formattedCitation":"(Kembel et al. 2010)","plainCitation":"(Kembel et al. 2010)","noteIndex":0},"citationItems":[{"id":1205,"uris":["http://zotero.org/users/6631577/items/PWQ8ABK8"],"itemData":{"id":1205,"type":"article-journal","container-title":"Bioinformatics","page":"1463-1464","title":"Picante: R tools for integrating phylogenies and ecology.","volume":"26","author":[{"family":"Kembel","given":"S.W."},{"family":"Cowan","given":"P.D."},{"family":"Helmus","given":"M.R."},{"family":"Cornwell","given":"W.K."},{"family":"Morlon","given":"H."},{"family":"Ackerly","given":"D.D."},{"family":"Blomberg","given":"S.P."},{"family":"Webb","given":"C.O."}],"issued":{"date-parts":[["2010"]]}}}],"schema":"https://github.com/citation-style-language/schema/raw/master/csl-citation.json"} </w:instrText>
      </w:r>
      <w:r w:rsidR="006C7A7C">
        <w:rPr>
          <w:sz w:val="24"/>
          <w:szCs w:val="24"/>
        </w:rPr>
        <w:fldChar w:fldCharType="separate"/>
      </w:r>
      <w:r w:rsidR="006C7A7C" w:rsidRPr="006C7A7C">
        <w:rPr>
          <w:sz w:val="24"/>
        </w:rPr>
        <w:t>(Kembel et al. 2010)</w:t>
      </w:r>
      <w:r w:rsidR="006C7A7C">
        <w:rPr>
          <w:sz w:val="24"/>
          <w:szCs w:val="24"/>
        </w:rPr>
        <w:fldChar w:fldCharType="end"/>
      </w:r>
      <w:r w:rsidR="00C66F7C">
        <w:rPr>
          <w:sz w:val="24"/>
          <w:szCs w:val="24"/>
        </w:rPr>
        <w:t xml:space="preserve">. </w:t>
      </w:r>
      <w:r w:rsidR="008E1934">
        <w:rPr>
          <w:sz w:val="24"/>
          <w:szCs w:val="24"/>
        </w:rPr>
        <w:t xml:space="preserve">Using the </w:t>
      </w:r>
      <w:r w:rsidR="006278F1">
        <w:rPr>
          <w:sz w:val="24"/>
          <w:szCs w:val="24"/>
        </w:rPr>
        <w:t>previously calculated</w:t>
      </w:r>
      <w:r w:rsidR="008E1934">
        <w:rPr>
          <w:sz w:val="24"/>
          <w:szCs w:val="24"/>
        </w:rPr>
        <w:t xml:space="preserve"> Gower dissimilarity matrix, t</w:t>
      </w:r>
      <w:r w:rsidR="00E322DC">
        <w:rPr>
          <w:sz w:val="24"/>
          <w:szCs w:val="24"/>
        </w:rPr>
        <w:t>h</w:t>
      </w:r>
      <w:r w:rsidR="008E1934">
        <w:rPr>
          <w:sz w:val="24"/>
          <w:szCs w:val="24"/>
        </w:rPr>
        <w:t xml:space="preserve">e </w:t>
      </w:r>
      <w:r w:rsidR="006278F1">
        <w:rPr>
          <w:sz w:val="24"/>
          <w:szCs w:val="24"/>
        </w:rPr>
        <w:t>“</w:t>
      </w:r>
      <w:proofErr w:type="spellStart"/>
      <w:r w:rsidR="008E1934">
        <w:rPr>
          <w:sz w:val="24"/>
          <w:szCs w:val="24"/>
        </w:rPr>
        <w:t>comdist</w:t>
      </w:r>
      <w:proofErr w:type="spellEnd"/>
      <w:r w:rsidR="006278F1">
        <w:rPr>
          <w:sz w:val="24"/>
          <w:szCs w:val="24"/>
        </w:rPr>
        <w:t>”</w:t>
      </w:r>
      <w:r w:rsidR="00E322DC">
        <w:rPr>
          <w:sz w:val="24"/>
          <w:szCs w:val="24"/>
        </w:rPr>
        <w:t xml:space="preserve"> </w:t>
      </w:r>
      <w:r w:rsidR="000F7E57">
        <w:rPr>
          <w:sz w:val="24"/>
          <w:szCs w:val="24"/>
        </w:rPr>
        <w:t xml:space="preserve">function calculates the expected distance in trait space between </w:t>
      </w:r>
      <w:r w:rsidR="00690590">
        <w:rPr>
          <w:sz w:val="24"/>
          <w:szCs w:val="24"/>
        </w:rPr>
        <w:t xml:space="preserve">an individual beetle drawn randomly from </w:t>
      </w:r>
      <w:r w:rsidR="0049695A">
        <w:rPr>
          <w:sz w:val="24"/>
          <w:szCs w:val="24"/>
        </w:rPr>
        <w:t>the first</w:t>
      </w:r>
      <w:r w:rsidR="00690590">
        <w:rPr>
          <w:sz w:val="24"/>
          <w:szCs w:val="24"/>
        </w:rPr>
        <w:t xml:space="preserve"> plot</w:t>
      </w:r>
      <w:r w:rsidR="0049695A">
        <w:rPr>
          <w:sz w:val="24"/>
          <w:szCs w:val="24"/>
        </w:rPr>
        <w:t xml:space="preserve"> and an individual beetle drawn randomly from the second plot.</w:t>
      </w:r>
      <w:r w:rsidR="007748E4">
        <w:rPr>
          <w:sz w:val="24"/>
          <w:szCs w:val="24"/>
        </w:rPr>
        <w:t xml:space="preserve"> The </w:t>
      </w:r>
      <w:r w:rsidR="0051430B">
        <w:rPr>
          <w:sz w:val="24"/>
          <w:szCs w:val="24"/>
        </w:rPr>
        <w:t xml:space="preserve">NMDS, </w:t>
      </w:r>
      <w:r w:rsidR="007748E4">
        <w:rPr>
          <w:sz w:val="24"/>
          <w:szCs w:val="24"/>
        </w:rPr>
        <w:t xml:space="preserve">PERMANOVA </w:t>
      </w:r>
      <w:r w:rsidR="00B1371A">
        <w:rPr>
          <w:sz w:val="24"/>
          <w:szCs w:val="24"/>
        </w:rPr>
        <w:t>and beta-dispersion analyses were</w:t>
      </w:r>
      <w:r w:rsidR="007748E4">
        <w:rPr>
          <w:sz w:val="24"/>
          <w:szCs w:val="24"/>
        </w:rPr>
        <w:t xml:space="preserve"> performed in a similar manner</w:t>
      </w:r>
      <w:r w:rsidR="0051430B">
        <w:rPr>
          <w:sz w:val="24"/>
          <w:szCs w:val="24"/>
        </w:rPr>
        <w:t>.</w:t>
      </w:r>
    </w:p>
    <w:p w14:paraId="3B7A71FB" w14:textId="77777777" w:rsidR="00487FB1" w:rsidRDefault="00487FB1" w:rsidP="00E34238">
      <w:pPr>
        <w:rPr>
          <w:sz w:val="24"/>
          <w:szCs w:val="24"/>
        </w:rPr>
      </w:pPr>
    </w:p>
    <w:p w14:paraId="588331EF" w14:textId="391EF55C" w:rsidR="00E34238" w:rsidRPr="00E34238" w:rsidRDefault="00E34238" w:rsidP="00E34238">
      <w:pPr>
        <w:rPr>
          <w:b/>
          <w:bCs/>
          <w:sz w:val="24"/>
          <w:szCs w:val="24"/>
        </w:rPr>
      </w:pPr>
      <w:r w:rsidRPr="00E34238">
        <w:rPr>
          <w:b/>
          <w:bCs/>
          <w:sz w:val="24"/>
          <w:szCs w:val="24"/>
        </w:rPr>
        <w:t>Results</w:t>
      </w:r>
    </w:p>
    <w:p w14:paraId="44053A01" w14:textId="77777777" w:rsidR="007B3B61" w:rsidRDefault="007B3B61" w:rsidP="007B3B61">
      <w:pPr>
        <w:rPr>
          <w:sz w:val="24"/>
          <w:szCs w:val="24"/>
        </w:rPr>
      </w:pPr>
    </w:p>
    <w:p w14:paraId="4EF6E867" w14:textId="327571D7" w:rsidR="00D96ADF" w:rsidRDefault="00FB48E5" w:rsidP="00E973C2">
      <w:pPr>
        <w:ind w:firstLine="720"/>
        <w:rPr>
          <w:sz w:val="24"/>
          <w:szCs w:val="24"/>
        </w:rPr>
      </w:pPr>
      <w:r>
        <w:rPr>
          <w:sz w:val="24"/>
          <w:szCs w:val="24"/>
        </w:rPr>
        <w:t>Across 2015 and 2022</w:t>
      </w:r>
      <w:r w:rsidR="00C3664C">
        <w:rPr>
          <w:sz w:val="24"/>
          <w:szCs w:val="24"/>
        </w:rPr>
        <w:t xml:space="preserve"> between the months of June and August</w:t>
      </w:r>
      <w:r w:rsidR="00613597">
        <w:rPr>
          <w:sz w:val="24"/>
          <w:szCs w:val="24"/>
        </w:rPr>
        <w:t xml:space="preserve">, </w:t>
      </w:r>
      <w:r w:rsidR="00C3664C">
        <w:rPr>
          <w:sz w:val="24"/>
          <w:szCs w:val="24"/>
        </w:rPr>
        <w:t xml:space="preserve">a total of </w:t>
      </w:r>
      <w:r w:rsidR="00D22889">
        <w:rPr>
          <w:sz w:val="24"/>
          <w:szCs w:val="24"/>
        </w:rPr>
        <w:t>1537</w:t>
      </w:r>
      <w:r w:rsidR="00C86CCD">
        <w:rPr>
          <w:sz w:val="24"/>
          <w:szCs w:val="24"/>
        </w:rPr>
        <w:t xml:space="preserve"> individuals comprising </w:t>
      </w:r>
      <w:r>
        <w:rPr>
          <w:sz w:val="24"/>
          <w:szCs w:val="24"/>
        </w:rPr>
        <w:t>47 species of ground beetle</w:t>
      </w:r>
      <w:r w:rsidR="004959C4">
        <w:rPr>
          <w:sz w:val="24"/>
          <w:szCs w:val="24"/>
        </w:rPr>
        <w:t>s</w:t>
      </w:r>
      <w:r>
        <w:rPr>
          <w:sz w:val="24"/>
          <w:szCs w:val="24"/>
        </w:rPr>
        <w:t xml:space="preserve"> were </w:t>
      </w:r>
      <w:r w:rsidR="00C86CCD">
        <w:rPr>
          <w:sz w:val="24"/>
          <w:szCs w:val="24"/>
        </w:rPr>
        <w:t>collected</w:t>
      </w:r>
      <w:r w:rsidR="005F390A">
        <w:rPr>
          <w:sz w:val="24"/>
          <w:szCs w:val="24"/>
        </w:rPr>
        <w:t xml:space="preserve"> (Table 2)</w:t>
      </w:r>
      <w:r w:rsidR="000520D0">
        <w:rPr>
          <w:sz w:val="24"/>
          <w:szCs w:val="24"/>
        </w:rPr>
        <w:t>.</w:t>
      </w:r>
      <w:r w:rsidR="00DE48B3">
        <w:rPr>
          <w:sz w:val="24"/>
          <w:szCs w:val="24"/>
        </w:rPr>
        <w:t xml:space="preserve"> </w:t>
      </w:r>
      <w:r w:rsidR="00512B67">
        <w:rPr>
          <w:sz w:val="24"/>
          <w:szCs w:val="24"/>
        </w:rPr>
        <w:t>Of the</w:t>
      </w:r>
      <w:r w:rsidR="00C86CCD">
        <w:rPr>
          <w:sz w:val="24"/>
          <w:szCs w:val="24"/>
        </w:rPr>
        <w:t>se</w:t>
      </w:r>
      <w:r w:rsidR="00512B67">
        <w:rPr>
          <w:sz w:val="24"/>
          <w:szCs w:val="24"/>
        </w:rPr>
        <w:t xml:space="preserve"> 47 species, </w:t>
      </w:r>
      <w:r w:rsidR="00B7522F">
        <w:rPr>
          <w:sz w:val="24"/>
          <w:szCs w:val="24"/>
        </w:rPr>
        <w:t>27</w:t>
      </w:r>
      <w:r w:rsidR="00FD2512">
        <w:rPr>
          <w:sz w:val="24"/>
          <w:szCs w:val="24"/>
        </w:rPr>
        <w:t xml:space="preserve"> </w:t>
      </w:r>
      <w:r w:rsidR="00515DF2">
        <w:rPr>
          <w:sz w:val="24"/>
          <w:szCs w:val="24"/>
        </w:rPr>
        <w:t>wer</w:t>
      </w:r>
      <w:r w:rsidR="00FD2512">
        <w:rPr>
          <w:sz w:val="24"/>
          <w:szCs w:val="24"/>
        </w:rPr>
        <w:t>e caught</w:t>
      </w:r>
      <w:r w:rsidR="00F030E4">
        <w:rPr>
          <w:sz w:val="24"/>
          <w:szCs w:val="24"/>
        </w:rPr>
        <w:t xml:space="preserve"> both in 2015 and in 2022,</w:t>
      </w:r>
      <w:r w:rsidR="00FD2512">
        <w:rPr>
          <w:sz w:val="24"/>
          <w:szCs w:val="24"/>
        </w:rPr>
        <w:t xml:space="preserve"> </w:t>
      </w:r>
      <w:r w:rsidR="00354296">
        <w:rPr>
          <w:sz w:val="24"/>
          <w:szCs w:val="24"/>
        </w:rPr>
        <w:t xml:space="preserve">10 </w:t>
      </w:r>
      <w:r w:rsidR="008D07CC">
        <w:rPr>
          <w:sz w:val="24"/>
          <w:szCs w:val="24"/>
        </w:rPr>
        <w:t xml:space="preserve">species </w:t>
      </w:r>
      <w:r w:rsidR="00354296">
        <w:rPr>
          <w:sz w:val="24"/>
          <w:szCs w:val="24"/>
        </w:rPr>
        <w:t xml:space="preserve">were caught only in 2015, and </w:t>
      </w:r>
      <w:r w:rsidR="008D07CC">
        <w:rPr>
          <w:sz w:val="24"/>
          <w:szCs w:val="24"/>
        </w:rPr>
        <w:t xml:space="preserve">10 </w:t>
      </w:r>
      <w:r w:rsidR="00FF0B41">
        <w:rPr>
          <w:sz w:val="24"/>
          <w:szCs w:val="24"/>
        </w:rPr>
        <w:t xml:space="preserve">species were caught only in </w:t>
      </w:r>
      <w:r w:rsidR="008D07CC">
        <w:rPr>
          <w:sz w:val="24"/>
          <w:szCs w:val="24"/>
        </w:rPr>
        <w:t>2022</w:t>
      </w:r>
      <w:r w:rsidR="003766C8">
        <w:rPr>
          <w:sz w:val="24"/>
          <w:szCs w:val="24"/>
        </w:rPr>
        <w:t>.</w:t>
      </w:r>
      <w:r w:rsidR="0022598C">
        <w:rPr>
          <w:sz w:val="24"/>
          <w:szCs w:val="24"/>
        </w:rPr>
        <w:t xml:space="preserve"> </w:t>
      </w:r>
      <w:r w:rsidR="004C3A6E">
        <w:rPr>
          <w:sz w:val="24"/>
          <w:szCs w:val="24"/>
        </w:rPr>
        <w:t xml:space="preserve">The most </w:t>
      </w:r>
      <w:r w:rsidR="00EC0CD7">
        <w:rPr>
          <w:sz w:val="24"/>
          <w:szCs w:val="24"/>
        </w:rPr>
        <w:t xml:space="preserve">abundant species were </w:t>
      </w:r>
      <w:proofErr w:type="spellStart"/>
      <w:r w:rsidR="002175BF" w:rsidRPr="002175BF">
        <w:rPr>
          <w:i/>
          <w:iCs/>
          <w:sz w:val="24"/>
          <w:szCs w:val="24"/>
        </w:rPr>
        <w:t>Pterostichus</w:t>
      </w:r>
      <w:proofErr w:type="spellEnd"/>
      <w:r w:rsidR="002175BF" w:rsidRPr="002175BF">
        <w:rPr>
          <w:i/>
          <w:iCs/>
          <w:sz w:val="24"/>
          <w:szCs w:val="24"/>
        </w:rPr>
        <w:t xml:space="preserve"> </w:t>
      </w:r>
      <w:proofErr w:type="spellStart"/>
      <w:r w:rsidR="002175BF" w:rsidRPr="002175BF">
        <w:rPr>
          <w:i/>
          <w:iCs/>
          <w:sz w:val="24"/>
          <w:szCs w:val="24"/>
        </w:rPr>
        <w:t>moestus</w:t>
      </w:r>
      <w:proofErr w:type="spellEnd"/>
      <w:r w:rsidR="004244B2">
        <w:rPr>
          <w:sz w:val="24"/>
          <w:szCs w:val="24"/>
        </w:rPr>
        <w:t xml:space="preserve"> </w:t>
      </w:r>
      <w:r w:rsidR="00320BD3">
        <w:rPr>
          <w:sz w:val="24"/>
          <w:szCs w:val="24"/>
        </w:rPr>
        <w:t xml:space="preserve">Say </w:t>
      </w:r>
      <w:r w:rsidR="004244B2">
        <w:rPr>
          <w:sz w:val="24"/>
          <w:szCs w:val="24"/>
        </w:rPr>
        <w:t>(15.1% of individuals collected)</w:t>
      </w:r>
      <w:r w:rsidR="00007B3F">
        <w:rPr>
          <w:sz w:val="24"/>
          <w:szCs w:val="24"/>
        </w:rPr>
        <w:t xml:space="preserve">, </w:t>
      </w:r>
      <w:proofErr w:type="spellStart"/>
      <w:r w:rsidR="00BF01F4" w:rsidRPr="00BF01F4">
        <w:rPr>
          <w:i/>
          <w:iCs/>
          <w:sz w:val="24"/>
          <w:szCs w:val="24"/>
        </w:rPr>
        <w:t>Chlaenius</w:t>
      </w:r>
      <w:proofErr w:type="spellEnd"/>
      <w:r w:rsidR="00BF01F4" w:rsidRPr="00BF01F4">
        <w:rPr>
          <w:i/>
          <w:iCs/>
          <w:sz w:val="24"/>
          <w:szCs w:val="24"/>
        </w:rPr>
        <w:t xml:space="preserve"> </w:t>
      </w:r>
      <w:proofErr w:type="spellStart"/>
      <w:r w:rsidR="00BF01F4" w:rsidRPr="00BF01F4">
        <w:rPr>
          <w:i/>
          <w:iCs/>
          <w:sz w:val="24"/>
          <w:szCs w:val="24"/>
        </w:rPr>
        <w:t>emarginatus</w:t>
      </w:r>
      <w:proofErr w:type="spellEnd"/>
      <w:r w:rsidR="004244B2">
        <w:rPr>
          <w:sz w:val="24"/>
          <w:szCs w:val="24"/>
        </w:rPr>
        <w:t xml:space="preserve"> </w:t>
      </w:r>
      <w:r w:rsidR="00320BD3">
        <w:rPr>
          <w:sz w:val="24"/>
          <w:szCs w:val="24"/>
        </w:rPr>
        <w:t xml:space="preserve">Say </w:t>
      </w:r>
      <w:r w:rsidR="004244B2">
        <w:rPr>
          <w:sz w:val="24"/>
          <w:szCs w:val="24"/>
        </w:rPr>
        <w:t>(10.5%)</w:t>
      </w:r>
      <w:r w:rsidR="00AD5CEA">
        <w:rPr>
          <w:sz w:val="24"/>
          <w:szCs w:val="24"/>
        </w:rPr>
        <w:t xml:space="preserve">, </w:t>
      </w:r>
      <w:r w:rsidR="00007B3F">
        <w:rPr>
          <w:sz w:val="24"/>
          <w:szCs w:val="24"/>
        </w:rPr>
        <w:t xml:space="preserve">and </w:t>
      </w:r>
      <w:proofErr w:type="spellStart"/>
      <w:r w:rsidR="00007B3F" w:rsidRPr="00007B3F">
        <w:rPr>
          <w:i/>
          <w:iCs/>
          <w:sz w:val="24"/>
          <w:szCs w:val="24"/>
        </w:rPr>
        <w:t>Sphaeroderus</w:t>
      </w:r>
      <w:proofErr w:type="spellEnd"/>
      <w:r w:rsidR="00007B3F" w:rsidRPr="00007B3F">
        <w:rPr>
          <w:i/>
          <w:iCs/>
          <w:sz w:val="24"/>
          <w:szCs w:val="24"/>
        </w:rPr>
        <w:t xml:space="preserve"> </w:t>
      </w:r>
      <w:proofErr w:type="spellStart"/>
      <w:r w:rsidR="00007B3F" w:rsidRPr="00007B3F">
        <w:rPr>
          <w:i/>
          <w:iCs/>
          <w:sz w:val="24"/>
          <w:szCs w:val="24"/>
        </w:rPr>
        <w:t>stenostomus</w:t>
      </w:r>
      <w:commentRangeStart w:id="8"/>
      <w:proofErr w:type="spellEnd"/>
      <w:r w:rsidR="00A67A1C">
        <w:rPr>
          <w:sz w:val="24"/>
          <w:szCs w:val="24"/>
        </w:rPr>
        <w:t xml:space="preserve"> </w:t>
      </w:r>
      <w:commentRangeEnd w:id="8"/>
      <w:r w:rsidR="00320BD3">
        <w:rPr>
          <w:rStyle w:val="CommentReference"/>
        </w:rPr>
        <w:commentReference w:id="8"/>
      </w:r>
      <w:r w:rsidR="00A67A1C">
        <w:rPr>
          <w:sz w:val="24"/>
          <w:szCs w:val="24"/>
        </w:rPr>
        <w:t>(10.3%)</w:t>
      </w:r>
      <w:r w:rsidR="007C0160">
        <w:rPr>
          <w:sz w:val="24"/>
          <w:szCs w:val="24"/>
        </w:rPr>
        <w:t xml:space="preserve">. </w:t>
      </w:r>
      <w:r w:rsidR="003A38FA">
        <w:rPr>
          <w:sz w:val="24"/>
          <w:szCs w:val="24"/>
        </w:rPr>
        <w:t xml:space="preserve">Of the 47 species caught, 2 were classified in </w:t>
      </w:r>
      <w:r w:rsidR="003A38FA">
        <w:rPr>
          <w:sz w:val="24"/>
          <w:szCs w:val="24"/>
        </w:rPr>
        <w:fldChar w:fldCharType="begin"/>
      </w:r>
      <w:r w:rsidR="003A38FA">
        <w:rPr>
          <w:sz w:val="24"/>
          <w:szCs w:val="24"/>
        </w:rPr>
        <w:instrText xml:space="preserve"> ADDIN ZOTERO_ITEM CSL_CITATION {"citationID":"DbY5Cmd2","properties":{"formattedCitation":"(Larochelle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3A38FA">
        <w:rPr>
          <w:sz w:val="24"/>
          <w:szCs w:val="24"/>
        </w:rPr>
        <w:fldChar w:fldCharType="separate"/>
      </w:r>
      <w:r w:rsidR="003A38FA" w:rsidRPr="00B70C38">
        <w:rPr>
          <w:kern w:val="0"/>
          <w:sz w:val="24"/>
        </w:rPr>
        <w:t xml:space="preserve">Larochelle and Larivière </w:t>
      </w:r>
      <w:r w:rsidR="003A38FA">
        <w:rPr>
          <w:kern w:val="0"/>
          <w:sz w:val="24"/>
        </w:rPr>
        <w:t>(</w:t>
      </w:r>
      <w:r w:rsidR="003A38FA" w:rsidRPr="00B70C38">
        <w:rPr>
          <w:kern w:val="0"/>
          <w:sz w:val="24"/>
        </w:rPr>
        <w:t>2003)</w:t>
      </w:r>
      <w:r w:rsidR="003A38FA">
        <w:rPr>
          <w:sz w:val="24"/>
          <w:szCs w:val="24"/>
        </w:rPr>
        <w:fldChar w:fldCharType="end"/>
      </w:r>
      <w:r w:rsidR="003A38FA">
        <w:rPr>
          <w:sz w:val="24"/>
          <w:szCs w:val="24"/>
        </w:rPr>
        <w:t xml:space="preserve"> as open-habitat</w:t>
      </w:r>
      <w:r w:rsidR="008331B7">
        <w:rPr>
          <w:sz w:val="24"/>
          <w:szCs w:val="24"/>
        </w:rPr>
        <w:t xml:space="preserve"> specialists</w:t>
      </w:r>
      <w:r w:rsidR="003A38FA">
        <w:rPr>
          <w:sz w:val="24"/>
          <w:szCs w:val="24"/>
        </w:rPr>
        <w:t>, 24 were eurytopic</w:t>
      </w:r>
      <w:r w:rsidR="00753E22">
        <w:rPr>
          <w:sz w:val="24"/>
          <w:szCs w:val="24"/>
        </w:rPr>
        <w:t xml:space="preserve"> (</w:t>
      </w:r>
      <w:proofErr w:type="spellStart"/>
      <w:r w:rsidR="00753E22">
        <w:rPr>
          <w:sz w:val="24"/>
          <w:szCs w:val="24"/>
        </w:rPr>
        <w:t>ie</w:t>
      </w:r>
      <w:proofErr w:type="spellEnd"/>
      <w:r w:rsidR="00753E22">
        <w:rPr>
          <w:sz w:val="24"/>
          <w:szCs w:val="24"/>
        </w:rPr>
        <w:t>. habitat generalist)</w:t>
      </w:r>
      <w:r w:rsidR="003A38FA">
        <w:rPr>
          <w:sz w:val="24"/>
          <w:szCs w:val="24"/>
        </w:rPr>
        <w:t>, 20 were forest-specialist</w:t>
      </w:r>
      <w:r w:rsidR="003D37BE">
        <w:rPr>
          <w:sz w:val="24"/>
          <w:szCs w:val="24"/>
        </w:rPr>
        <w:t>, and one species had unknown</w:t>
      </w:r>
      <w:r w:rsidR="00741B68">
        <w:rPr>
          <w:sz w:val="24"/>
          <w:szCs w:val="24"/>
        </w:rPr>
        <w:t xml:space="preserve"> habitat affinity</w:t>
      </w:r>
      <w:r w:rsidR="003A38FA">
        <w:rPr>
          <w:sz w:val="24"/>
          <w:szCs w:val="24"/>
        </w:rPr>
        <w:t xml:space="preserve">. </w:t>
      </w:r>
      <w:r w:rsidR="0004533D">
        <w:rPr>
          <w:sz w:val="24"/>
          <w:szCs w:val="24"/>
        </w:rPr>
        <w:t xml:space="preserve">The Chao1 </w:t>
      </w:r>
      <w:r w:rsidR="003D0EA9">
        <w:rPr>
          <w:sz w:val="24"/>
          <w:szCs w:val="24"/>
        </w:rPr>
        <w:t xml:space="preserve">estimator </w:t>
      </w:r>
      <w:r w:rsidR="000D3041">
        <w:rPr>
          <w:sz w:val="24"/>
          <w:szCs w:val="24"/>
        </w:rPr>
        <w:t xml:space="preserve">for the true number of ground beetle species </w:t>
      </w:r>
      <w:r w:rsidR="00AF5905">
        <w:rPr>
          <w:sz w:val="24"/>
          <w:szCs w:val="24"/>
        </w:rPr>
        <w:t>in 2015 was 47.1</w:t>
      </w:r>
      <w:r w:rsidR="00BA02DB">
        <w:rPr>
          <w:sz w:val="24"/>
          <w:szCs w:val="24"/>
        </w:rPr>
        <w:t xml:space="preserve"> species (95% conf. int. 39.3</w:t>
      </w:r>
      <w:r w:rsidR="001A03A9">
        <w:rPr>
          <w:sz w:val="24"/>
          <w:szCs w:val="24"/>
        </w:rPr>
        <w:t xml:space="preserve"> </w:t>
      </w:r>
      <w:r w:rsidR="00BA02DB">
        <w:rPr>
          <w:sz w:val="24"/>
          <w:szCs w:val="24"/>
        </w:rPr>
        <w:t>-</w:t>
      </w:r>
      <w:r w:rsidR="001A03A9">
        <w:rPr>
          <w:sz w:val="24"/>
          <w:szCs w:val="24"/>
        </w:rPr>
        <w:t xml:space="preserve"> </w:t>
      </w:r>
      <w:r w:rsidR="00BA02DB">
        <w:rPr>
          <w:sz w:val="24"/>
          <w:szCs w:val="24"/>
        </w:rPr>
        <w:t>82.2 species)</w:t>
      </w:r>
      <w:r w:rsidR="007F582B">
        <w:rPr>
          <w:sz w:val="24"/>
          <w:szCs w:val="24"/>
        </w:rPr>
        <w:t xml:space="preserve"> while in 2022 the Chao1 estimator was </w:t>
      </w:r>
      <w:r w:rsidR="005C6716">
        <w:rPr>
          <w:sz w:val="24"/>
          <w:szCs w:val="24"/>
        </w:rPr>
        <w:t>79.2</w:t>
      </w:r>
      <w:r w:rsidR="00D342D1">
        <w:rPr>
          <w:sz w:val="24"/>
          <w:szCs w:val="24"/>
        </w:rPr>
        <w:t xml:space="preserve"> </w:t>
      </w:r>
      <w:r w:rsidR="00106C43">
        <w:rPr>
          <w:sz w:val="24"/>
          <w:szCs w:val="24"/>
        </w:rPr>
        <w:t xml:space="preserve">species (95% conf. int. </w:t>
      </w:r>
      <w:r w:rsidR="00CE425D">
        <w:rPr>
          <w:sz w:val="24"/>
          <w:szCs w:val="24"/>
        </w:rPr>
        <w:t>46.2</w:t>
      </w:r>
      <w:r w:rsidR="001A03A9">
        <w:rPr>
          <w:sz w:val="24"/>
          <w:szCs w:val="24"/>
        </w:rPr>
        <w:t xml:space="preserve"> </w:t>
      </w:r>
      <w:r w:rsidR="00CE425D">
        <w:rPr>
          <w:sz w:val="24"/>
          <w:szCs w:val="24"/>
        </w:rPr>
        <w:t>–</w:t>
      </w:r>
      <w:r w:rsidR="001A03A9">
        <w:rPr>
          <w:sz w:val="24"/>
          <w:szCs w:val="24"/>
        </w:rPr>
        <w:t xml:space="preserve"> </w:t>
      </w:r>
      <w:r w:rsidR="00CE425D">
        <w:rPr>
          <w:sz w:val="24"/>
          <w:szCs w:val="24"/>
        </w:rPr>
        <w:t>230.7</w:t>
      </w:r>
      <w:r w:rsidR="00106C43">
        <w:rPr>
          <w:sz w:val="24"/>
          <w:szCs w:val="24"/>
        </w:rPr>
        <w:t xml:space="preserve"> species).</w:t>
      </w:r>
      <w:r w:rsidR="00E973C2">
        <w:rPr>
          <w:sz w:val="24"/>
          <w:szCs w:val="24"/>
        </w:rPr>
        <w:t xml:space="preserve"> </w:t>
      </w:r>
      <w:r w:rsidR="00EC60ED">
        <w:rPr>
          <w:sz w:val="24"/>
          <w:szCs w:val="24"/>
        </w:rPr>
        <w:t xml:space="preserve">Thus, </w:t>
      </w:r>
      <w:r w:rsidR="00F35D53">
        <w:rPr>
          <w:sz w:val="24"/>
          <w:szCs w:val="24"/>
        </w:rPr>
        <w:t>our sampling effort captured</w:t>
      </w:r>
      <w:r w:rsidR="001A2B77">
        <w:rPr>
          <w:sz w:val="24"/>
          <w:szCs w:val="24"/>
        </w:rPr>
        <w:t xml:space="preserve"> approximately </w:t>
      </w:r>
      <w:r w:rsidR="00492932">
        <w:rPr>
          <w:sz w:val="24"/>
          <w:szCs w:val="24"/>
        </w:rPr>
        <w:t>37/47 = 79% of</w:t>
      </w:r>
      <w:r w:rsidR="00E25259">
        <w:rPr>
          <w:sz w:val="24"/>
          <w:szCs w:val="24"/>
        </w:rPr>
        <w:t xml:space="preserve"> the estimated species present in 2015, and 37/</w:t>
      </w:r>
      <w:r w:rsidR="004F6F89">
        <w:rPr>
          <w:sz w:val="24"/>
          <w:szCs w:val="24"/>
        </w:rPr>
        <w:t xml:space="preserve">79 = </w:t>
      </w:r>
      <w:r w:rsidR="003A0E31">
        <w:rPr>
          <w:sz w:val="24"/>
          <w:szCs w:val="24"/>
        </w:rPr>
        <w:t>47% of the est</w:t>
      </w:r>
      <w:r w:rsidR="00F5378C">
        <w:rPr>
          <w:sz w:val="24"/>
          <w:szCs w:val="24"/>
        </w:rPr>
        <w:t>imated species present in 2022.</w:t>
      </w:r>
      <w:r w:rsidR="00E973C2">
        <w:rPr>
          <w:sz w:val="24"/>
          <w:szCs w:val="24"/>
        </w:rPr>
        <w:t xml:space="preserve"> </w:t>
      </w:r>
      <w:r w:rsidR="00851DE4">
        <w:rPr>
          <w:sz w:val="24"/>
          <w:szCs w:val="24"/>
        </w:rPr>
        <w:t>Species accumulation curves for each treatment and year showed that species richness had begun to level out with increasing number of plots</w:t>
      </w:r>
      <w:r w:rsidR="00E973C2">
        <w:rPr>
          <w:sz w:val="24"/>
          <w:szCs w:val="24"/>
        </w:rPr>
        <w:t xml:space="preserve"> (Figure S2).</w:t>
      </w:r>
    </w:p>
    <w:p w14:paraId="6BE6BE8C" w14:textId="77777777" w:rsidR="00380BCD" w:rsidRDefault="00380BCD" w:rsidP="0043574A">
      <w:pPr>
        <w:rPr>
          <w:sz w:val="24"/>
          <w:szCs w:val="24"/>
        </w:rPr>
      </w:pPr>
    </w:p>
    <w:p w14:paraId="43283A30" w14:textId="403C6CA8" w:rsidR="000D1255" w:rsidRDefault="00A2531B" w:rsidP="00A2531B">
      <w:pPr>
        <w:ind w:firstLine="720"/>
        <w:rPr>
          <w:sz w:val="24"/>
          <w:szCs w:val="24"/>
        </w:rPr>
      </w:pPr>
      <w:r>
        <w:rPr>
          <w:sz w:val="24"/>
          <w:szCs w:val="24"/>
        </w:rPr>
        <w:t>Species richness and a</w:t>
      </w:r>
      <w:r w:rsidR="00917309">
        <w:rPr>
          <w:sz w:val="24"/>
          <w:szCs w:val="24"/>
        </w:rPr>
        <w:t xml:space="preserve">ctivity-abundance of ground beetles </w:t>
      </w:r>
      <w:r w:rsidR="007D1A61">
        <w:rPr>
          <w:sz w:val="24"/>
          <w:szCs w:val="24"/>
        </w:rPr>
        <w:t>were</w:t>
      </w:r>
      <w:r w:rsidR="003B61B1">
        <w:rPr>
          <w:sz w:val="24"/>
          <w:szCs w:val="24"/>
        </w:rPr>
        <w:t xml:space="preserve"> </w:t>
      </w:r>
      <w:r w:rsidR="008C682E">
        <w:rPr>
          <w:sz w:val="24"/>
          <w:szCs w:val="24"/>
        </w:rPr>
        <w:t>affected</w:t>
      </w:r>
      <w:r w:rsidR="003B61B1">
        <w:rPr>
          <w:sz w:val="24"/>
          <w:szCs w:val="24"/>
        </w:rPr>
        <w:t xml:space="preserve"> by</w:t>
      </w:r>
      <w:r w:rsidR="007D1A61">
        <w:rPr>
          <w:sz w:val="24"/>
          <w:szCs w:val="24"/>
        </w:rPr>
        <w:t xml:space="preserve"> forest management treatment, and in some cases, year</w:t>
      </w:r>
      <w:r w:rsidR="002B3EAA">
        <w:rPr>
          <w:sz w:val="24"/>
          <w:szCs w:val="24"/>
        </w:rPr>
        <w:t xml:space="preserve"> of sampling. Species richness of ground beetles was higher in </w:t>
      </w:r>
      <w:r w:rsidR="009053CD">
        <w:rPr>
          <w:sz w:val="24"/>
          <w:szCs w:val="24"/>
        </w:rPr>
        <w:t xml:space="preserve">salvaged plots than forest control plots, </w:t>
      </w:r>
      <w:r w:rsidR="001B5386">
        <w:rPr>
          <w:sz w:val="24"/>
          <w:szCs w:val="24"/>
        </w:rPr>
        <w:t>while windthrow plots were intermediate (Fig. 2B, Tables 3-4).</w:t>
      </w:r>
      <w:r w:rsidR="00EB6195">
        <w:rPr>
          <w:sz w:val="24"/>
          <w:szCs w:val="24"/>
        </w:rPr>
        <w:t xml:space="preserve"> However, Shannon diversity was similar among treatments and years.</w:t>
      </w:r>
      <w:r w:rsidR="00E54ABF">
        <w:rPr>
          <w:sz w:val="24"/>
          <w:szCs w:val="24"/>
        </w:rPr>
        <w:t xml:space="preserve"> Activity-abundance showed a pattern of interaction between treatment and year</w:t>
      </w:r>
      <w:r w:rsidR="006A603B">
        <w:rPr>
          <w:sz w:val="24"/>
          <w:szCs w:val="24"/>
        </w:rPr>
        <w:t>.</w:t>
      </w:r>
      <w:r w:rsidR="00E54ABF">
        <w:rPr>
          <w:sz w:val="24"/>
          <w:szCs w:val="24"/>
        </w:rPr>
        <w:t xml:space="preserve"> </w:t>
      </w:r>
      <w:r w:rsidR="006C3CB0">
        <w:rPr>
          <w:sz w:val="24"/>
          <w:szCs w:val="24"/>
        </w:rPr>
        <w:t xml:space="preserve">In 2015, activity-abundance </w:t>
      </w:r>
      <w:r w:rsidR="003E1817">
        <w:rPr>
          <w:sz w:val="24"/>
          <w:szCs w:val="24"/>
        </w:rPr>
        <w:t>was higher in</w:t>
      </w:r>
      <w:r w:rsidR="00F81955">
        <w:rPr>
          <w:sz w:val="24"/>
          <w:szCs w:val="24"/>
        </w:rPr>
        <w:t xml:space="preserve"> salvaged plots relative to</w:t>
      </w:r>
      <w:r w:rsidR="0065569A">
        <w:rPr>
          <w:sz w:val="24"/>
          <w:szCs w:val="24"/>
        </w:rPr>
        <w:t xml:space="preserve"> windthrow and forest</w:t>
      </w:r>
      <w:r w:rsidR="00F81955">
        <w:rPr>
          <w:sz w:val="24"/>
          <w:szCs w:val="24"/>
        </w:rPr>
        <w:t xml:space="preserve"> controls</w:t>
      </w:r>
      <w:r w:rsidR="0036334B">
        <w:rPr>
          <w:sz w:val="24"/>
          <w:szCs w:val="24"/>
        </w:rPr>
        <w:t>, but this pattern disappeared in 2022</w:t>
      </w:r>
      <w:r w:rsidR="000528B7">
        <w:rPr>
          <w:sz w:val="24"/>
          <w:szCs w:val="24"/>
        </w:rPr>
        <w:t>, as total activity-abundance was similar among treatments</w:t>
      </w:r>
      <w:r w:rsidR="003B61B1">
        <w:rPr>
          <w:sz w:val="24"/>
          <w:szCs w:val="24"/>
        </w:rPr>
        <w:t xml:space="preserve"> (</w:t>
      </w:r>
      <w:r w:rsidR="00C85AE4">
        <w:rPr>
          <w:sz w:val="24"/>
          <w:szCs w:val="24"/>
        </w:rPr>
        <w:t xml:space="preserve">Fig. </w:t>
      </w:r>
      <w:r w:rsidR="008758D9">
        <w:rPr>
          <w:sz w:val="24"/>
          <w:szCs w:val="24"/>
        </w:rPr>
        <w:t>2</w:t>
      </w:r>
      <w:r w:rsidR="00C85AE4">
        <w:rPr>
          <w:sz w:val="24"/>
          <w:szCs w:val="24"/>
        </w:rPr>
        <w:t>A</w:t>
      </w:r>
      <w:r w:rsidR="002B3EAA">
        <w:rPr>
          <w:sz w:val="24"/>
          <w:szCs w:val="24"/>
        </w:rPr>
        <w:t>)</w:t>
      </w:r>
      <w:r w:rsidR="003B61B1">
        <w:rPr>
          <w:sz w:val="24"/>
          <w:szCs w:val="24"/>
        </w:rPr>
        <w:t>.</w:t>
      </w:r>
      <w:r w:rsidR="008449EE">
        <w:rPr>
          <w:sz w:val="24"/>
          <w:szCs w:val="24"/>
        </w:rPr>
        <w:t xml:space="preserve"> </w:t>
      </w:r>
      <w:r w:rsidR="00E53CD8">
        <w:rPr>
          <w:sz w:val="24"/>
          <w:szCs w:val="24"/>
        </w:rPr>
        <w:t xml:space="preserve">When the </w:t>
      </w:r>
      <w:proofErr w:type="gramStart"/>
      <w:r w:rsidR="00E53CD8">
        <w:rPr>
          <w:sz w:val="24"/>
          <w:szCs w:val="24"/>
        </w:rPr>
        <w:t>activity</w:t>
      </w:r>
      <w:r w:rsidR="00AC06E9">
        <w:rPr>
          <w:sz w:val="24"/>
          <w:szCs w:val="24"/>
        </w:rPr>
        <w:t>-</w:t>
      </w:r>
      <w:r w:rsidR="00E53CD8">
        <w:rPr>
          <w:sz w:val="24"/>
          <w:szCs w:val="24"/>
        </w:rPr>
        <w:t>abundance</w:t>
      </w:r>
      <w:proofErr w:type="gramEnd"/>
      <w:r w:rsidR="00E53CD8">
        <w:rPr>
          <w:sz w:val="24"/>
          <w:szCs w:val="24"/>
        </w:rPr>
        <w:t xml:space="preserve"> </w:t>
      </w:r>
      <w:r w:rsidR="00AC06E9">
        <w:rPr>
          <w:sz w:val="24"/>
          <w:szCs w:val="24"/>
        </w:rPr>
        <w:t>of open-habitat and generalist species was counted, it was higher in salvaged plots than forest plots</w:t>
      </w:r>
      <w:r w:rsidR="007B1857" w:rsidRPr="000D1255">
        <w:rPr>
          <w:sz w:val="24"/>
          <w:szCs w:val="24"/>
        </w:rPr>
        <w:t xml:space="preserve"> (Fi</w:t>
      </w:r>
      <w:r>
        <w:rPr>
          <w:sz w:val="24"/>
          <w:szCs w:val="24"/>
        </w:rPr>
        <w:t>g.</w:t>
      </w:r>
      <w:r w:rsidR="007B1857" w:rsidRPr="000D1255">
        <w:rPr>
          <w:sz w:val="24"/>
          <w:szCs w:val="24"/>
        </w:rPr>
        <w:t xml:space="preserve"> 3A). </w:t>
      </w:r>
      <w:r w:rsidR="000C00D8">
        <w:rPr>
          <w:sz w:val="24"/>
          <w:szCs w:val="24"/>
        </w:rPr>
        <w:t>Forest specialist activity-abundance was similar among treatments and years</w:t>
      </w:r>
      <w:r w:rsidR="00783B5B">
        <w:rPr>
          <w:sz w:val="24"/>
          <w:szCs w:val="24"/>
        </w:rPr>
        <w:t>. However,</w:t>
      </w:r>
      <w:r w:rsidR="00BD54C4">
        <w:rPr>
          <w:sz w:val="24"/>
          <w:szCs w:val="24"/>
        </w:rPr>
        <w:t xml:space="preserve"> there was a non-significant trend of increased forest specialist activity</w:t>
      </w:r>
      <w:r w:rsidR="00783B5B">
        <w:rPr>
          <w:sz w:val="24"/>
          <w:szCs w:val="24"/>
        </w:rPr>
        <w:t>-</w:t>
      </w:r>
      <w:r w:rsidR="00BD54C4">
        <w:rPr>
          <w:sz w:val="24"/>
          <w:szCs w:val="24"/>
        </w:rPr>
        <w:t>abundance in salvaged plots</w:t>
      </w:r>
      <w:r w:rsidR="00783B5B">
        <w:rPr>
          <w:sz w:val="24"/>
          <w:szCs w:val="24"/>
        </w:rPr>
        <w:t xml:space="preserve"> in 2015</w:t>
      </w:r>
      <w:r w:rsidR="0094293F">
        <w:rPr>
          <w:sz w:val="24"/>
          <w:szCs w:val="24"/>
        </w:rPr>
        <w:t>, followed by a decrease in salvaged plots in 2022</w:t>
      </w:r>
      <w:r w:rsidR="00E53CD8">
        <w:rPr>
          <w:sz w:val="24"/>
          <w:szCs w:val="24"/>
        </w:rPr>
        <w:t xml:space="preserve"> </w:t>
      </w:r>
      <w:r>
        <w:rPr>
          <w:sz w:val="24"/>
          <w:szCs w:val="24"/>
        </w:rPr>
        <w:t xml:space="preserve">(Fig. 3B). </w:t>
      </w:r>
    </w:p>
    <w:p w14:paraId="68EE926B" w14:textId="77777777" w:rsidR="00DE50F0" w:rsidRDefault="00DE50F0" w:rsidP="00563D15">
      <w:pPr>
        <w:rPr>
          <w:sz w:val="24"/>
          <w:szCs w:val="24"/>
        </w:rPr>
      </w:pPr>
    </w:p>
    <w:p w14:paraId="69C49481" w14:textId="307A57A6" w:rsidR="00E74751" w:rsidRDefault="00E74751" w:rsidP="00563D15">
      <w:pPr>
        <w:rPr>
          <w:sz w:val="24"/>
          <w:szCs w:val="24"/>
        </w:rPr>
      </w:pPr>
    </w:p>
    <w:p w14:paraId="5BFE8C94" w14:textId="0497ED8E" w:rsidR="002916D2" w:rsidRDefault="008B42F5" w:rsidP="007B3B61">
      <w:pPr>
        <w:rPr>
          <w:sz w:val="24"/>
          <w:szCs w:val="24"/>
        </w:rPr>
      </w:pPr>
      <w:r w:rsidRPr="008B42F5">
        <w:rPr>
          <w:noProof/>
          <w:sz w:val="24"/>
          <w:szCs w:val="24"/>
        </w:rPr>
        <w:lastRenderedPageBreak/>
        <w:drawing>
          <wp:inline distT="0" distB="0" distL="0" distR="0" wp14:anchorId="74074D81" wp14:editId="52F718CA">
            <wp:extent cx="5943600" cy="2136140"/>
            <wp:effectExtent l="0" t="0" r="0" b="0"/>
            <wp:docPr id="1983754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472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136140"/>
                    </a:xfrm>
                    <a:prstGeom prst="rect">
                      <a:avLst/>
                    </a:prstGeom>
                  </pic:spPr>
                </pic:pic>
              </a:graphicData>
            </a:graphic>
          </wp:inline>
        </w:drawing>
      </w:r>
      <w:r w:rsidR="00E74751" w:rsidRPr="000A0186">
        <w:rPr>
          <w:b/>
          <w:bCs/>
          <w:sz w:val="24"/>
          <w:szCs w:val="24"/>
        </w:rPr>
        <w:t xml:space="preserve">Figure </w:t>
      </w:r>
      <w:r w:rsidR="00A1743A">
        <w:rPr>
          <w:b/>
          <w:bCs/>
          <w:sz w:val="24"/>
          <w:szCs w:val="24"/>
        </w:rPr>
        <w:t>2</w:t>
      </w:r>
      <w:r w:rsidR="00E74751" w:rsidRPr="000A0186">
        <w:rPr>
          <w:b/>
          <w:bCs/>
          <w:sz w:val="24"/>
          <w:szCs w:val="24"/>
        </w:rPr>
        <w:t>.</w:t>
      </w:r>
      <w:r w:rsidR="00E74751">
        <w:rPr>
          <w:sz w:val="24"/>
          <w:szCs w:val="24"/>
        </w:rPr>
        <w:t xml:space="preserve"> </w:t>
      </w:r>
      <w:r w:rsidR="00C85AE4">
        <w:rPr>
          <w:sz w:val="24"/>
          <w:szCs w:val="24"/>
        </w:rPr>
        <w:t>Total a</w:t>
      </w:r>
      <w:r w:rsidR="00E74751">
        <w:rPr>
          <w:sz w:val="24"/>
          <w:szCs w:val="24"/>
        </w:rPr>
        <w:t>ctivity-abundance</w:t>
      </w:r>
      <w:r w:rsidR="00C85AE4">
        <w:rPr>
          <w:sz w:val="24"/>
          <w:szCs w:val="24"/>
        </w:rPr>
        <w:t xml:space="preserve"> (A)</w:t>
      </w:r>
      <w:r w:rsidR="00E74751">
        <w:rPr>
          <w:sz w:val="24"/>
          <w:szCs w:val="24"/>
        </w:rPr>
        <w:t xml:space="preserve"> and species richness</w:t>
      </w:r>
      <w:r w:rsidR="00C85AE4">
        <w:rPr>
          <w:sz w:val="24"/>
          <w:szCs w:val="24"/>
        </w:rPr>
        <w:t xml:space="preserve"> (B)</w:t>
      </w:r>
      <w:r w:rsidR="00E74751">
        <w:rPr>
          <w:sz w:val="24"/>
          <w:szCs w:val="24"/>
        </w:rPr>
        <w:t xml:space="preserve"> </w:t>
      </w:r>
      <w:r w:rsidR="0003629B">
        <w:rPr>
          <w:sz w:val="24"/>
          <w:szCs w:val="24"/>
        </w:rPr>
        <w:t>of ground beetles</w:t>
      </w:r>
      <w:r w:rsidR="007C77F4">
        <w:rPr>
          <w:sz w:val="24"/>
          <w:szCs w:val="24"/>
        </w:rPr>
        <w:t xml:space="preserve"> collected in windthrow, salvaged, and undisturbed forest</w:t>
      </w:r>
      <w:r w:rsidR="00B276A8">
        <w:rPr>
          <w:sz w:val="24"/>
          <w:szCs w:val="24"/>
        </w:rPr>
        <w:t xml:space="preserve"> in 2015 and 2022</w:t>
      </w:r>
      <w:r w:rsidR="007C77F4">
        <w:rPr>
          <w:sz w:val="24"/>
          <w:szCs w:val="24"/>
        </w:rPr>
        <w:t xml:space="preserve"> at </w:t>
      </w:r>
      <w:proofErr w:type="spellStart"/>
      <w:r w:rsidR="007C77F4">
        <w:rPr>
          <w:sz w:val="24"/>
          <w:szCs w:val="24"/>
        </w:rPr>
        <w:t>Powdermill</w:t>
      </w:r>
      <w:proofErr w:type="spellEnd"/>
      <w:r w:rsidR="007C77F4">
        <w:rPr>
          <w:sz w:val="24"/>
          <w:szCs w:val="24"/>
        </w:rPr>
        <w:t xml:space="preserve"> Nature Reserve</w:t>
      </w:r>
      <w:r w:rsidR="00895E03">
        <w:rPr>
          <w:sz w:val="24"/>
          <w:szCs w:val="24"/>
        </w:rPr>
        <w:t>,</w:t>
      </w:r>
      <w:r w:rsidR="007C77F4">
        <w:rPr>
          <w:sz w:val="24"/>
          <w:szCs w:val="24"/>
        </w:rPr>
        <w:t xml:space="preserve"> </w:t>
      </w:r>
      <w:r w:rsidR="00B276A8">
        <w:rPr>
          <w:sz w:val="24"/>
          <w:szCs w:val="24"/>
        </w:rPr>
        <w:t>Rector, Westmoreland County, Pennsylvania, USA.</w:t>
      </w:r>
      <w:r w:rsidR="0003629B">
        <w:rPr>
          <w:sz w:val="24"/>
          <w:szCs w:val="24"/>
        </w:rPr>
        <w:t xml:space="preserve"> </w:t>
      </w:r>
      <w:r w:rsidR="009040AF">
        <w:rPr>
          <w:sz w:val="24"/>
          <w:szCs w:val="24"/>
        </w:rPr>
        <w:t xml:space="preserve">Bar height is the </w:t>
      </w:r>
      <w:r w:rsidR="00E10043">
        <w:rPr>
          <w:sz w:val="24"/>
          <w:szCs w:val="24"/>
        </w:rPr>
        <w:t>group mean, and whiskers indicate the standard error of the mean.</w:t>
      </w:r>
      <w:r w:rsidR="00D40F70">
        <w:rPr>
          <w:sz w:val="24"/>
          <w:szCs w:val="24"/>
        </w:rPr>
        <w:t xml:space="preserve"> </w:t>
      </w:r>
    </w:p>
    <w:p w14:paraId="410E95C6" w14:textId="14855323" w:rsidR="007B3B61" w:rsidRDefault="006C3609" w:rsidP="00E34238">
      <w:pPr>
        <w:rPr>
          <w:sz w:val="24"/>
          <w:szCs w:val="24"/>
        </w:rPr>
      </w:pPr>
      <w:r>
        <w:rPr>
          <w:sz w:val="24"/>
          <w:szCs w:val="24"/>
        </w:rPr>
        <w:t>.</w:t>
      </w:r>
    </w:p>
    <w:p w14:paraId="468BB656" w14:textId="01A32DE3" w:rsidR="000A4E49" w:rsidRDefault="003E1B3B" w:rsidP="00E34238">
      <w:pPr>
        <w:rPr>
          <w:sz w:val="24"/>
          <w:szCs w:val="24"/>
        </w:rPr>
      </w:pPr>
      <w:r w:rsidRPr="003E1B3B">
        <w:rPr>
          <w:noProof/>
          <w:sz w:val="24"/>
          <w:szCs w:val="24"/>
        </w:rPr>
        <w:drawing>
          <wp:inline distT="0" distB="0" distL="0" distR="0" wp14:anchorId="6C241F40" wp14:editId="51D9E722">
            <wp:extent cx="5943600" cy="2063750"/>
            <wp:effectExtent l="0" t="0" r="0" b="0"/>
            <wp:docPr id="3456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25"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2063750"/>
                    </a:xfrm>
                    <a:prstGeom prst="rect">
                      <a:avLst/>
                    </a:prstGeom>
                  </pic:spPr>
                </pic:pic>
              </a:graphicData>
            </a:graphic>
          </wp:inline>
        </w:drawing>
      </w:r>
    </w:p>
    <w:p w14:paraId="165CBF43" w14:textId="538108AC" w:rsidR="000A4E49" w:rsidRDefault="00C14799" w:rsidP="00E34238">
      <w:pPr>
        <w:rPr>
          <w:sz w:val="24"/>
          <w:szCs w:val="24"/>
        </w:rPr>
      </w:pPr>
      <w:r w:rsidRPr="00C4763B">
        <w:rPr>
          <w:b/>
          <w:bCs/>
          <w:sz w:val="24"/>
          <w:szCs w:val="24"/>
        </w:rPr>
        <w:t>Figure 3.</w:t>
      </w:r>
      <w:r>
        <w:rPr>
          <w:sz w:val="24"/>
          <w:szCs w:val="24"/>
        </w:rPr>
        <w:t xml:space="preserve"> Activity-abundance </w:t>
      </w:r>
      <w:r w:rsidR="00A33855">
        <w:rPr>
          <w:sz w:val="24"/>
          <w:szCs w:val="24"/>
        </w:rPr>
        <w:t xml:space="preserve">of open-habitat </w:t>
      </w:r>
      <w:commentRangeStart w:id="9"/>
      <w:commentRangeStart w:id="10"/>
      <w:r w:rsidR="00A33855">
        <w:rPr>
          <w:sz w:val="24"/>
          <w:szCs w:val="24"/>
        </w:rPr>
        <w:t>or</w:t>
      </w:r>
      <w:commentRangeEnd w:id="9"/>
      <w:r w:rsidR="001A2873">
        <w:rPr>
          <w:rStyle w:val="CommentReference"/>
        </w:rPr>
        <w:commentReference w:id="9"/>
      </w:r>
      <w:commentRangeEnd w:id="10"/>
      <w:r w:rsidR="00723EEC">
        <w:rPr>
          <w:rStyle w:val="CommentReference"/>
        </w:rPr>
        <w:commentReference w:id="10"/>
      </w:r>
      <w:r w:rsidR="00A33855">
        <w:rPr>
          <w:sz w:val="24"/>
          <w:szCs w:val="24"/>
        </w:rPr>
        <w:t xml:space="preserve"> </w:t>
      </w:r>
      <w:r w:rsidR="001035C1">
        <w:rPr>
          <w:sz w:val="24"/>
          <w:szCs w:val="24"/>
        </w:rPr>
        <w:t>habitat-generalist</w:t>
      </w:r>
      <w:r w:rsidR="00D5605E">
        <w:rPr>
          <w:sz w:val="24"/>
          <w:szCs w:val="24"/>
        </w:rPr>
        <w:t xml:space="preserve"> ground beetle species (A) </w:t>
      </w:r>
      <w:r w:rsidR="00CE3C59">
        <w:rPr>
          <w:sz w:val="24"/>
          <w:szCs w:val="24"/>
        </w:rPr>
        <w:t>and</w:t>
      </w:r>
      <w:r w:rsidR="00D5605E">
        <w:rPr>
          <w:sz w:val="24"/>
          <w:szCs w:val="24"/>
        </w:rPr>
        <w:t xml:space="preserve"> forest-specialist species (B)</w:t>
      </w:r>
      <w:r w:rsidR="00084F7A">
        <w:rPr>
          <w:sz w:val="24"/>
          <w:szCs w:val="24"/>
        </w:rPr>
        <w:t xml:space="preserve"> collected in windthrow, salvaged, and undisturbed forest in 2015 and 2022 at </w:t>
      </w:r>
      <w:proofErr w:type="spellStart"/>
      <w:r w:rsidR="00084F7A">
        <w:rPr>
          <w:sz w:val="24"/>
          <w:szCs w:val="24"/>
        </w:rPr>
        <w:t>Powdermill</w:t>
      </w:r>
      <w:proofErr w:type="spellEnd"/>
      <w:r w:rsidR="00084F7A">
        <w:rPr>
          <w:sz w:val="24"/>
          <w:szCs w:val="24"/>
        </w:rPr>
        <w:t xml:space="preserve"> Nature Reserve</w:t>
      </w:r>
      <w:r w:rsidR="00895E03">
        <w:rPr>
          <w:sz w:val="24"/>
          <w:szCs w:val="24"/>
        </w:rPr>
        <w:t>,</w:t>
      </w:r>
      <w:r w:rsidR="00084F7A">
        <w:rPr>
          <w:sz w:val="24"/>
          <w:szCs w:val="24"/>
        </w:rPr>
        <w:t xml:space="preserve"> Rector, Westmoreland County, Pennsylvania, USA. </w:t>
      </w:r>
      <w:r w:rsidR="006E371E">
        <w:rPr>
          <w:sz w:val="24"/>
          <w:szCs w:val="24"/>
        </w:rPr>
        <w:t xml:space="preserve">The forest affinity information was collected from </w:t>
      </w:r>
      <w:r w:rsidR="00AD5C53">
        <w:rPr>
          <w:sz w:val="24"/>
          <w:szCs w:val="24"/>
        </w:rPr>
        <w:fldChar w:fldCharType="begin"/>
      </w:r>
      <w:r w:rsidR="001414D7">
        <w:rPr>
          <w:sz w:val="24"/>
          <w:szCs w:val="24"/>
        </w:rPr>
        <w:instrText xml:space="preserve"> ADDIN ZOTERO_ITEM CSL_CITATION {"citationID":"02hNU2JW","properties":{"formattedCitation":"(Larochelle and Larivi\\uc0\\u232{}re 2003)","plainCitation":"(Larochelle and Larivière 2003)","dontUpdate":true,"noteIndex":0},"citationItems":[{"id":312,"uris":["http://zotero.org/groups/5154252/items/CJ2B2WK7"],"itemData":{"id":312,"type":"book","collection-number":"27","collection-title":"Pensoft-series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AD5C53">
        <w:rPr>
          <w:sz w:val="24"/>
          <w:szCs w:val="24"/>
        </w:rPr>
        <w:fldChar w:fldCharType="separate"/>
      </w:r>
      <w:r w:rsidR="00AD5C53" w:rsidRPr="00AD5C53">
        <w:rPr>
          <w:kern w:val="0"/>
          <w:sz w:val="24"/>
        </w:rPr>
        <w:t xml:space="preserve">Larochelle and Larivière </w:t>
      </w:r>
      <w:r w:rsidR="00AD5C53">
        <w:rPr>
          <w:kern w:val="0"/>
          <w:sz w:val="24"/>
        </w:rPr>
        <w:t>(</w:t>
      </w:r>
      <w:r w:rsidR="00AD5C53" w:rsidRPr="00AD5C53">
        <w:rPr>
          <w:kern w:val="0"/>
          <w:sz w:val="24"/>
        </w:rPr>
        <w:t>2003)</w:t>
      </w:r>
      <w:r w:rsidR="00AD5C53">
        <w:rPr>
          <w:sz w:val="24"/>
          <w:szCs w:val="24"/>
        </w:rPr>
        <w:fldChar w:fldCharType="end"/>
      </w:r>
      <w:r w:rsidR="00AD5C53">
        <w:rPr>
          <w:sz w:val="24"/>
          <w:szCs w:val="24"/>
        </w:rPr>
        <w:t xml:space="preserve">. </w:t>
      </w:r>
      <w:r w:rsidR="00084F7A">
        <w:rPr>
          <w:sz w:val="24"/>
          <w:szCs w:val="24"/>
        </w:rPr>
        <w:t xml:space="preserve">Bar height is the group mean, and whiskers indicate the standard error of the mean. </w:t>
      </w:r>
    </w:p>
    <w:p w14:paraId="3838AB8F" w14:textId="77777777" w:rsidR="00654EAE" w:rsidRDefault="00654EAE" w:rsidP="00E34238">
      <w:pPr>
        <w:rPr>
          <w:sz w:val="24"/>
          <w:szCs w:val="24"/>
        </w:rPr>
      </w:pPr>
    </w:p>
    <w:p w14:paraId="07E23EB1" w14:textId="4178AE5A" w:rsidR="008B2F05" w:rsidRPr="008B2F05" w:rsidRDefault="008B2F05" w:rsidP="008B2F05">
      <w:pPr>
        <w:rPr>
          <w:sz w:val="24"/>
          <w:szCs w:val="24"/>
        </w:rPr>
      </w:pPr>
      <w:r w:rsidRPr="008B2F05">
        <w:rPr>
          <w:b/>
          <w:bCs/>
          <w:sz w:val="24"/>
          <w:szCs w:val="24"/>
        </w:rPr>
        <w:t xml:space="preserve">Table </w:t>
      </w:r>
      <w:r w:rsidR="00E00723">
        <w:rPr>
          <w:b/>
          <w:bCs/>
          <w:sz w:val="24"/>
          <w:szCs w:val="24"/>
        </w:rPr>
        <w:t>2</w:t>
      </w:r>
      <w:r w:rsidRPr="008B2F05">
        <w:rPr>
          <w:b/>
          <w:bCs/>
          <w:sz w:val="24"/>
          <w:szCs w:val="24"/>
        </w:rPr>
        <w:t>.</w:t>
      </w:r>
      <w:r w:rsidRPr="008B2F05">
        <w:rPr>
          <w:sz w:val="24"/>
          <w:szCs w:val="24"/>
        </w:rPr>
        <w:t xml:space="preserve"> </w:t>
      </w:r>
      <w:r w:rsidR="003E2DAF">
        <w:rPr>
          <w:sz w:val="24"/>
          <w:szCs w:val="24"/>
        </w:rPr>
        <w:t>Total trap catch of</w:t>
      </w:r>
      <w:r w:rsidRPr="008B2F05">
        <w:rPr>
          <w:sz w:val="24"/>
          <w:szCs w:val="24"/>
        </w:rPr>
        <w:t xml:space="preserve"> ground beetle</w:t>
      </w:r>
      <w:r w:rsidR="003E2DAF">
        <w:rPr>
          <w:sz w:val="24"/>
          <w:szCs w:val="24"/>
        </w:rPr>
        <w:t xml:space="preserve"> species </w:t>
      </w:r>
      <w:r w:rsidRPr="008B2F05">
        <w:rPr>
          <w:sz w:val="24"/>
          <w:szCs w:val="24"/>
        </w:rPr>
        <w:t xml:space="preserve">(Coleoptera: Carabidae) </w:t>
      </w:r>
      <w:r w:rsidR="003E2DAF">
        <w:rPr>
          <w:sz w:val="24"/>
          <w:szCs w:val="24"/>
        </w:rPr>
        <w:t xml:space="preserve">collected via </w:t>
      </w:r>
      <w:r w:rsidRPr="008B2F05">
        <w:rPr>
          <w:sz w:val="24"/>
          <w:szCs w:val="24"/>
        </w:rPr>
        <w:t xml:space="preserve">pitfall traps at </w:t>
      </w:r>
      <w:proofErr w:type="spellStart"/>
      <w:r w:rsidRPr="008B2F05">
        <w:rPr>
          <w:sz w:val="24"/>
          <w:szCs w:val="24"/>
        </w:rPr>
        <w:t>Powdermill</w:t>
      </w:r>
      <w:proofErr w:type="spellEnd"/>
      <w:r w:rsidRPr="008B2F05">
        <w:rPr>
          <w:sz w:val="24"/>
          <w:szCs w:val="24"/>
        </w:rPr>
        <w:t xml:space="preserve"> Nature Reserve, Rector, Westmoreland County, Pennsylvania, USA. Sampling occurred from 27 May to 17 </w:t>
      </w:r>
      <w:proofErr w:type="gramStart"/>
      <w:r w:rsidRPr="008B2F05">
        <w:rPr>
          <w:sz w:val="24"/>
          <w:szCs w:val="24"/>
        </w:rPr>
        <w:t>August,</w:t>
      </w:r>
      <w:proofErr w:type="gramEnd"/>
      <w:r w:rsidRPr="008B2F05">
        <w:rPr>
          <w:sz w:val="24"/>
          <w:szCs w:val="24"/>
        </w:rPr>
        <w:t xml:space="preserve"> 2015, and from 1 June to 23 </w:t>
      </w:r>
      <w:proofErr w:type="gramStart"/>
      <w:r w:rsidRPr="008B2F05">
        <w:rPr>
          <w:sz w:val="24"/>
          <w:szCs w:val="24"/>
        </w:rPr>
        <w:t>August,</w:t>
      </w:r>
      <w:proofErr w:type="gramEnd"/>
      <w:r w:rsidRPr="008B2F05">
        <w:rPr>
          <w:sz w:val="24"/>
          <w:szCs w:val="24"/>
        </w:rPr>
        <w:t xml:space="preserve"> 2022. </w:t>
      </w:r>
    </w:p>
    <w:p w14:paraId="0D8BB0A5" w14:textId="77777777" w:rsidR="008B2F05" w:rsidRPr="008B2F05" w:rsidRDefault="008B2F05" w:rsidP="008B2F05">
      <w:pPr>
        <w:rPr>
          <w:sz w:val="24"/>
          <w:szCs w:val="24"/>
        </w:rPr>
      </w:pPr>
    </w:p>
    <w:tbl>
      <w:tblPr>
        <w:tblW w:w="9072" w:type="dxa"/>
        <w:tblLook w:val="04A0" w:firstRow="1" w:lastRow="0" w:firstColumn="1" w:lastColumn="0" w:noHBand="0" w:noVBand="1"/>
      </w:tblPr>
      <w:tblGrid>
        <w:gridCol w:w="1564"/>
        <w:gridCol w:w="4253"/>
        <w:gridCol w:w="885"/>
        <w:gridCol w:w="708"/>
        <w:gridCol w:w="851"/>
        <w:gridCol w:w="811"/>
      </w:tblGrid>
      <w:tr w:rsidR="00936D23" w:rsidRPr="008B2F05" w14:paraId="1EB6DF44" w14:textId="77777777" w:rsidTr="005E1E78">
        <w:trPr>
          <w:trHeight w:val="290"/>
        </w:trPr>
        <w:tc>
          <w:tcPr>
            <w:tcW w:w="1276" w:type="dxa"/>
            <w:tcBorders>
              <w:top w:val="single" w:sz="4" w:space="0" w:color="auto"/>
              <w:left w:val="nil"/>
              <w:bottom w:val="single" w:sz="4" w:space="0" w:color="auto"/>
              <w:right w:val="nil"/>
            </w:tcBorders>
            <w:noWrap/>
            <w:vAlign w:val="bottom"/>
            <w:hideMark/>
          </w:tcPr>
          <w:p w14:paraId="43046117" w14:textId="77777777" w:rsidR="00936D23" w:rsidRPr="008B2F05" w:rsidRDefault="00936D23" w:rsidP="00936D23">
            <w:pPr>
              <w:rPr>
                <w:rFonts w:eastAsia="Times New Roman"/>
                <w:color w:val="000000"/>
                <w:kern w:val="0"/>
                <w:sz w:val="22"/>
                <w:szCs w:val="22"/>
                <w14:ligatures w14:val="none"/>
              </w:rPr>
            </w:pPr>
            <w:r w:rsidRPr="008B2F05">
              <w:rPr>
                <w:rFonts w:eastAsia="Times New Roman"/>
                <w:color w:val="000000"/>
                <w:kern w:val="0"/>
                <w:sz w:val="22"/>
                <w:szCs w:val="22"/>
                <w14:ligatures w14:val="none"/>
              </w:rPr>
              <w:t>Tribe</w:t>
            </w:r>
          </w:p>
        </w:tc>
        <w:tc>
          <w:tcPr>
            <w:tcW w:w="4253" w:type="dxa"/>
            <w:tcBorders>
              <w:top w:val="single" w:sz="4" w:space="0" w:color="auto"/>
              <w:left w:val="nil"/>
              <w:bottom w:val="single" w:sz="4" w:space="0" w:color="auto"/>
              <w:right w:val="nil"/>
            </w:tcBorders>
            <w:noWrap/>
            <w:vAlign w:val="center"/>
            <w:hideMark/>
          </w:tcPr>
          <w:p w14:paraId="1A0D7D35" w14:textId="77777777" w:rsidR="00936D23" w:rsidRPr="008B2F05" w:rsidRDefault="00936D23" w:rsidP="00936D23">
            <w:pPr>
              <w:rPr>
                <w:rFonts w:eastAsia="Times New Roman"/>
                <w:color w:val="000000"/>
                <w:kern w:val="0"/>
                <w:sz w:val="22"/>
                <w:szCs w:val="22"/>
                <w14:ligatures w14:val="none"/>
              </w:rPr>
            </w:pPr>
            <w:r w:rsidRPr="008B2F05">
              <w:rPr>
                <w:rFonts w:eastAsia="Times New Roman"/>
                <w:color w:val="000000"/>
                <w:kern w:val="0"/>
                <w:sz w:val="22"/>
                <w:szCs w:val="22"/>
                <w14:ligatures w14:val="none"/>
              </w:rPr>
              <w:t>Species</w:t>
            </w:r>
          </w:p>
        </w:tc>
        <w:tc>
          <w:tcPr>
            <w:tcW w:w="992" w:type="dxa"/>
            <w:tcBorders>
              <w:top w:val="single" w:sz="4" w:space="0" w:color="auto"/>
              <w:left w:val="nil"/>
              <w:bottom w:val="single" w:sz="4" w:space="0" w:color="auto"/>
              <w:right w:val="nil"/>
            </w:tcBorders>
          </w:tcPr>
          <w:p w14:paraId="33768402" w14:textId="5D841B1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Code</w:t>
            </w:r>
          </w:p>
        </w:tc>
        <w:tc>
          <w:tcPr>
            <w:tcW w:w="708" w:type="dxa"/>
            <w:tcBorders>
              <w:top w:val="single" w:sz="4" w:space="0" w:color="auto"/>
              <w:left w:val="nil"/>
              <w:bottom w:val="single" w:sz="4" w:space="0" w:color="auto"/>
              <w:right w:val="nil"/>
            </w:tcBorders>
            <w:noWrap/>
            <w:vAlign w:val="center"/>
            <w:hideMark/>
          </w:tcPr>
          <w:p w14:paraId="12892988" w14:textId="6913B0E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2015</w:t>
            </w:r>
          </w:p>
        </w:tc>
        <w:tc>
          <w:tcPr>
            <w:tcW w:w="851" w:type="dxa"/>
            <w:tcBorders>
              <w:top w:val="single" w:sz="4" w:space="0" w:color="auto"/>
              <w:left w:val="nil"/>
              <w:bottom w:val="single" w:sz="4" w:space="0" w:color="auto"/>
              <w:right w:val="nil"/>
            </w:tcBorders>
            <w:noWrap/>
            <w:vAlign w:val="center"/>
            <w:hideMark/>
          </w:tcPr>
          <w:p w14:paraId="330B00A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2022</w:t>
            </w:r>
          </w:p>
        </w:tc>
        <w:tc>
          <w:tcPr>
            <w:tcW w:w="992" w:type="dxa"/>
            <w:tcBorders>
              <w:top w:val="single" w:sz="4" w:space="0" w:color="auto"/>
              <w:left w:val="nil"/>
              <w:bottom w:val="single" w:sz="4" w:space="0" w:color="auto"/>
              <w:right w:val="nil"/>
            </w:tcBorders>
            <w:vAlign w:val="center"/>
            <w:hideMark/>
          </w:tcPr>
          <w:p w14:paraId="4823D92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Total</w:t>
            </w:r>
          </w:p>
        </w:tc>
      </w:tr>
      <w:tr w:rsidR="00936D23" w:rsidRPr="008B2F05" w14:paraId="6B9578F4" w14:textId="77777777" w:rsidTr="005E1E78">
        <w:trPr>
          <w:trHeight w:val="290"/>
        </w:trPr>
        <w:tc>
          <w:tcPr>
            <w:tcW w:w="1276" w:type="dxa"/>
            <w:tcBorders>
              <w:top w:val="single" w:sz="4" w:space="0" w:color="auto"/>
              <w:left w:val="nil"/>
              <w:bottom w:val="nil"/>
              <w:right w:val="nil"/>
            </w:tcBorders>
            <w:noWrap/>
            <w:vAlign w:val="bottom"/>
            <w:hideMark/>
          </w:tcPr>
          <w:p w14:paraId="689FF56A"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Notiophilini</w:t>
            </w:r>
            <w:proofErr w:type="spellEnd"/>
          </w:p>
        </w:tc>
        <w:tc>
          <w:tcPr>
            <w:tcW w:w="4253" w:type="dxa"/>
            <w:tcBorders>
              <w:top w:val="single" w:sz="4" w:space="0" w:color="auto"/>
              <w:left w:val="nil"/>
              <w:bottom w:val="nil"/>
              <w:right w:val="nil"/>
            </w:tcBorders>
            <w:noWrap/>
            <w:vAlign w:val="center"/>
            <w:hideMark/>
          </w:tcPr>
          <w:p w14:paraId="5B96C8CF" w14:textId="77777777" w:rsidR="00936D23" w:rsidRPr="008B2F05" w:rsidRDefault="00936D23" w:rsidP="00936D23">
            <w:pPr>
              <w:rPr>
                <w:rFonts w:eastAsia="Times New Roman"/>
                <w:color w:val="000000"/>
                <w:kern w:val="0"/>
                <w:sz w:val="22"/>
                <w:szCs w:val="22"/>
                <w14:ligatures w14:val="none"/>
              </w:rPr>
            </w:pPr>
          </w:p>
        </w:tc>
        <w:tc>
          <w:tcPr>
            <w:tcW w:w="992" w:type="dxa"/>
            <w:tcBorders>
              <w:top w:val="single" w:sz="4" w:space="0" w:color="auto"/>
              <w:left w:val="nil"/>
              <w:bottom w:val="nil"/>
              <w:right w:val="nil"/>
            </w:tcBorders>
          </w:tcPr>
          <w:p w14:paraId="74B076FC" w14:textId="77777777" w:rsidR="00936D23" w:rsidRPr="008B2F05" w:rsidRDefault="00936D23" w:rsidP="00936D23">
            <w:pPr>
              <w:rPr>
                <w:rFonts w:eastAsia="Times New Roman"/>
                <w:kern w:val="0"/>
                <w14:ligatures w14:val="none"/>
              </w:rPr>
            </w:pPr>
          </w:p>
        </w:tc>
        <w:tc>
          <w:tcPr>
            <w:tcW w:w="708" w:type="dxa"/>
            <w:tcBorders>
              <w:top w:val="single" w:sz="4" w:space="0" w:color="auto"/>
              <w:left w:val="nil"/>
              <w:bottom w:val="nil"/>
              <w:right w:val="nil"/>
            </w:tcBorders>
            <w:noWrap/>
            <w:vAlign w:val="center"/>
            <w:hideMark/>
          </w:tcPr>
          <w:p w14:paraId="42A29D38" w14:textId="5DFAAC4A" w:rsidR="00936D23" w:rsidRPr="008B2F05" w:rsidRDefault="00936D23" w:rsidP="00936D23">
            <w:pPr>
              <w:rPr>
                <w:rFonts w:eastAsia="Times New Roman"/>
                <w:kern w:val="0"/>
                <w14:ligatures w14:val="none"/>
              </w:rPr>
            </w:pPr>
          </w:p>
        </w:tc>
        <w:tc>
          <w:tcPr>
            <w:tcW w:w="851" w:type="dxa"/>
            <w:tcBorders>
              <w:top w:val="single" w:sz="4" w:space="0" w:color="auto"/>
              <w:left w:val="nil"/>
              <w:bottom w:val="nil"/>
              <w:right w:val="nil"/>
            </w:tcBorders>
            <w:noWrap/>
            <w:vAlign w:val="center"/>
            <w:hideMark/>
          </w:tcPr>
          <w:p w14:paraId="73763605" w14:textId="77777777" w:rsidR="00936D23" w:rsidRPr="008B2F05" w:rsidRDefault="00936D23" w:rsidP="00936D23">
            <w:pPr>
              <w:jc w:val="right"/>
              <w:rPr>
                <w:rFonts w:eastAsia="Times New Roman"/>
                <w:kern w:val="0"/>
                <w14:ligatures w14:val="none"/>
              </w:rPr>
            </w:pPr>
          </w:p>
        </w:tc>
        <w:tc>
          <w:tcPr>
            <w:tcW w:w="992" w:type="dxa"/>
            <w:tcBorders>
              <w:top w:val="single" w:sz="4" w:space="0" w:color="auto"/>
              <w:left w:val="nil"/>
              <w:bottom w:val="nil"/>
              <w:right w:val="nil"/>
            </w:tcBorders>
            <w:vAlign w:val="center"/>
            <w:hideMark/>
          </w:tcPr>
          <w:p w14:paraId="1903655D" w14:textId="77777777" w:rsidR="00936D23" w:rsidRPr="008B2F05" w:rsidRDefault="00936D23" w:rsidP="00936D23">
            <w:pPr>
              <w:jc w:val="right"/>
              <w:rPr>
                <w:rFonts w:eastAsia="Times New Roman"/>
                <w:kern w:val="0"/>
                <w14:ligatures w14:val="none"/>
              </w:rPr>
            </w:pPr>
          </w:p>
        </w:tc>
      </w:tr>
      <w:tr w:rsidR="00936D23" w:rsidRPr="008B2F05" w14:paraId="2A74BB6B" w14:textId="77777777" w:rsidTr="005E1E78">
        <w:trPr>
          <w:trHeight w:val="290"/>
        </w:trPr>
        <w:tc>
          <w:tcPr>
            <w:tcW w:w="1276" w:type="dxa"/>
            <w:tcBorders>
              <w:top w:val="nil"/>
              <w:left w:val="nil"/>
              <w:bottom w:val="nil"/>
              <w:right w:val="nil"/>
            </w:tcBorders>
            <w:noWrap/>
            <w:vAlign w:val="bottom"/>
            <w:hideMark/>
          </w:tcPr>
          <w:p w14:paraId="604E1775"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2EE6D638"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Notiophilus</w:t>
            </w:r>
            <w:proofErr w:type="spellEnd"/>
            <w:r w:rsidRPr="008B2F05">
              <w:rPr>
                <w:rFonts w:eastAsia="Times New Roman"/>
                <w:i/>
                <w:iCs/>
                <w:color w:val="000000"/>
                <w:kern w:val="0"/>
                <w:sz w:val="22"/>
                <w:szCs w:val="22"/>
                <w14:ligatures w14:val="none"/>
              </w:rPr>
              <w:t xml:space="preserve"> aeneus </w:t>
            </w:r>
            <w:commentRangeStart w:id="11"/>
            <w:r w:rsidRPr="008B2F05">
              <w:rPr>
                <w:rFonts w:eastAsia="Times New Roman"/>
                <w:color w:val="000000"/>
                <w:kern w:val="0"/>
                <w:sz w:val="22"/>
                <w:szCs w:val="22"/>
                <w14:ligatures w14:val="none"/>
              </w:rPr>
              <w:t>(Herbst, 1806)</w:t>
            </w:r>
            <w:commentRangeEnd w:id="11"/>
            <w:r w:rsidR="00940D99">
              <w:rPr>
                <w:rStyle w:val="CommentReference"/>
              </w:rPr>
              <w:commentReference w:id="11"/>
            </w:r>
          </w:p>
        </w:tc>
        <w:tc>
          <w:tcPr>
            <w:tcW w:w="992" w:type="dxa"/>
            <w:tcBorders>
              <w:top w:val="nil"/>
              <w:left w:val="nil"/>
              <w:bottom w:val="nil"/>
              <w:right w:val="nil"/>
            </w:tcBorders>
          </w:tcPr>
          <w:p w14:paraId="26152C54" w14:textId="3010FC5B"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No.ae</w:t>
            </w:r>
          </w:p>
        </w:tc>
        <w:tc>
          <w:tcPr>
            <w:tcW w:w="708" w:type="dxa"/>
            <w:tcBorders>
              <w:top w:val="nil"/>
              <w:left w:val="nil"/>
              <w:bottom w:val="nil"/>
              <w:right w:val="nil"/>
            </w:tcBorders>
            <w:noWrap/>
            <w:vAlign w:val="center"/>
            <w:hideMark/>
          </w:tcPr>
          <w:p w14:paraId="68B4FFB4" w14:textId="7EE4AED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851" w:type="dxa"/>
            <w:tcBorders>
              <w:top w:val="nil"/>
              <w:left w:val="nil"/>
              <w:bottom w:val="nil"/>
              <w:right w:val="nil"/>
            </w:tcBorders>
            <w:noWrap/>
            <w:vAlign w:val="center"/>
            <w:hideMark/>
          </w:tcPr>
          <w:p w14:paraId="02C282AC"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7B1BB1A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r>
      <w:tr w:rsidR="00936D23" w:rsidRPr="008B2F05" w14:paraId="5ED4A09A" w14:textId="77777777" w:rsidTr="005E1E78">
        <w:trPr>
          <w:trHeight w:val="290"/>
        </w:trPr>
        <w:tc>
          <w:tcPr>
            <w:tcW w:w="1276" w:type="dxa"/>
            <w:tcBorders>
              <w:top w:val="nil"/>
              <w:left w:val="nil"/>
              <w:bottom w:val="nil"/>
              <w:right w:val="nil"/>
            </w:tcBorders>
            <w:noWrap/>
            <w:vAlign w:val="bottom"/>
            <w:hideMark/>
          </w:tcPr>
          <w:p w14:paraId="5B46B17D"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Cychrini</w:t>
            </w:r>
            <w:proofErr w:type="spellEnd"/>
          </w:p>
        </w:tc>
        <w:tc>
          <w:tcPr>
            <w:tcW w:w="4253" w:type="dxa"/>
            <w:tcBorders>
              <w:top w:val="nil"/>
              <w:left w:val="nil"/>
              <w:bottom w:val="nil"/>
              <w:right w:val="nil"/>
            </w:tcBorders>
            <w:noWrap/>
            <w:vAlign w:val="center"/>
            <w:hideMark/>
          </w:tcPr>
          <w:p w14:paraId="4213FC66"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7565F62B"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13C6B5CA" w14:textId="441F0740"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4938CCF7"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231BFD9E" w14:textId="77777777" w:rsidR="00936D23" w:rsidRPr="008B2F05" w:rsidRDefault="00936D23" w:rsidP="00936D23">
            <w:pPr>
              <w:jc w:val="right"/>
              <w:rPr>
                <w:rFonts w:eastAsia="Times New Roman"/>
                <w:kern w:val="0"/>
                <w14:ligatures w14:val="none"/>
              </w:rPr>
            </w:pPr>
          </w:p>
        </w:tc>
      </w:tr>
      <w:tr w:rsidR="00936D23" w:rsidRPr="008B2F05" w14:paraId="681902A3" w14:textId="77777777" w:rsidTr="005E1E78">
        <w:trPr>
          <w:trHeight w:val="290"/>
        </w:trPr>
        <w:tc>
          <w:tcPr>
            <w:tcW w:w="1276" w:type="dxa"/>
            <w:tcBorders>
              <w:top w:val="nil"/>
              <w:left w:val="nil"/>
              <w:bottom w:val="nil"/>
              <w:right w:val="nil"/>
            </w:tcBorders>
            <w:noWrap/>
            <w:vAlign w:val="bottom"/>
            <w:hideMark/>
          </w:tcPr>
          <w:p w14:paraId="1E221667"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1CC23AD2" w14:textId="77777777" w:rsidR="00936D23" w:rsidRPr="008B2F05" w:rsidRDefault="00936D23" w:rsidP="00936D23">
            <w:pPr>
              <w:rPr>
                <w:rFonts w:eastAsia="Times New Roman"/>
                <w:i/>
                <w:iCs/>
                <w:color w:val="000000"/>
                <w:kern w:val="0"/>
                <w:sz w:val="22"/>
                <w:szCs w:val="22"/>
                <w14:ligatures w14:val="none"/>
              </w:rPr>
            </w:pPr>
            <w:commentRangeStart w:id="12"/>
            <w:proofErr w:type="spellStart"/>
            <w:r w:rsidRPr="008B2F05">
              <w:rPr>
                <w:rFonts w:eastAsia="Times New Roman"/>
                <w:i/>
                <w:iCs/>
                <w:color w:val="000000"/>
                <w:kern w:val="0"/>
                <w:sz w:val="22"/>
                <w:szCs w:val="22"/>
                <w14:ligatures w14:val="none"/>
              </w:rPr>
              <w:t>Sphaeroderus</w:t>
            </w:r>
            <w:proofErr w:type="spellEnd"/>
            <w:r w:rsidRPr="008B2F05">
              <w:rPr>
                <w:rFonts w:eastAsia="Times New Roman"/>
                <w:i/>
                <w:iCs/>
                <w:color w:val="000000"/>
                <w:kern w:val="0"/>
                <w:sz w:val="22"/>
                <w:szCs w:val="22"/>
                <w14:ligatures w14:val="none"/>
              </w:rPr>
              <w:t xml:space="preserve"> canadensis</w:t>
            </w:r>
            <w:commentRangeEnd w:id="12"/>
            <w:r w:rsidRPr="008B2F05">
              <w:rPr>
                <w:sz w:val="16"/>
                <w:szCs w:val="16"/>
              </w:rPr>
              <w:commentReference w:id="12"/>
            </w:r>
          </w:p>
        </w:tc>
        <w:tc>
          <w:tcPr>
            <w:tcW w:w="992" w:type="dxa"/>
            <w:tcBorders>
              <w:top w:val="nil"/>
              <w:left w:val="nil"/>
              <w:bottom w:val="nil"/>
              <w:right w:val="nil"/>
            </w:tcBorders>
          </w:tcPr>
          <w:p w14:paraId="1A085238" w14:textId="16ADFA3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Sp.ca</w:t>
            </w:r>
          </w:p>
        </w:tc>
        <w:tc>
          <w:tcPr>
            <w:tcW w:w="708" w:type="dxa"/>
            <w:tcBorders>
              <w:top w:val="nil"/>
              <w:left w:val="nil"/>
              <w:bottom w:val="nil"/>
              <w:right w:val="nil"/>
            </w:tcBorders>
            <w:noWrap/>
            <w:vAlign w:val="center"/>
            <w:hideMark/>
          </w:tcPr>
          <w:p w14:paraId="6257561D" w14:textId="24883FE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35</w:t>
            </w:r>
          </w:p>
        </w:tc>
        <w:tc>
          <w:tcPr>
            <w:tcW w:w="851" w:type="dxa"/>
            <w:tcBorders>
              <w:top w:val="nil"/>
              <w:left w:val="nil"/>
              <w:bottom w:val="nil"/>
              <w:right w:val="nil"/>
            </w:tcBorders>
            <w:noWrap/>
            <w:vAlign w:val="center"/>
            <w:hideMark/>
          </w:tcPr>
          <w:p w14:paraId="4B8F8FD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w:t>
            </w:r>
          </w:p>
        </w:tc>
        <w:tc>
          <w:tcPr>
            <w:tcW w:w="992" w:type="dxa"/>
            <w:tcBorders>
              <w:top w:val="nil"/>
              <w:left w:val="nil"/>
              <w:bottom w:val="nil"/>
              <w:right w:val="nil"/>
            </w:tcBorders>
            <w:vAlign w:val="center"/>
            <w:hideMark/>
          </w:tcPr>
          <w:p w14:paraId="5D8E2E3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42</w:t>
            </w:r>
          </w:p>
        </w:tc>
      </w:tr>
      <w:tr w:rsidR="00936D23" w:rsidRPr="008B2F05" w14:paraId="2B6188CB" w14:textId="77777777" w:rsidTr="005E1E78">
        <w:trPr>
          <w:trHeight w:val="290"/>
        </w:trPr>
        <w:tc>
          <w:tcPr>
            <w:tcW w:w="1276" w:type="dxa"/>
            <w:tcBorders>
              <w:top w:val="nil"/>
              <w:left w:val="nil"/>
              <w:bottom w:val="nil"/>
              <w:right w:val="nil"/>
            </w:tcBorders>
            <w:noWrap/>
            <w:vAlign w:val="bottom"/>
            <w:hideMark/>
          </w:tcPr>
          <w:p w14:paraId="2287040E"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30B34296"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Sphaeroderus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stenostomus</w:t>
            </w:r>
            <w:proofErr w:type="spellEnd"/>
          </w:p>
        </w:tc>
        <w:tc>
          <w:tcPr>
            <w:tcW w:w="992" w:type="dxa"/>
            <w:tcBorders>
              <w:top w:val="nil"/>
              <w:left w:val="nil"/>
              <w:bottom w:val="nil"/>
              <w:right w:val="nil"/>
            </w:tcBorders>
          </w:tcPr>
          <w:p w14:paraId="334A8D04" w14:textId="2B64CA93"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Sp.st</w:t>
            </w:r>
          </w:p>
        </w:tc>
        <w:tc>
          <w:tcPr>
            <w:tcW w:w="708" w:type="dxa"/>
            <w:tcBorders>
              <w:top w:val="nil"/>
              <w:left w:val="nil"/>
              <w:bottom w:val="nil"/>
              <w:right w:val="nil"/>
            </w:tcBorders>
            <w:noWrap/>
            <w:vAlign w:val="center"/>
            <w:hideMark/>
          </w:tcPr>
          <w:p w14:paraId="680E427E" w14:textId="4D28DA46"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76</w:t>
            </w:r>
          </w:p>
        </w:tc>
        <w:tc>
          <w:tcPr>
            <w:tcW w:w="851" w:type="dxa"/>
            <w:tcBorders>
              <w:top w:val="nil"/>
              <w:left w:val="nil"/>
              <w:bottom w:val="nil"/>
              <w:right w:val="nil"/>
            </w:tcBorders>
            <w:noWrap/>
            <w:vAlign w:val="center"/>
            <w:hideMark/>
          </w:tcPr>
          <w:p w14:paraId="0619B8F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82</w:t>
            </w:r>
          </w:p>
        </w:tc>
        <w:tc>
          <w:tcPr>
            <w:tcW w:w="992" w:type="dxa"/>
            <w:tcBorders>
              <w:top w:val="nil"/>
              <w:left w:val="nil"/>
              <w:bottom w:val="nil"/>
              <w:right w:val="nil"/>
            </w:tcBorders>
            <w:vAlign w:val="center"/>
            <w:hideMark/>
          </w:tcPr>
          <w:p w14:paraId="23DA73E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158</w:t>
            </w:r>
          </w:p>
        </w:tc>
      </w:tr>
      <w:tr w:rsidR="00936D23" w:rsidRPr="008B2F05" w14:paraId="3F6FD4A8" w14:textId="77777777" w:rsidTr="005E1E78">
        <w:trPr>
          <w:trHeight w:val="290"/>
        </w:trPr>
        <w:tc>
          <w:tcPr>
            <w:tcW w:w="1276" w:type="dxa"/>
            <w:tcBorders>
              <w:top w:val="nil"/>
              <w:left w:val="nil"/>
              <w:bottom w:val="nil"/>
              <w:right w:val="nil"/>
            </w:tcBorders>
            <w:noWrap/>
            <w:vAlign w:val="bottom"/>
            <w:hideMark/>
          </w:tcPr>
          <w:p w14:paraId="57C99A7A"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C382624"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Scaphinotus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viduus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 xml:space="preserve"> (Dejean, 1826)</w:t>
            </w:r>
          </w:p>
        </w:tc>
        <w:tc>
          <w:tcPr>
            <w:tcW w:w="992" w:type="dxa"/>
            <w:tcBorders>
              <w:top w:val="nil"/>
              <w:left w:val="nil"/>
              <w:bottom w:val="nil"/>
              <w:right w:val="nil"/>
            </w:tcBorders>
          </w:tcPr>
          <w:p w14:paraId="0BF333A2" w14:textId="54BC44E4"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Sc.vi</w:t>
            </w:r>
          </w:p>
        </w:tc>
        <w:tc>
          <w:tcPr>
            <w:tcW w:w="708" w:type="dxa"/>
            <w:tcBorders>
              <w:top w:val="nil"/>
              <w:left w:val="nil"/>
              <w:bottom w:val="nil"/>
              <w:right w:val="nil"/>
            </w:tcBorders>
            <w:noWrap/>
            <w:vAlign w:val="center"/>
            <w:hideMark/>
          </w:tcPr>
          <w:p w14:paraId="411C1B87" w14:textId="16A67C1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6E58EBF9"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646198CE"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r>
      <w:tr w:rsidR="00936D23" w:rsidRPr="008B2F05" w14:paraId="15FBA0CB" w14:textId="77777777" w:rsidTr="005E1E78">
        <w:trPr>
          <w:trHeight w:val="290"/>
        </w:trPr>
        <w:tc>
          <w:tcPr>
            <w:tcW w:w="1276" w:type="dxa"/>
            <w:tcBorders>
              <w:top w:val="nil"/>
              <w:left w:val="nil"/>
              <w:bottom w:val="nil"/>
              <w:right w:val="nil"/>
            </w:tcBorders>
            <w:noWrap/>
            <w:vAlign w:val="bottom"/>
            <w:hideMark/>
          </w:tcPr>
          <w:p w14:paraId="403DF7D7"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459BF89"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Scaphinotus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imperfectus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(Horn, 1861)</w:t>
            </w:r>
          </w:p>
        </w:tc>
        <w:tc>
          <w:tcPr>
            <w:tcW w:w="992" w:type="dxa"/>
            <w:tcBorders>
              <w:top w:val="nil"/>
              <w:left w:val="nil"/>
              <w:bottom w:val="nil"/>
              <w:right w:val="nil"/>
            </w:tcBorders>
          </w:tcPr>
          <w:p w14:paraId="7720E172" w14:textId="55ABB059"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Sc.im</w:t>
            </w:r>
          </w:p>
        </w:tc>
        <w:tc>
          <w:tcPr>
            <w:tcW w:w="708" w:type="dxa"/>
            <w:tcBorders>
              <w:top w:val="nil"/>
              <w:left w:val="nil"/>
              <w:bottom w:val="nil"/>
              <w:right w:val="nil"/>
            </w:tcBorders>
            <w:noWrap/>
            <w:vAlign w:val="center"/>
            <w:hideMark/>
          </w:tcPr>
          <w:p w14:paraId="2215A8BD" w14:textId="6E9221A0"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33F7167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992" w:type="dxa"/>
            <w:tcBorders>
              <w:top w:val="nil"/>
              <w:left w:val="nil"/>
              <w:bottom w:val="nil"/>
              <w:right w:val="nil"/>
            </w:tcBorders>
            <w:vAlign w:val="center"/>
            <w:hideMark/>
          </w:tcPr>
          <w:p w14:paraId="29253809"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r>
      <w:tr w:rsidR="00936D23" w:rsidRPr="008B2F05" w14:paraId="1F0FBF3F" w14:textId="77777777" w:rsidTr="005E1E78">
        <w:trPr>
          <w:trHeight w:val="290"/>
        </w:trPr>
        <w:tc>
          <w:tcPr>
            <w:tcW w:w="1276" w:type="dxa"/>
            <w:tcBorders>
              <w:top w:val="nil"/>
              <w:left w:val="nil"/>
              <w:bottom w:val="nil"/>
              <w:right w:val="nil"/>
            </w:tcBorders>
            <w:noWrap/>
            <w:vAlign w:val="bottom"/>
            <w:hideMark/>
          </w:tcPr>
          <w:p w14:paraId="7154503A"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Carabini</w:t>
            </w:r>
            <w:proofErr w:type="spellEnd"/>
          </w:p>
        </w:tc>
        <w:tc>
          <w:tcPr>
            <w:tcW w:w="4253" w:type="dxa"/>
            <w:tcBorders>
              <w:top w:val="nil"/>
              <w:left w:val="nil"/>
              <w:bottom w:val="nil"/>
              <w:right w:val="nil"/>
            </w:tcBorders>
            <w:noWrap/>
            <w:vAlign w:val="center"/>
            <w:hideMark/>
          </w:tcPr>
          <w:p w14:paraId="4A96C206"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7C5E189F"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149E2AE3" w14:textId="60857ECB"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12DFFD9D"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36113DE3" w14:textId="77777777" w:rsidR="00936D23" w:rsidRPr="008B2F05" w:rsidRDefault="00936D23" w:rsidP="00936D23">
            <w:pPr>
              <w:jc w:val="right"/>
              <w:rPr>
                <w:rFonts w:eastAsia="Times New Roman"/>
                <w:kern w:val="0"/>
                <w14:ligatures w14:val="none"/>
              </w:rPr>
            </w:pPr>
          </w:p>
        </w:tc>
      </w:tr>
      <w:tr w:rsidR="00936D23" w:rsidRPr="008B2F05" w14:paraId="51F5E4BF" w14:textId="77777777" w:rsidTr="005E1E78">
        <w:trPr>
          <w:trHeight w:val="290"/>
        </w:trPr>
        <w:tc>
          <w:tcPr>
            <w:tcW w:w="1276" w:type="dxa"/>
            <w:tcBorders>
              <w:top w:val="nil"/>
              <w:left w:val="nil"/>
              <w:bottom w:val="nil"/>
              <w:right w:val="nil"/>
            </w:tcBorders>
            <w:noWrap/>
            <w:vAlign w:val="bottom"/>
            <w:hideMark/>
          </w:tcPr>
          <w:p w14:paraId="3A288C88"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40A42389"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Carabus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goryi</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Dejean, 1831</w:t>
            </w:r>
          </w:p>
        </w:tc>
        <w:tc>
          <w:tcPr>
            <w:tcW w:w="992" w:type="dxa"/>
            <w:tcBorders>
              <w:top w:val="nil"/>
              <w:left w:val="nil"/>
              <w:bottom w:val="nil"/>
              <w:right w:val="nil"/>
            </w:tcBorders>
          </w:tcPr>
          <w:p w14:paraId="4ED78083" w14:textId="36993826"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Ca.go</w:t>
            </w:r>
            <w:proofErr w:type="spellEnd"/>
          </w:p>
        </w:tc>
        <w:tc>
          <w:tcPr>
            <w:tcW w:w="708" w:type="dxa"/>
            <w:tcBorders>
              <w:top w:val="nil"/>
              <w:left w:val="nil"/>
              <w:bottom w:val="nil"/>
              <w:right w:val="nil"/>
            </w:tcBorders>
            <w:noWrap/>
            <w:vAlign w:val="center"/>
            <w:hideMark/>
          </w:tcPr>
          <w:p w14:paraId="73F40859" w14:textId="0F9128D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66</w:t>
            </w:r>
          </w:p>
        </w:tc>
        <w:tc>
          <w:tcPr>
            <w:tcW w:w="851" w:type="dxa"/>
            <w:tcBorders>
              <w:top w:val="nil"/>
              <w:left w:val="nil"/>
              <w:bottom w:val="nil"/>
              <w:right w:val="nil"/>
            </w:tcBorders>
            <w:noWrap/>
            <w:vAlign w:val="center"/>
            <w:hideMark/>
          </w:tcPr>
          <w:p w14:paraId="73F1266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33</w:t>
            </w:r>
          </w:p>
        </w:tc>
        <w:tc>
          <w:tcPr>
            <w:tcW w:w="992" w:type="dxa"/>
            <w:tcBorders>
              <w:top w:val="nil"/>
              <w:left w:val="nil"/>
              <w:bottom w:val="nil"/>
              <w:right w:val="nil"/>
            </w:tcBorders>
            <w:vAlign w:val="center"/>
            <w:hideMark/>
          </w:tcPr>
          <w:p w14:paraId="055B492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99</w:t>
            </w:r>
          </w:p>
        </w:tc>
      </w:tr>
      <w:tr w:rsidR="00936D23" w:rsidRPr="008B2F05" w14:paraId="66ECBA52" w14:textId="77777777" w:rsidTr="005E1E78">
        <w:trPr>
          <w:trHeight w:val="290"/>
        </w:trPr>
        <w:tc>
          <w:tcPr>
            <w:tcW w:w="1276" w:type="dxa"/>
            <w:tcBorders>
              <w:top w:val="nil"/>
              <w:left w:val="nil"/>
              <w:bottom w:val="nil"/>
              <w:right w:val="nil"/>
            </w:tcBorders>
            <w:noWrap/>
            <w:vAlign w:val="bottom"/>
            <w:hideMark/>
          </w:tcPr>
          <w:p w14:paraId="615550D2"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Pterostichini</w:t>
            </w:r>
            <w:proofErr w:type="spellEnd"/>
          </w:p>
        </w:tc>
        <w:tc>
          <w:tcPr>
            <w:tcW w:w="4253" w:type="dxa"/>
            <w:tcBorders>
              <w:top w:val="nil"/>
              <w:left w:val="nil"/>
              <w:bottom w:val="nil"/>
              <w:right w:val="nil"/>
            </w:tcBorders>
            <w:noWrap/>
            <w:vAlign w:val="center"/>
            <w:hideMark/>
          </w:tcPr>
          <w:p w14:paraId="210A7589"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4C827D52"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294BDC2B" w14:textId="6F7A93BC"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5E4A1777"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5B7312C3" w14:textId="77777777" w:rsidR="00936D23" w:rsidRPr="008B2F05" w:rsidRDefault="00936D23" w:rsidP="00936D23">
            <w:pPr>
              <w:jc w:val="right"/>
              <w:rPr>
                <w:rFonts w:eastAsia="Times New Roman"/>
                <w:kern w:val="0"/>
                <w14:ligatures w14:val="none"/>
              </w:rPr>
            </w:pPr>
          </w:p>
        </w:tc>
      </w:tr>
      <w:tr w:rsidR="00936D23" w:rsidRPr="008B2F05" w14:paraId="6123969C" w14:textId="77777777" w:rsidTr="005E1E78">
        <w:trPr>
          <w:trHeight w:val="290"/>
        </w:trPr>
        <w:tc>
          <w:tcPr>
            <w:tcW w:w="1276" w:type="dxa"/>
            <w:tcBorders>
              <w:top w:val="nil"/>
              <w:left w:val="nil"/>
              <w:bottom w:val="nil"/>
              <w:right w:val="nil"/>
            </w:tcBorders>
            <w:noWrap/>
            <w:vAlign w:val="bottom"/>
            <w:hideMark/>
          </w:tcPr>
          <w:p w14:paraId="22B4D57A"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0E6E5C33"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Lophoglossus</w:t>
            </w:r>
            <w:proofErr w:type="spellEnd"/>
            <w:r w:rsidRPr="008B2F05">
              <w:rPr>
                <w:rFonts w:eastAsia="Times New Roman"/>
                <w:i/>
                <w:iCs/>
                <w:color w:val="000000"/>
                <w:kern w:val="0"/>
                <w:sz w:val="22"/>
                <w:szCs w:val="22"/>
                <w14:ligatures w14:val="none"/>
              </w:rPr>
              <w:t xml:space="preserve"> scrutator </w:t>
            </w:r>
            <w:r w:rsidRPr="008B2F05">
              <w:rPr>
                <w:rFonts w:eastAsia="Times New Roman"/>
                <w:color w:val="000000"/>
                <w:kern w:val="0"/>
                <w:sz w:val="22"/>
                <w:szCs w:val="22"/>
                <w14:ligatures w14:val="none"/>
              </w:rPr>
              <w:t>(LeConte, 1846)</w:t>
            </w:r>
          </w:p>
        </w:tc>
        <w:tc>
          <w:tcPr>
            <w:tcW w:w="992" w:type="dxa"/>
            <w:tcBorders>
              <w:top w:val="nil"/>
              <w:left w:val="nil"/>
              <w:bottom w:val="nil"/>
              <w:right w:val="nil"/>
            </w:tcBorders>
          </w:tcPr>
          <w:p w14:paraId="299A852E" w14:textId="2F0BE046"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Lo.sc</w:t>
            </w:r>
          </w:p>
        </w:tc>
        <w:tc>
          <w:tcPr>
            <w:tcW w:w="708" w:type="dxa"/>
            <w:tcBorders>
              <w:top w:val="nil"/>
              <w:left w:val="nil"/>
              <w:bottom w:val="nil"/>
              <w:right w:val="nil"/>
            </w:tcBorders>
            <w:noWrap/>
            <w:vAlign w:val="center"/>
            <w:hideMark/>
          </w:tcPr>
          <w:p w14:paraId="3AD3D0D1" w14:textId="087FCAF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6AFEB5EB"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4895E9F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32143BC0" w14:textId="77777777" w:rsidTr="005E1E78">
        <w:trPr>
          <w:trHeight w:val="290"/>
        </w:trPr>
        <w:tc>
          <w:tcPr>
            <w:tcW w:w="1276" w:type="dxa"/>
            <w:tcBorders>
              <w:top w:val="nil"/>
              <w:left w:val="nil"/>
              <w:bottom w:val="nil"/>
              <w:right w:val="nil"/>
            </w:tcBorders>
            <w:noWrap/>
            <w:vAlign w:val="bottom"/>
            <w:hideMark/>
          </w:tcPr>
          <w:p w14:paraId="2D55D6EF"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512356C1"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mutus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1FC380B1" w14:textId="75A7A86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Pt.mu</w:t>
            </w:r>
          </w:p>
        </w:tc>
        <w:tc>
          <w:tcPr>
            <w:tcW w:w="708" w:type="dxa"/>
            <w:tcBorders>
              <w:top w:val="nil"/>
              <w:left w:val="nil"/>
              <w:bottom w:val="nil"/>
              <w:right w:val="nil"/>
            </w:tcBorders>
            <w:noWrap/>
            <w:vAlign w:val="center"/>
            <w:hideMark/>
          </w:tcPr>
          <w:p w14:paraId="53C41256" w14:textId="5D1F95D2"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2400607C"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3D82367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04B03E89" w14:textId="77777777" w:rsidTr="005E1E78">
        <w:trPr>
          <w:trHeight w:val="290"/>
        </w:trPr>
        <w:tc>
          <w:tcPr>
            <w:tcW w:w="1276" w:type="dxa"/>
            <w:tcBorders>
              <w:top w:val="nil"/>
              <w:left w:val="nil"/>
              <w:bottom w:val="nil"/>
              <w:right w:val="nil"/>
            </w:tcBorders>
            <w:noWrap/>
            <w:vAlign w:val="bottom"/>
            <w:hideMark/>
          </w:tcPr>
          <w:p w14:paraId="4D44FBEE"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A81C8BA"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corvinus</w:t>
            </w:r>
            <w:proofErr w:type="spellEnd"/>
            <w:r w:rsidRPr="008B2F05">
              <w:rPr>
                <w:rFonts w:eastAsia="Times New Roman"/>
                <w:color w:val="000000"/>
                <w:kern w:val="0"/>
                <w:sz w:val="22"/>
                <w:szCs w:val="22"/>
                <w14:ligatures w14:val="none"/>
              </w:rPr>
              <w:t xml:space="preserve"> (Dejean, 1828)</w:t>
            </w:r>
          </w:p>
        </w:tc>
        <w:tc>
          <w:tcPr>
            <w:tcW w:w="992" w:type="dxa"/>
            <w:tcBorders>
              <w:top w:val="nil"/>
              <w:left w:val="nil"/>
              <w:bottom w:val="nil"/>
              <w:right w:val="nil"/>
            </w:tcBorders>
          </w:tcPr>
          <w:p w14:paraId="6E8FD96D" w14:textId="3BF57D58"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Pt.co</w:t>
            </w:r>
          </w:p>
        </w:tc>
        <w:tc>
          <w:tcPr>
            <w:tcW w:w="708" w:type="dxa"/>
            <w:tcBorders>
              <w:top w:val="nil"/>
              <w:left w:val="nil"/>
              <w:bottom w:val="nil"/>
              <w:right w:val="nil"/>
            </w:tcBorders>
            <w:noWrap/>
            <w:vAlign w:val="center"/>
            <w:hideMark/>
          </w:tcPr>
          <w:p w14:paraId="0FFE7DA9" w14:textId="6C17F7F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c>
          <w:tcPr>
            <w:tcW w:w="851" w:type="dxa"/>
            <w:tcBorders>
              <w:top w:val="nil"/>
              <w:left w:val="nil"/>
              <w:bottom w:val="nil"/>
              <w:right w:val="nil"/>
            </w:tcBorders>
            <w:noWrap/>
            <w:vAlign w:val="center"/>
            <w:hideMark/>
          </w:tcPr>
          <w:p w14:paraId="31277A1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52827E1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r>
      <w:tr w:rsidR="00936D23" w:rsidRPr="008B2F05" w14:paraId="2E3E2214" w14:textId="77777777" w:rsidTr="005E1E78">
        <w:trPr>
          <w:trHeight w:val="290"/>
        </w:trPr>
        <w:tc>
          <w:tcPr>
            <w:tcW w:w="1276" w:type="dxa"/>
            <w:tcBorders>
              <w:top w:val="nil"/>
              <w:left w:val="nil"/>
              <w:bottom w:val="nil"/>
              <w:right w:val="nil"/>
            </w:tcBorders>
            <w:noWrap/>
            <w:vAlign w:val="bottom"/>
            <w:hideMark/>
          </w:tcPr>
          <w:p w14:paraId="785BC6F0"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73EBD5BA"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sayanus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Csiki, 1930</w:t>
            </w:r>
          </w:p>
        </w:tc>
        <w:tc>
          <w:tcPr>
            <w:tcW w:w="992" w:type="dxa"/>
            <w:tcBorders>
              <w:top w:val="nil"/>
              <w:left w:val="nil"/>
              <w:bottom w:val="nil"/>
              <w:right w:val="nil"/>
            </w:tcBorders>
          </w:tcPr>
          <w:p w14:paraId="7E87E779" w14:textId="53D67CB3"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Pt.sa</w:t>
            </w:r>
          </w:p>
        </w:tc>
        <w:tc>
          <w:tcPr>
            <w:tcW w:w="708" w:type="dxa"/>
            <w:tcBorders>
              <w:top w:val="nil"/>
              <w:left w:val="nil"/>
              <w:bottom w:val="nil"/>
              <w:right w:val="nil"/>
            </w:tcBorders>
            <w:noWrap/>
            <w:vAlign w:val="center"/>
            <w:hideMark/>
          </w:tcPr>
          <w:p w14:paraId="39733A2E" w14:textId="3117F11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148BC90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51AD0FD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4F9AE70E" w14:textId="77777777" w:rsidTr="005E1E78">
        <w:trPr>
          <w:trHeight w:val="290"/>
        </w:trPr>
        <w:tc>
          <w:tcPr>
            <w:tcW w:w="1276" w:type="dxa"/>
            <w:tcBorders>
              <w:top w:val="nil"/>
              <w:left w:val="nil"/>
              <w:bottom w:val="nil"/>
              <w:right w:val="nil"/>
            </w:tcBorders>
            <w:noWrap/>
            <w:vAlign w:val="bottom"/>
            <w:hideMark/>
          </w:tcPr>
          <w:p w14:paraId="20AE2BEA"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54D770E5"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coracinus</w:t>
            </w:r>
            <w:proofErr w:type="spellEnd"/>
            <w:r w:rsidRPr="008B2F05">
              <w:rPr>
                <w:rFonts w:eastAsia="Times New Roman"/>
                <w:color w:val="000000"/>
                <w:kern w:val="0"/>
                <w:sz w:val="22"/>
                <w:szCs w:val="22"/>
                <w14:ligatures w14:val="none"/>
              </w:rPr>
              <w:t xml:space="preserve"> (Newman, 1838)</w:t>
            </w:r>
          </w:p>
        </w:tc>
        <w:tc>
          <w:tcPr>
            <w:tcW w:w="992" w:type="dxa"/>
            <w:tcBorders>
              <w:top w:val="nil"/>
              <w:left w:val="nil"/>
              <w:bottom w:val="nil"/>
              <w:right w:val="nil"/>
            </w:tcBorders>
          </w:tcPr>
          <w:p w14:paraId="65D6C223" w14:textId="667AAFC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Pt.co</w:t>
            </w:r>
          </w:p>
        </w:tc>
        <w:tc>
          <w:tcPr>
            <w:tcW w:w="708" w:type="dxa"/>
            <w:tcBorders>
              <w:top w:val="nil"/>
              <w:left w:val="nil"/>
              <w:bottom w:val="nil"/>
              <w:right w:val="nil"/>
            </w:tcBorders>
            <w:noWrap/>
            <w:vAlign w:val="center"/>
            <w:hideMark/>
          </w:tcPr>
          <w:p w14:paraId="6812E691" w14:textId="0513DB7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28</w:t>
            </w:r>
          </w:p>
        </w:tc>
        <w:tc>
          <w:tcPr>
            <w:tcW w:w="851" w:type="dxa"/>
            <w:tcBorders>
              <w:top w:val="nil"/>
              <w:left w:val="nil"/>
              <w:bottom w:val="nil"/>
              <w:right w:val="nil"/>
            </w:tcBorders>
            <w:noWrap/>
            <w:vAlign w:val="center"/>
            <w:hideMark/>
          </w:tcPr>
          <w:p w14:paraId="38243FA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14</w:t>
            </w:r>
          </w:p>
        </w:tc>
        <w:tc>
          <w:tcPr>
            <w:tcW w:w="992" w:type="dxa"/>
            <w:tcBorders>
              <w:top w:val="nil"/>
              <w:left w:val="nil"/>
              <w:bottom w:val="nil"/>
              <w:right w:val="nil"/>
            </w:tcBorders>
            <w:vAlign w:val="center"/>
            <w:hideMark/>
          </w:tcPr>
          <w:p w14:paraId="61AB215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42</w:t>
            </w:r>
          </w:p>
        </w:tc>
      </w:tr>
      <w:tr w:rsidR="00936D23" w:rsidRPr="008B2F05" w14:paraId="16B3BE86" w14:textId="77777777" w:rsidTr="005E1E78">
        <w:trPr>
          <w:trHeight w:val="290"/>
        </w:trPr>
        <w:tc>
          <w:tcPr>
            <w:tcW w:w="1276" w:type="dxa"/>
            <w:tcBorders>
              <w:top w:val="nil"/>
              <w:left w:val="nil"/>
              <w:bottom w:val="nil"/>
              <w:right w:val="nil"/>
            </w:tcBorders>
            <w:noWrap/>
            <w:vAlign w:val="bottom"/>
            <w:hideMark/>
          </w:tcPr>
          <w:p w14:paraId="049EDB15"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5D4763AF"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melanarius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w:t>
            </w:r>
            <w:proofErr w:type="spellStart"/>
            <w:r w:rsidRPr="008B2F05">
              <w:rPr>
                <w:rFonts w:eastAsia="Times New Roman"/>
                <w:color w:val="000000"/>
                <w:kern w:val="0"/>
                <w:sz w:val="22"/>
                <w:szCs w:val="22"/>
                <w14:ligatures w14:val="none"/>
              </w:rPr>
              <w:t>Illiger</w:t>
            </w:r>
            <w:proofErr w:type="spellEnd"/>
            <w:r w:rsidRPr="008B2F05">
              <w:rPr>
                <w:rFonts w:eastAsia="Times New Roman"/>
                <w:color w:val="000000"/>
                <w:kern w:val="0"/>
                <w:sz w:val="22"/>
                <w:szCs w:val="22"/>
                <w14:ligatures w14:val="none"/>
              </w:rPr>
              <w:t>, 1798)</w:t>
            </w:r>
          </w:p>
        </w:tc>
        <w:tc>
          <w:tcPr>
            <w:tcW w:w="992" w:type="dxa"/>
            <w:tcBorders>
              <w:top w:val="nil"/>
              <w:left w:val="nil"/>
              <w:bottom w:val="nil"/>
              <w:right w:val="nil"/>
            </w:tcBorders>
          </w:tcPr>
          <w:p w14:paraId="071A9CF3" w14:textId="0BB71DF9"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Pt.me</w:t>
            </w:r>
          </w:p>
        </w:tc>
        <w:tc>
          <w:tcPr>
            <w:tcW w:w="708" w:type="dxa"/>
            <w:tcBorders>
              <w:top w:val="nil"/>
              <w:left w:val="nil"/>
              <w:bottom w:val="nil"/>
              <w:right w:val="nil"/>
            </w:tcBorders>
            <w:noWrap/>
            <w:vAlign w:val="center"/>
            <w:hideMark/>
          </w:tcPr>
          <w:p w14:paraId="16C80D1D" w14:textId="2DA752A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13ABD187"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4191E02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2B65C1E9" w14:textId="77777777" w:rsidTr="005E1E78">
        <w:trPr>
          <w:trHeight w:val="290"/>
        </w:trPr>
        <w:tc>
          <w:tcPr>
            <w:tcW w:w="1276" w:type="dxa"/>
            <w:tcBorders>
              <w:top w:val="nil"/>
              <w:left w:val="nil"/>
              <w:bottom w:val="nil"/>
              <w:right w:val="nil"/>
            </w:tcBorders>
            <w:noWrap/>
            <w:vAlign w:val="bottom"/>
            <w:hideMark/>
          </w:tcPr>
          <w:p w14:paraId="08A0D9C6"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1DCF3229"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lachrymosus</w:t>
            </w:r>
            <w:proofErr w:type="spellEnd"/>
            <w:r w:rsidRPr="008B2F05">
              <w:rPr>
                <w:rFonts w:eastAsia="Times New Roman"/>
                <w:color w:val="000000"/>
                <w:kern w:val="0"/>
                <w:sz w:val="22"/>
                <w:szCs w:val="22"/>
                <w14:ligatures w14:val="none"/>
              </w:rPr>
              <w:t xml:space="preserve"> (Newman, 1838)</w:t>
            </w:r>
          </w:p>
        </w:tc>
        <w:tc>
          <w:tcPr>
            <w:tcW w:w="992" w:type="dxa"/>
            <w:tcBorders>
              <w:top w:val="nil"/>
              <w:left w:val="nil"/>
              <w:bottom w:val="nil"/>
              <w:right w:val="nil"/>
            </w:tcBorders>
          </w:tcPr>
          <w:p w14:paraId="393B8B0B" w14:textId="0B058C69"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Pt.la</w:t>
            </w:r>
          </w:p>
        </w:tc>
        <w:tc>
          <w:tcPr>
            <w:tcW w:w="708" w:type="dxa"/>
            <w:tcBorders>
              <w:top w:val="nil"/>
              <w:left w:val="nil"/>
              <w:bottom w:val="nil"/>
              <w:right w:val="nil"/>
            </w:tcBorders>
            <w:noWrap/>
            <w:vAlign w:val="center"/>
            <w:hideMark/>
          </w:tcPr>
          <w:p w14:paraId="30C40F56" w14:textId="1B196B7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27</w:t>
            </w:r>
          </w:p>
        </w:tc>
        <w:tc>
          <w:tcPr>
            <w:tcW w:w="851" w:type="dxa"/>
            <w:tcBorders>
              <w:top w:val="nil"/>
              <w:left w:val="nil"/>
              <w:bottom w:val="nil"/>
              <w:right w:val="nil"/>
            </w:tcBorders>
            <w:noWrap/>
            <w:vAlign w:val="center"/>
            <w:hideMark/>
          </w:tcPr>
          <w:p w14:paraId="6C8D11C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45</w:t>
            </w:r>
          </w:p>
        </w:tc>
        <w:tc>
          <w:tcPr>
            <w:tcW w:w="992" w:type="dxa"/>
            <w:tcBorders>
              <w:top w:val="nil"/>
              <w:left w:val="nil"/>
              <w:bottom w:val="nil"/>
              <w:right w:val="nil"/>
            </w:tcBorders>
            <w:vAlign w:val="center"/>
            <w:hideMark/>
          </w:tcPr>
          <w:p w14:paraId="7AF11B8C"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72</w:t>
            </w:r>
          </w:p>
        </w:tc>
      </w:tr>
      <w:tr w:rsidR="00936D23" w:rsidRPr="008B2F05" w14:paraId="1C09CBDC" w14:textId="77777777" w:rsidTr="005E1E78">
        <w:trPr>
          <w:trHeight w:val="290"/>
        </w:trPr>
        <w:tc>
          <w:tcPr>
            <w:tcW w:w="1276" w:type="dxa"/>
            <w:tcBorders>
              <w:top w:val="nil"/>
              <w:left w:val="nil"/>
              <w:bottom w:val="nil"/>
              <w:right w:val="nil"/>
            </w:tcBorders>
            <w:noWrap/>
            <w:vAlign w:val="bottom"/>
            <w:hideMark/>
          </w:tcPr>
          <w:p w14:paraId="79CCD56B"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4224588A"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stygicus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313136C7" w14:textId="6EE85F66"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Pt.st</w:t>
            </w:r>
          </w:p>
        </w:tc>
        <w:tc>
          <w:tcPr>
            <w:tcW w:w="708" w:type="dxa"/>
            <w:tcBorders>
              <w:top w:val="nil"/>
              <w:left w:val="nil"/>
              <w:bottom w:val="nil"/>
              <w:right w:val="nil"/>
            </w:tcBorders>
            <w:noWrap/>
            <w:vAlign w:val="center"/>
            <w:hideMark/>
          </w:tcPr>
          <w:p w14:paraId="07658AEA" w14:textId="2AA904FD"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62</w:t>
            </w:r>
          </w:p>
        </w:tc>
        <w:tc>
          <w:tcPr>
            <w:tcW w:w="851" w:type="dxa"/>
            <w:tcBorders>
              <w:top w:val="nil"/>
              <w:left w:val="nil"/>
              <w:bottom w:val="nil"/>
              <w:right w:val="nil"/>
            </w:tcBorders>
            <w:noWrap/>
            <w:vAlign w:val="center"/>
            <w:hideMark/>
          </w:tcPr>
          <w:p w14:paraId="5D8EF23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70</w:t>
            </w:r>
          </w:p>
        </w:tc>
        <w:tc>
          <w:tcPr>
            <w:tcW w:w="992" w:type="dxa"/>
            <w:tcBorders>
              <w:top w:val="nil"/>
              <w:left w:val="nil"/>
              <w:bottom w:val="nil"/>
              <w:right w:val="nil"/>
            </w:tcBorders>
            <w:vAlign w:val="center"/>
            <w:hideMark/>
          </w:tcPr>
          <w:p w14:paraId="4FF0406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132</w:t>
            </w:r>
          </w:p>
        </w:tc>
      </w:tr>
      <w:tr w:rsidR="00936D23" w:rsidRPr="008B2F05" w14:paraId="5E04281B" w14:textId="77777777" w:rsidTr="005E1E78">
        <w:trPr>
          <w:trHeight w:val="290"/>
        </w:trPr>
        <w:tc>
          <w:tcPr>
            <w:tcW w:w="1276" w:type="dxa"/>
            <w:tcBorders>
              <w:top w:val="nil"/>
              <w:left w:val="nil"/>
              <w:bottom w:val="nil"/>
              <w:right w:val="nil"/>
            </w:tcBorders>
            <w:noWrap/>
            <w:vAlign w:val="bottom"/>
            <w:hideMark/>
          </w:tcPr>
          <w:p w14:paraId="3EDE72DD"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76E96E1C"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hamiltoni </w:t>
            </w:r>
            <w:r w:rsidRPr="008B2F05">
              <w:rPr>
                <w:rFonts w:eastAsia="Times New Roman"/>
                <w:color w:val="000000"/>
                <w:kern w:val="0"/>
                <w:sz w:val="22"/>
                <w:szCs w:val="22"/>
                <w14:ligatures w14:val="none"/>
              </w:rPr>
              <w:t>Horn, 1880</w:t>
            </w:r>
          </w:p>
        </w:tc>
        <w:tc>
          <w:tcPr>
            <w:tcW w:w="992" w:type="dxa"/>
            <w:tcBorders>
              <w:top w:val="nil"/>
              <w:left w:val="nil"/>
              <w:bottom w:val="nil"/>
              <w:right w:val="nil"/>
            </w:tcBorders>
          </w:tcPr>
          <w:p w14:paraId="18C622A7" w14:textId="63A0C24A"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Pt.ha</w:t>
            </w:r>
            <w:proofErr w:type="spellEnd"/>
          </w:p>
        </w:tc>
        <w:tc>
          <w:tcPr>
            <w:tcW w:w="708" w:type="dxa"/>
            <w:tcBorders>
              <w:top w:val="nil"/>
              <w:left w:val="nil"/>
              <w:bottom w:val="nil"/>
              <w:right w:val="nil"/>
            </w:tcBorders>
            <w:noWrap/>
            <w:vAlign w:val="center"/>
            <w:hideMark/>
          </w:tcPr>
          <w:p w14:paraId="7432229A" w14:textId="08113FB8"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426666A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6D7D067B"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48C5AC49" w14:textId="77777777" w:rsidTr="005E1E78">
        <w:trPr>
          <w:trHeight w:val="290"/>
        </w:trPr>
        <w:tc>
          <w:tcPr>
            <w:tcW w:w="1276" w:type="dxa"/>
            <w:tcBorders>
              <w:top w:val="nil"/>
              <w:left w:val="nil"/>
              <w:bottom w:val="nil"/>
              <w:right w:val="nil"/>
            </w:tcBorders>
            <w:noWrap/>
            <w:vAlign w:val="bottom"/>
            <w:hideMark/>
          </w:tcPr>
          <w:p w14:paraId="608374D7"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E263E90"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moestus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4A1128CD" w14:textId="294A8300"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Pt.mo</w:t>
            </w:r>
          </w:p>
        </w:tc>
        <w:tc>
          <w:tcPr>
            <w:tcW w:w="708" w:type="dxa"/>
            <w:tcBorders>
              <w:top w:val="nil"/>
              <w:left w:val="nil"/>
              <w:bottom w:val="nil"/>
              <w:right w:val="nil"/>
            </w:tcBorders>
            <w:noWrap/>
            <w:vAlign w:val="center"/>
            <w:hideMark/>
          </w:tcPr>
          <w:p w14:paraId="0C3AE7B8" w14:textId="6362382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185</w:t>
            </w:r>
          </w:p>
        </w:tc>
        <w:tc>
          <w:tcPr>
            <w:tcW w:w="851" w:type="dxa"/>
            <w:tcBorders>
              <w:top w:val="nil"/>
              <w:left w:val="nil"/>
              <w:bottom w:val="nil"/>
              <w:right w:val="nil"/>
            </w:tcBorders>
            <w:noWrap/>
            <w:vAlign w:val="center"/>
            <w:hideMark/>
          </w:tcPr>
          <w:p w14:paraId="4AD8234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47</w:t>
            </w:r>
          </w:p>
        </w:tc>
        <w:tc>
          <w:tcPr>
            <w:tcW w:w="992" w:type="dxa"/>
            <w:tcBorders>
              <w:top w:val="nil"/>
              <w:left w:val="nil"/>
              <w:bottom w:val="nil"/>
              <w:right w:val="nil"/>
            </w:tcBorders>
            <w:vAlign w:val="center"/>
            <w:hideMark/>
          </w:tcPr>
          <w:p w14:paraId="60CF60A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232</w:t>
            </w:r>
          </w:p>
        </w:tc>
      </w:tr>
      <w:tr w:rsidR="00936D23" w:rsidRPr="008B2F05" w14:paraId="0A4E5753" w14:textId="77777777" w:rsidTr="005E1E78">
        <w:trPr>
          <w:trHeight w:val="290"/>
        </w:trPr>
        <w:tc>
          <w:tcPr>
            <w:tcW w:w="1276" w:type="dxa"/>
            <w:tcBorders>
              <w:top w:val="nil"/>
              <w:left w:val="nil"/>
              <w:bottom w:val="nil"/>
              <w:right w:val="nil"/>
            </w:tcBorders>
            <w:noWrap/>
            <w:vAlign w:val="bottom"/>
            <w:hideMark/>
          </w:tcPr>
          <w:p w14:paraId="626F3EA4"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0C2F66A"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diligendus</w:t>
            </w:r>
            <w:proofErr w:type="spellEnd"/>
            <w:r w:rsidRPr="008B2F05">
              <w:rPr>
                <w:rFonts w:eastAsia="Times New Roman"/>
                <w:color w:val="000000"/>
                <w:kern w:val="0"/>
                <w:sz w:val="22"/>
                <w:szCs w:val="22"/>
                <w14:ligatures w14:val="none"/>
              </w:rPr>
              <w:t xml:space="preserve"> (Chaudoir, 1868)</w:t>
            </w:r>
          </w:p>
        </w:tc>
        <w:tc>
          <w:tcPr>
            <w:tcW w:w="992" w:type="dxa"/>
            <w:tcBorders>
              <w:top w:val="nil"/>
              <w:left w:val="nil"/>
              <w:bottom w:val="nil"/>
              <w:right w:val="nil"/>
            </w:tcBorders>
          </w:tcPr>
          <w:p w14:paraId="08BE0CFE" w14:textId="2A9062FB"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Pt.di</w:t>
            </w:r>
            <w:proofErr w:type="spellEnd"/>
          </w:p>
        </w:tc>
        <w:tc>
          <w:tcPr>
            <w:tcW w:w="708" w:type="dxa"/>
            <w:tcBorders>
              <w:top w:val="nil"/>
              <w:left w:val="nil"/>
              <w:bottom w:val="nil"/>
              <w:right w:val="nil"/>
            </w:tcBorders>
            <w:noWrap/>
            <w:vAlign w:val="center"/>
            <w:hideMark/>
          </w:tcPr>
          <w:p w14:paraId="32741C5F" w14:textId="3B7EC0F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2B713683"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31451CC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r>
      <w:tr w:rsidR="00936D23" w:rsidRPr="008B2F05" w14:paraId="39D200C8" w14:textId="77777777" w:rsidTr="005E1E78">
        <w:trPr>
          <w:trHeight w:val="290"/>
        </w:trPr>
        <w:tc>
          <w:tcPr>
            <w:tcW w:w="1276" w:type="dxa"/>
            <w:tcBorders>
              <w:top w:val="nil"/>
              <w:left w:val="nil"/>
              <w:bottom w:val="nil"/>
              <w:right w:val="nil"/>
            </w:tcBorders>
            <w:noWrap/>
            <w:vAlign w:val="bottom"/>
            <w:hideMark/>
          </w:tcPr>
          <w:p w14:paraId="7A78C3DF"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05FF2F1C"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rostratus</w:t>
            </w:r>
            <w:r w:rsidRPr="008B2F05">
              <w:rPr>
                <w:rFonts w:eastAsia="Times New Roman"/>
                <w:color w:val="000000"/>
                <w:kern w:val="0"/>
                <w:sz w:val="22"/>
                <w:szCs w:val="22"/>
                <w14:ligatures w14:val="none"/>
              </w:rPr>
              <w:t xml:space="preserve"> (Newman, 1838)</w:t>
            </w:r>
          </w:p>
        </w:tc>
        <w:tc>
          <w:tcPr>
            <w:tcW w:w="992" w:type="dxa"/>
            <w:tcBorders>
              <w:top w:val="nil"/>
              <w:left w:val="nil"/>
              <w:bottom w:val="nil"/>
              <w:right w:val="nil"/>
            </w:tcBorders>
          </w:tcPr>
          <w:p w14:paraId="390AAE97" w14:textId="0031F1B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Pt.ro</w:t>
            </w:r>
          </w:p>
        </w:tc>
        <w:tc>
          <w:tcPr>
            <w:tcW w:w="708" w:type="dxa"/>
            <w:tcBorders>
              <w:top w:val="nil"/>
              <w:left w:val="nil"/>
              <w:bottom w:val="nil"/>
              <w:right w:val="nil"/>
            </w:tcBorders>
            <w:noWrap/>
            <w:vAlign w:val="center"/>
            <w:hideMark/>
          </w:tcPr>
          <w:p w14:paraId="29BF0AA2" w14:textId="04973CF8"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36</w:t>
            </w:r>
          </w:p>
        </w:tc>
        <w:tc>
          <w:tcPr>
            <w:tcW w:w="851" w:type="dxa"/>
            <w:tcBorders>
              <w:top w:val="nil"/>
              <w:left w:val="nil"/>
              <w:bottom w:val="nil"/>
              <w:right w:val="nil"/>
            </w:tcBorders>
            <w:noWrap/>
            <w:vAlign w:val="center"/>
            <w:hideMark/>
          </w:tcPr>
          <w:p w14:paraId="2107AAF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22</w:t>
            </w:r>
          </w:p>
        </w:tc>
        <w:tc>
          <w:tcPr>
            <w:tcW w:w="992" w:type="dxa"/>
            <w:tcBorders>
              <w:top w:val="nil"/>
              <w:left w:val="nil"/>
              <w:bottom w:val="nil"/>
              <w:right w:val="nil"/>
            </w:tcBorders>
            <w:vAlign w:val="center"/>
            <w:hideMark/>
          </w:tcPr>
          <w:p w14:paraId="3E359AF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58</w:t>
            </w:r>
          </w:p>
        </w:tc>
      </w:tr>
      <w:tr w:rsidR="00936D23" w:rsidRPr="008B2F05" w14:paraId="4A695B61" w14:textId="77777777" w:rsidTr="005E1E78">
        <w:trPr>
          <w:trHeight w:val="290"/>
        </w:trPr>
        <w:tc>
          <w:tcPr>
            <w:tcW w:w="1276" w:type="dxa"/>
            <w:tcBorders>
              <w:top w:val="nil"/>
              <w:left w:val="nil"/>
              <w:bottom w:val="nil"/>
              <w:right w:val="nil"/>
            </w:tcBorders>
            <w:noWrap/>
            <w:vAlign w:val="bottom"/>
            <w:hideMark/>
          </w:tcPr>
          <w:p w14:paraId="4874C83B"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43325587"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adoxus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639ADA9D" w14:textId="17125AE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Pt.ad</w:t>
            </w:r>
          </w:p>
        </w:tc>
        <w:tc>
          <w:tcPr>
            <w:tcW w:w="708" w:type="dxa"/>
            <w:tcBorders>
              <w:top w:val="nil"/>
              <w:left w:val="nil"/>
              <w:bottom w:val="nil"/>
              <w:right w:val="nil"/>
            </w:tcBorders>
            <w:noWrap/>
            <w:vAlign w:val="center"/>
            <w:hideMark/>
          </w:tcPr>
          <w:p w14:paraId="7D07EA90" w14:textId="402B990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19</w:t>
            </w:r>
          </w:p>
        </w:tc>
        <w:tc>
          <w:tcPr>
            <w:tcW w:w="851" w:type="dxa"/>
            <w:tcBorders>
              <w:top w:val="nil"/>
              <w:left w:val="nil"/>
              <w:bottom w:val="nil"/>
              <w:right w:val="nil"/>
            </w:tcBorders>
            <w:noWrap/>
            <w:vAlign w:val="center"/>
            <w:hideMark/>
          </w:tcPr>
          <w:p w14:paraId="33BEA44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80</w:t>
            </w:r>
          </w:p>
        </w:tc>
        <w:tc>
          <w:tcPr>
            <w:tcW w:w="992" w:type="dxa"/>
            <w:tcBorders>
              <w:top w:val="nil"/>
              <w:left w:val="nil"/>
              <w:bottom w:val="nil"/>
              <w:right w:val="nil"/>
            </w:tcBorders>
            <w:vAlign w:val="center"/>
            <w:hideMark/>
          </w:tcPr>
          <w:p w14:paraId="33B1FFE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99</w:t>
            </w:r>
          </w:p>
        </w:tc>
      </w:tr>
      <w:tr w:rsidR="00936D23" w:rsidRPr="008B2F05" w14:paraId="09D21896" w14:textId="77777777" w:rsidTr="005E1E78">
        <w:trPr>
          <w:trHeight w:val="290"/>
        </w:trPr>
        <w:tc>
          <w:tcPr>
            <w:tcW w:w="1276" w:type="dxa"/>
            <w:tcBorders>
              <w:top w:val="nil"/>
              <w:left w:val="nil"/>
              <w:bottom w:val="nil"/>
              <w:right w:val="nil"/>
            </w:tcBorders>
            <w:noWrap/>
            <w:vAlign w:val="bottom"/>
            <w:hideMark/>
          </w:tcPr>
          <w:p w14:paraId="46E36890"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1D2F2B5D"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Pterostichus</w:t>
            </w:r>
            <w:proofErr w:type="spellEnd"/>
            <w:r w:rsidRPr="008B2F05">
              <w:rPr>
                <w:rFonts w:eastAsia="Times New Roman"/>
                <w:i/>
                <w:iCs/>
                <w:color w:val="000000"/>
                <w:kern w:val="0"/>
                <w:sz w:val="22"/>
                <w:szCs w:val="22"/>
                <w14:ligatures w14:val="none"/>
              </w:rPr>
              <w:t xml:space="preserve"> tristis </w:t>
            </w:r>
            <w:r w:rsidRPr="008B2F05">
              <w:rPr>
                <w:rFonts w:eastAsia="Times New Roman"/>
                <w:color w:val="000000"/>
                <w:kern w:val="0"/>
                <w:sz w:val="22"/>
                <w:szCs w:val="22"/>
                <w14:ligatures w14:val="none"/>
              </w:rPr>
              <w:t>(Dejean, 1828)</w:t>
            </w:r>
          </w:p>
        </w:tc>
        <w:tc>
          <w:tcPr>
            <w:tcW w:w="992" w:type="dxa"/>
            <w:tcBorders>
              <w:top w:val="nil"/>
              <w:left w:val="nil"/>
              <w:bottom w:val="nil"/>
              <w:right w:val="nil"/>
            </w:tcBorders>
          </w:tcPr>
          <w:p w14:paraId="4EE4BDB3" w14:textId="3636724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Pt.tr</w:t>
            </w:r>
          </w:p>
        </w:tc>
        <w:tc>
          <w:tcPr>
            <w:tcW w:w="708" w:type="dxa"/>
            <w:tcBorders>
              <w:top w:val="nil"/>
              <w:left w:val="nil"/>
              <w:bottom w:val="nil"/>
              <w:right w:val="nil"/>
            </w:tcBorders>
            <w:noWrap/>
            <w:vAlign w:val="center"/>
            <w:hideMark/>
          </w:tcPr>
          <w:p w14:paraId="359F5A77" w14:textId="223E663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10</w:t>
            </w:r>
          </w:p>
        </w:tc>
        <w:tc>
          <w:tcPr>
            <w:tcW w:w="851" w:type="dxa"/>
            <w:tcBorders>
              <w:top w:val="nil"/>
              <w:left w:val="nil"/>
              <w:bottom w:val="nil"/>
              <w:right w:val="nil"/>
            </w:tcBorders>
            <w:noWrap/>
            <w:vAlign w:val="center"/>
            <w:hideMark/>
          </w:tcPr>
          <w:p w14:paraId="3D5E4C3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31</w:t>
            </w:r>
          </w:p>
        </w:tc>
        <w:tc>
          <w:tcPr>
            <w:tcW w:w="992" w:type="dxa"/>
            <w:tcBorders>
              <w:top w:val="nil"/>
              <w:left w:val="nil"/>
              <w:bottom w:val="nil"/>
              <w:right w:val="nil"/>
            </w:tcBorders>
            <w:vAlign w:val="center"/>
            <w:hideMark/>
          </w:tcPr>
          <w:p w14:paraId="659FA529"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41</w:t>
            </w:r>
          </w:p>
        </w:tc>
      </w:tr>
      <w:tr w:rsidR="00936D23" w:rsidRPr="008B2F05" w14:paraId="69F75D4B" w14:textId="77777777" w:rsidTr="005E1E78">
        <w:trPr>
          <w:trHeight w:val="290"/>
        </w:trPr>
        <w:tc>
          <w:tcPr>
            <w:tcW w:w="1276" w:type="dxa"/>
            <w:tcBorders>
              <w:top w:val="nil"/>
              <w:left w:val="nil"/>
              <w:bottom w:val="nil"/>
              <w:right w:val="nil"/>
            </w:tcBorders>
            <w:noWrap/>
            <w:vAlign w:val="bottom"/>
            <w:hideMark/>
          </w:tcPr>
          <w:p w14:paraId="5C05EBD0"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A3462AD"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Cyclotrachelus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fucatus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 xml:space="preserve"> (Freitag, 1969)</w:t>
            </w:r>
          </w:p>
        </w:tc>
        <w:tc>
          <w:tcPr>
            <w:tcW w:w="992" w:type="dxa"/>
            <w:tcBorders>
              <w:top w:val="nil"/>
              <w:left w:val="nil"/>
              <w:bottom w:val="nil"/>
              <w:right w:val="nil"/>
            </w:tcBorders>
          </w:tcPr>
          <w:p w14:paraId="2297F619" w14:textId="61CB5A54"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Cy.fu</w:t>
            </w:r>
            <w:proofErr w:type="spellEnd"/>
          </w:p>
        </w:tc>
        <w:tc>
          <w:tcPr>
            <w:tcW w:w="708" w:type="dxa"/>
            <w:tcBorders>
              <w:top w:val="nil"/>
              <w:left w:val="nil"/>
              <w:bottom w:val="nil"/>
              <w:right w:val="nil"/>
            </w:tcBorders>
            <w:noWrap/>
            <w:vAlign w:val="center"/>
            <w:hideMark/>
          </w:tcPr>
          <w:p w14:paraId="76BA7810" w14:textId="3F8313B6"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w:t>
            </w:r>
          </w:p>
        </w:tc>
        <w:tc>
          <w:tcPr>
            <w:tcW w:w="851" w:type="dxa"/>
            <w:tcBorders>
              <w:top w:val="nil"/>
              <w:left w:val="nil"/>
              <w:bottom w:val="nil"/>
              <w:right w:val="nil"/>
            </w:tcBorders>
            <w:noWrap/>
            <w:vAlign w:val="center"/>
            <w:hideMark/>
          </w:tcPr>
          <w:p w14:paraId="6A9CE94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20AD751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r>
      <w:tr w:rsidR="00936D23" w:rsidRPr="008B2F05" w14:paraId="27AD90CE" w14:textId="77777777" w:rsidTr="005E1E78">
        <w:trPr>
          <w:trHeight w:val="290"/>
        </w:trPr>
        <w:tc>
          <w:tcPr>
            <w:tcW w:w="1276" w:type="dxa"/>
            <w:tcBorders>
              <w:top w:val="nil"/>
              <w:left w:val="nil"/>
              <w:bottom w:val="nil"/>
              <w:right w:val="nil"/>
            </w:tcBorders>
            <w:noWrap/>
            <w:vAlign w:val="bottom"/>
            <w:hideMark/>
          </w:tcPr>
          <w:p w14:paraId="51C2E328"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3C91585D"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Cyclotrachelus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convivus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(LeConte, 1853)</w:t>
            </w:r>
          </w:p>
        </w:tc>
        <w:tc>
          <w:tcPr>
            <w:tcW w:w="992" w:type="dxa"/>
            <w:tcBorders>
              <w:top w:val="nil"/>
              <w:left w:val="nil"/>
              <w:bottom w:val="nil"/>
              <w:right w:val="nil"/>
            </w:tcBorders>
          </w:tcPr>
          <w:p w14:paraId="070145B2" w14:textId="51552593"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Cy.co</w:t>
            </w:r>
          </w:p>
        </w:tc>
        <w:tc>
          <w:tcPr>
            <w:tcW w:w="708" w:type="dxa"/>
            <w:tcBorders>
              <w:top w:val="nil"/>
              <w:left w:val="nil"/>
              <w:bottom w:val="nil"/>
              <w:right w:val="nil"/>
            </w:tcBorders>
            <w:noWrap/>
            <w:vAlign w:val="center"/>
            <w:hideMark/>
          </w:tcPr>
          <w:p w14:paraId="2EF7B1AA" w14:textId="1A7148C4"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6F67A457"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761898C9"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188A3391" w14:textId="77777777" w:rsidTr="005E1E78">
        <w:trPr>
          <w:trHeight w:val="290"/>
        </w:trPr>
        <w:tc>
          <w:tcPr>
            <w:tcW w:w="1276" w:type="dxa"/>
            <w:tcBorders>
              <w:top w:val="nil"/>
              <w:left w:val="nil"/>
              <w:bottom w:val="nil"/>
              <w:right w:val="nil"/>
            </w:tcBorders>
            <w:noWrap/>
            <w:vAlign w:val="bottom"/>
            <w:hideMark/>
          </w:tcPr>
          <w:p w14:paraId="4898EAEE"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D7979DD"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Cyclotrachelus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sigillatus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220CE3FF" w14:textId="4A8F692B"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Cy.si</w:t>
            </w:r>
          </w:p>
        </w:tc>
        <w:tc>
          <w:tcPr>
            <w:tcW w:w="708" w:type="dxa"/>
            <w:tcBorders>
              <w:top w:val="nil"/>
              <w:left w:val="nil"/>
              <w:bottom w:val="nil"/>
              <w:right w:val="nil"/>
            </w:tcBorders>
            <w:noWrap/>
            <w:vAlign w:val="center"/>
            <w:hideMark/>
          </w:tcPr>
          <w:p w14:paraId="2844DF1D" w14:textId="59475EC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22</w:t>
            </w:r>
          </w:p>
        </w:tc>
        <w:tc>
          <w:tcPr>
            <w:tcW w:w="851" w:type="dxa"/>
            <w:tcBorders>
              <w:top w:val="nil"/>
              <w:left w:val="nil"/>
              <w:bottom w:val="nil"/>
              <w:right w:val="nil"/>
            </w:tcBorders>
            <w:noWrap/>
            <w:vAlign w:val="center"/>
            <w:hideMark/>
          </w:tcPr>
          <w:p w14:paraId="75302E7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52</w:t>
            </w:r>
          </w:p>
        </w:tc>
        <w:tc>
          <w:tcPr>
            <w:tcW w:w="992" w:type="dxa"/>
            <w:tcBorders>
              <w:top w:val="nil"/>
              <w:left w:val="nil"/>
              <w:bottom w:val="nil"/>
              <w:right w:val="nil"/>
            </w:tcBorders>
            <w:vAlign w:val="center"/>
            <w:hideMark/>
          </w:tcPr>
          <w:p w14:paraId="5474017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74</w:t>
            </w:r>
          </w:p>
        </w:tc>
      </w:tr>
      <w:tr w:rsidR="00936D23" w:rsidRPr="008B2F05" w14:paraId="499CB4C2" w14:textId="77777777" w:rsidTr="005E1E78">
        <w:trPr>
          <w:trHeight w:val="290"/>
        </w:trPr>
        <w:tc>
          <w:tcPr>
            <w:tcW w:w="1276" w:type="dxa"/>
            <w:tcBorders>
              <w:top w:val="nil"/>
              <w:left w:val="nil"/>
              <w:bottom w:val="nil"/>
              <w:right w:val="nil"/>
            </w:tcBorders>
            <w:noWrap/>
            <w:vAlign w:val="bottom"/>
            <w:hideMark/>
          </w:tcPr>
          <w:p w14:paraId="08E8EFE9"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Chlaeniini</w:t>
            </w:r>
            <w:proofErr w:type="spellEnd"/>
          </w:p>
        </w:tc>
        <w:tc>
          <w:tcPr>
            <w:tcW w:w="4253" w:type="dxa"/>
            <w:tcBorders>
              <w:top w:val="nil"/>
              <w:left w:val="nil"/>
              <w:bottom w:val="nil"/>
              <w:right w:val="nil"/>
            </w:tcBorders>
            <w:noWrap/>
            <w:vAlign w:val="center"/>
            <w:hideMark/>
          </w:tcPr>
          <w:p w14:paraId="6B487F64"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55297022"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574C1B4C" w14:textId="1D25FB61"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1DC00D80"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6BD2A7A3" w14:textId="77777777" w:rsidR="00936D23" w:rsidRPr="008B2F05" w:rsidRDefault="00936D23" w:rsidP="00936D23">
            <w:pPr>
              <w:jc w:val="right"/>
              <w:rPr>
                <w:rFonts w:eastAsia="Times New Roman"/>
                <w:kern w:val="0"/>
                <w14:ligatures w14:val="none"/>
              </w:rPr>
            </w:pPr>
          </w:p>
        </w:tc>
      </w:tr>
      <w:tr w:rsidR="00936D23" w:rsidRPr="008B2F05" w14:paraId="53A683E7" w14:textId="77777777" w:rsidTr="005E1E78">
        <w:trPr>
          <w:trHeight w:val="290"/>
        </w:trPr>
        <w:tc>
          <w:tcPr>
            <w:tcW w:w="1276" w:type="dxa"/>
            <w:tcBorders>
              <w:top w:val="nil"/>
              <w:left w:val="nil"/>
              <w:bottom w:val="nil"/>
              <w:right w:val="nil"/>
            </w:tcBorders>
            <w:noWrap/>
            <w:vAlign w:val="bottom"/>
            <w:hideMark/>
          </w:tcPr>
          <w:p w14:paraId="1BCF64A0"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7E54020C"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Chlaenius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emarginatus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52ED82DF" w14:textId="7AC27E9E"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Ch.em</w:t>
            </w:r>
            <w:proofErr w:type="spellEnd"/>
          </w:p>
        </w:tc>
        <w:tc>
          <w:tcPr>
            <w:tcW w:w="708" w:type="dxa"/>
            <w:tcBorders>
              <w:top w:val="nil"/>
              <w:left w:val="nil"/>
              <w:bottom w:val="nil"/>
              <w:right w:val="nil"/>
            </w:tcBorders>
            <w:noWrap/>
            <w:vAlign w:val="center"/>
            <w:hideMark/>
          </w:tcPr>
          <w:p w14:paraId="77DF81D7" w14:textId="7A8ECA22"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137</w:t>
            </w:r>
          </w:p>
        </w:tc>
        <w:tc>
          <w:tcPr>
            <w:tcW w:w="851" w:type="dxa"/>
            <w:tcBorders>
              <w:top w:val="nil"/>
              <w:left w:val="nil"/>
              <w:bottom w:val="nil"/>
              <w:right w:val="nil"/>
            </w:tcBorders>
            <w:noWrap/>
            <w:vAlign w:val="center"/>
            <w:hideMark/>
          </w:tcPr>
          <w:p w14:paraId="5484FC2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25</w:t>
            </w:r>
          </w:p>
        </w:tc>
        <w:tc>
          <w:tcPr>
            <w:tcW w:w="992" w:type="dxa"/>
            <w:tcBorders>
              <w:top w:val="nil"/>
              <w:left w:val="nil"/>
              <w:bottom w:val="nil"/>
              <w:right w:val="nil"/>
            </w:tcBorders>
            <w:vAlign w:val="center"/>
            <w:hideMark/>
          </w:tcPr>
          <w:p w14:paraId="0CC974E7"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162</w:t>
            </w:r>
          </w:p>
        </w:tc>
      </w:tr>
      <w:tr w:rsidR="00936D23" w:rsidRPr="008B2F05" w14:paraId="2AD1FFA7" w14:textId="77777777" w:rsidTr="005E1E78">
        <w:trPr>
          <w:trHeight w:val="290"/>
        </w:trPr>
        <w:tc>
          <w:tcPr>
            <w:tcW w:w="1276" w:type="dxa"/>
            <w:tcBorders>
              <w:top w:val="nil"/>
              <w:left w:val="nil"/>
              <w:bottom w:val="nil"/>
              <w:right w:val="nil"/>
            </w:tcBorders>
            <w:noWrap/>
            <w:vAlign w:val="bottom"/>
            <w:hideMark/>
          </w:tcPr>
          <w:p w14:paraId="361F216A"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351B9F2"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Chlaenius</w:t>
            </w:r>
            <w:proofErr w:type="spellEnd"/>
            <w:r w:rsidRPr="008B2F05">
              <w:rPr>
                <w:rFonts w:eastAsia="Times New Roman"/>
                <w:i/>
                <w:iCs/>
                <w:color w:val="000000"/>
                <w:kern w:val="0"/>
                <w:sz w:val="22"/>
                <w:szCs w:val="22"/>
                <w14:ligatures w14:val="none"/>
              </w:rPr>
              <w:t xml:space="preserve"> laticollis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2FA040BC" w14:textId="12807819"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Ch.la</w:t>
            </w:r>
          </w:p>
        </w:tc>
        <w:tc>
          <w:tcPr>
            <w:tcW w:w="708" w:type="dxa"/>
            <w:tcBorders>
              <w:top w:val="nil"/>
              <w:left w:val="nil"/>
              <w:bottom w:val="nil"/>
              <w:right w:val="nil"/>
            </w:tcBorders>
            <w:noWrap/>
            <w:vAlign w:val="center"/>
            <w:hideMark/>
          </w:tcPr>
          <w:p w14:paraId="51575BF8" w14:textId="723D2AC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851" w:type="dxa"/>
            <w:tcBorders>
              <w:top w:val="nil"/>
              <w:left w:val="nil"/>
              <w:bottom w:val="nil"/>
              <w:right w:val="nil"/>
            </w:tcBorders>
            <w:noWrap/>
            <w:vAlign w:val="center"/>
            <w:hideMark/>
          </w:tcPr>
          <w:p w14:paraId="1F7017E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2A50E3F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r>
      <w:tr w:rsidR="00936D23" w:rsidRPr="008B2F05" w14:paraId="4F2EAEC8" w14:textId="77777777" w:rsidTr="005E1E78">
        <w:trPr>
          <w:trHeight w:val="290"/>
        </w:trPr>
        <w:tc>
          <w:tcPr>
            <w:tcW w:w="1276" w:type="dxa"/>
            <w:tcBorders>
              <w:top w:val="nil"/>
              <w:left w:val="nil"/>
              <w:bottom w:val="nil"/>
              <w:right w:val="nil"/>
            </w:tcBorders>
            <w:noWrap/>
            <w:vAlign w:val="bottom"/>
            <w:hideMark/>
          </w:tcPr>
          <w:p w14:paraId="55497352"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Licinini</w:t>
            </w:r>
            <w:proofErr w:type="spellEnd"/>
          </w:p>
        </w:tc>
        <w:tc>
          <w:tcPr>
            <w:tcW w:w="4253" w:type="dxa"/>
            <w:tcBorders>
              <w:top w:val="nil"/>
              <w:left w:val="nil"/>
              <w:bottom w:val="nil"/>
              <w:right w:val="nil"/>
            </w:tcBorders>
            <w:noWrap/>
            <w:vAlign w:val="center"/>
            <w:hideMark/>
          </w:tcPr>
          <w:p w14:paraId="7DD9FFD4"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7FF6CB5A"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2F386F90" w14:textId="61010A58"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231CB16B"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1ECF2200" w14:textId="77777777" w:rsidR="00936D23" w:rsidRPr="008B2F05" w:rsidRDefault="00936D23" w:rsidP="00936D23">
            <w:pPr>
              <w:jc w:val="right"/>
              <w:rPr>
                <w:rFonts w:eastAsia="Times New Roman"/>
                <w:kern w:val="0"/>
                <w14:ligatures w14:val="none"/>
              </w:rPr>
            </w:pPr>
          </w:p>
        </w:tc>
      </w:tr>
      <w:tr w:rsidR="00936D23" w:rsidRPr="008B2F05" w14:paraId="535C5953" w14:textId="77777777" w:rsidTr="005E1E78">
        <w:trPr>
          <w:trHeight w:val="290"/>
        </w:trPr>
        <w:tc>
          <w:tcPr>
            <w:tcW w:w="1276" w:type="dxa"/>
            <w:tcBorders>
              <w:top w:val="nil"/>
              <w:left w:val="nil"/>
              <w:bottom w:val="nil"/>
              <w:right w:val="nil"/>
            </w:tcBorders>
            <w:noWrap/>
            <w:vAlign w:val="bottom"/>
            <w:hideMark/>
          </w:tcPr>
          <w:p w14:paraId="4CF4050C"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487287C2"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Dicaelus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politus</w:t>
            </w:r>
            <w:proofErr w:type="spellEnd"/>
            <w:r w:rsidRPr="008B2F05">
              <w:rPr>
                <w:rFonts w:eastAsia="Times New Roman"/>
                <w:color w:val="000000"/>
                <w:kern w:val="0"/>
                <w:sz w:val="22"/>
                <w:szCs w:val="22"/>
                <w14:ligatures w14:val="none"/>
              </w:rPr>
              <w:t xml:space="preserve"> Dejean, 1826</w:t>
            </w:r>
          </w:p>
        </w:tc>
        <w:tc>
          <w:tcPr>
            <w:tcW w:w="992" w:type="dxa"/>
            <w:tcBorders>
              <w:top w:val="nil"/>
              <w:left w:val="nil"/>
              <w:bottom w:val="nil"/>
              <w:right w:val="nil"/>
            </w:tcBorders>
          </w:tcPr>
          <w:p w14:paraId="58CA0C13" w14:textId="658C24EE"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Di.po</w:t>
            </w:r>
            <w:proofErr w:type="spellEnd"/>
          </w:p>
        </w:tc>
        <w:tc>
          <w:tcPr>
            <w:tcW w:w="708" w:type="dxa"/>
            <w:tcBorders>
              <w:top w:val="nil"/>
              <w:left w:val="nil"/>
              <w:bottom w:val="nil"/>
              <w:right w:val="nil"/>
            </w:tcBorders>
            <w:noWrap/>
            <w:vAlign w:val="center"/>
            <w:hideMark/>
          </w:tcPr>
          <w:p w14:paraId="6CCEF49E" w14:textId="06CBF030"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54</w:t>
            </w:r>
          </w:p>
        </w:tc>
        <w:tc>
          <w:tcPr>
            <w:tcW w:w="851" w:type="dxa"/>
            <w:tcBorders>
              <w:top w:val="nil"/>
              <w:left w:val="nil"/>
              <w:bottom w:val="nil"/>
              <w:right w:val="nil"/>
            </w:tcBorders>
            <w:noWrap/>
            <w:vAlign w:val="center"/>
            <w:hideMark/>
          </w:tcPr>
          <w:p w14:paraId="5A8B34C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13</w:t>
            </w:r>
          </w:p>
        </w:tc>
        <w:tc>
          <w:tcPr>
            <w:tcW w:w="992" w:type="dxa"/>
            <w:tcBorders>
              <w:top w:val="nil"/>
              <w:left w:val="nil"/>
              <w:bottom w:val="nil"/>
              <w:right w:val="nil"/>
            </w:tcBorders>
            <w:vAlign w:val="center"/>
            <w:hideMark/>
          </w:tcPr>
          <w:p w14:paraId="2973A48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67</w:t>
            </w:r>
          </w:p>
        </w:tc>
      </w:tr>
      <w:tr w:rsidR="00936D23" w:rsidRPr="008B2F05" w14:paraId="1B2BAE97" w14:textId="77777777" w:rsidTr="005E1E78">
        <w:trPr>
          <w:trHeight w:val="290"/>
        </w:trPr>
        <w:tc>
          <w:tcPr>
            <w:tcW w:w="1276" w:type="dxa"/>
            <w:tcBorders>
              <w:top w:val="nil"/>
              <w:left w:val="nil"/>
              <w:bottom w:val="nil"/>
              <w:right w:val="nil"/>
            </w:tcBorders>
            <w:noWrap/>
            <w:vAlign w:val="bottom"/>
            <w:hideMark/>
          </w:tcPr>
          <w:p w14:paraId="18DB9EC5"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3C66A855"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Dicaelus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teter</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Bonelli, 1813</w:t>
            </w:r>
          </w:p>
        </w:tc>
        <w:tc>
          <w:tcPr>
            <w:tcW w:w="992" w:type="dxa"/>
            <w:tcBorders>
              <w:top w:val="nil"/>
              <w:left w:val="nil"/>
              <w:bottom w:val="nil"/>
              <w:right w:val="nil"/>
            </w:tcBorders>
          </w:tcPr>
          <w:p w14:paraId="5A967EB6" w14:textId="4C71B419"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Di.te</w:t>
            </w:r>
            <w:proofErr w:type="spellEnd"/>
          </w:p>
        </w:tc>
        <w:tc>
          <w:tcPr>
            <w:tcW w:w="708" w:type="dxa"/>
            <w:tcBorders>
              <w:top w:val="nil"/>
              <w:left w:val="nil"/>
              <w:bottom w:val="nil"/>
              <w:right w:val="nil"/>
            </w:tcBorders>
            <w:noWrap/>
            <w:vAlign w:val="center"/>
            <w:hideMark/>
          </w:tcPr>
          <w:p w14:paraId="4954AAA2" w14:textId="52CE977D"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68</w:t>
            </w:r>
          </w:p>
        </w:tc>
        <w:tc>
          <w:tcPr>
            <w:tcW w:w="851" w:type="dxa"/>
            <w:tcBorders>
              <w:top w:val="nil"/>
              <w:left w:val="nil"/>
              <w:bottom w:val="nil"/>
              <w:right w:val="nil"/>
            </w:tcBorders>
            <w:noWrap/>
            <w:vAlign w:val="center"/>
            <w:hideMark/>
          </w:tcPr>
          <w:p w14:paraId="5022D5F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10</w:t>
            </w:r>
          </w:p>
        </w:tc>
        <w:tc>
          <w:tcPr>
            <w:tcW w:w="992" w:type="dxa"/>
            <w:tcBorders>
              <w:top w:val="nil"/>
              <w:left w:val="nil"/>
              <w:bottom w:val="nil"/>
              <w:right w:val="nil"/>
            </w:tcBorders>
            <w:vAlign w:val="center"/>
            <w:hideMark/>
          </w:tcPr>
          <w:p w14:paraId="6376C7F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78</w:t>
            </w:r>
          </w:p>
        </w:tc>
      </w:tr>
      <w:tr w:rsidR="00936D23" w:rsidRPr="008B2F05" w14:paraId="4CAC012C" w14:textId="77777777" w:rsidTr="005E1E78">
        <w:trPr>
          <w:trHeight w:val="290"/>
        </w:trPr>
        <w:tc>
          <w:tcPr>
            <w:tcW w:w="1276" w:type="dxa"/>
            <w:tcBorders>
              <w:top w:val="nil"/>
              <w:left w:val="nil"/>
              <w:bottom w:val="nil"/>
              <w:right w:val="nil"/>
            </w:tcBorders>
            <w:noWrap/>
            <w:vAlign w:val="bottom"/>
            <w:hideMark/>
          </w:tcPr>
          <w:p w14:paraId="75D59378"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Harpalini</w:t>
            </w:r>
            <w:proofErr w:type="spellEnd"/>
          </w:p>
        </w:tc>
        <w:tc>
          <w:tcPr>
            <w:tcW w:w="4253" w:type="dxa"/>
            <w:tcBorders>
              <w:top w:val="nil"/>
              <w:left w:val="nil"/>
              <w:bottom w:val="nil"/>
              <w:right w:val="nil"/>
            </w:tcBorders>
            <w:noWrap/>
            <w:vAlign w:val="center"/>
            <w:hideMark/>
          </w:tcPr>
          <w:p w14:paraId="1D8760C7"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4392112A"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6D986145" w14:textId="2417E3FC"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09D89000"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54191442" w14:textId="77777777" w:rsidR="00936D23" w:rsidRPr="008B2F05" w:rsidRDefault="00936D23" w:rsidP="00936D23">
            <w:pPr>
              <w:jc w:val="right"/>
              <w:rPr>
                <w:rFonts w:eastAsia="Times New Roman"/>
                <w:kern w:val="0"/>
                <w14:ligatures w14:val="none"/>
              </w:rPr>
            </w:pPr>
          </w:p>
        </w:tc>
      </w:tr>
      <w:tr w:rsidR="00936D23" w:rsidRPr="008B2F05" w14:paraId="6B1A18FA" w14:textId="77777777" w:rsidTr="005E1E78">
        <w:trPr>
          <w:trHeight w:val="290"/>
        </w:trPr>
        <w:tc>
          <w:tcPr>
            <w:tcW w:w="1276" w:type="dxa"/>
            <w:tcBorders>
              <w:top w:val="nil"/>
              <w:left w:val="nil"/>
              <w:bottom w:val="nil"/>
              <w:right w:val="nil"/>
            </w:tcBorders>
            <w:noWrap/>
            <w:vAlign w:val="bottom"/>
            <w:hideMark/>
          </w:tcPr>
          <w:p w14:paraId="7DB5CA66"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4222ADF4"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Notiobia</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nitidipennis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(LeConte, 1847)</w:t>
            </w:r>
          </w:p>
        </w:tc>
        <w:tc>
          <w:tcPr>
            <w:tcW w:w="992" w:type="dxa"/>
            <w:tcBorders>
              <w:top w:val="nil"/>
              <w:left w:val="nil"/>
              <w:bottom w:val="nil"/>
              <w:right w:val="nil"/>
            </w:tcBorders>
          </w:tcPr>
          <w:p w14:paraId="79A69BA7" w14:textId="411703A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No.ni</w:t>
            </w:r>
          </w:p>
        </w:tc>
        <w:tc>
          <w:tcPr>
            <w:tcW w:w="708" w:type="dxa"/>
            <w:tcBorders>
              <w:top w:val="nil"/>
              <w:left w:val="nil"/>
              <w:bottom w:val="nil"/>
              <w:right w:val="nil"/>
            </w:tcBorders>
            <w:noWrap/>
            <w:vAlign w:val="center"/>
            <w:hideMark/>
          </w:tcPr>
          <w:p w14:paraId="47785011" w14:textId="2BBC80D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c>
          <w:tcPr>
            <w:tcW w:w="851" w:type="dxa"/>
            <w:tcBorders>
              <w:top w:val="nil"/>
              <w:left w:val="nil"/>
              <w:bottom w:val="nil"/>
              <w:right w:val="nil"/>
            </w:tcBorders>
            <w:noWrap/>
            <w:vAlign w:val="center"/>
            <w:hideMark/>
          </w:tcPr>
          <w:p w14:paraId="6DA481A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5B0DD51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r>
      <w:tr w:rsidR="00936D23" w:rsidRPr="008B2F05" w14:paraId="7C578B21" w14:textId="77777777" w:rsidTr="005E1E78">
        <w:trPr>
          <w:trHeight w:val="290"/>
        </w:trPr>
        <w:tc>
          <w:tcPr>
            <w:tcW w:w="1276" w:type="dxa"/>
            <w:tcBorders>
              <w:top w:val="nil"/>
              <w:left w:val="nil"/>
              <w:bottom w:val="nil"/>
              <w:right w:val="nil"/>
            </w:tcBorders>
            <w:noWrap/>
            <w:vAlign w:val="bottom"/>
            <w:hideMark/>
          </w:tcPr>
          <w:p w14:paraId="633D140C"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3936F97C"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Anisodactylus</w:t>
            </w:r>
            <w:proofErr w:type="spellEnd"/>
            <w:r w:rsidRPr="008B2F05">
              <w:rPr>
                <w:rFonts w:eastAsia="Times New Roman"/>
                <w:i/>
                <w:iCs/>
                <w:color w:val="000000"/>
                <w:kern w:val="0"/>
                <w:sz w:val="22"/>
                <w:szCs w:val="22"/>
                <w14:ligatures w14:val="none"/>
              </w:rPr>
              <w:t xml:space="preserve"> harrisii </w:t>
            </w:r>
            <w:r w:rsidRPr="008B2F05">
              <w:rPr>
                <w:rFonts w:eastAsia="Times New Roman"/>
                <w:color w:val="000000"/>
                <w:kern w:val="0"/>
                <w:sz w:val="22"/>
                <w:szCs w:val="22"/>
                <w14:ligatures w14:val="none"/>
              </w:rPr>
              <w:t>LeConte, 1863</w:t>
            </w:r>
          </w:p>
        </w:tc>
        <w:tc>
          <w:tcPr>
            <w:tcW w:w="992" w:type="dxa"/>
            <w:tcBorders>
              <w:top w:val="nil"/>
              <w:left w:val="nil"/>
              <w:bottom w:val="nil"/>
              <w:right w:val="nil"/>
            </w:tcBorders>
          </w:tcPr>
          <w:p w14:paraId="1833EF46" w14:textId="2AF46FC5"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An.ha</w:t>
            </w:r>
            <w:proofErr w:type="spellEnd"/>
          </w:p>
        </w:tc>
        <w:tc>
          <w:tcPr>
            <w:tcW w:w="708" w:type="dxa"/>
            <w:tcBorders>
              <w:top w:val="nil"/>
              <w:left w:val="nil"/>
              <w:bottom w:val="nil"/>
              <w:right w:val="nil"/>
            </w:tcBorders>
            <w:noWrap/>
            <w:vAlign w:val="center"/>
            <w:hideMark/>
          </w:tcPr>
          <w:p w14:paraId="0D0DDDD2" w14:textId="6A173AB4"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851" w:type="dxa"/>
            <w:tcBorders>
              <w:top w:val="nil"/>
              <w:left w:val="nil"/>
              <w:bottom w:val="nil"/>
              <w:right w:val="nil"/>
            </w:tcBorders>
            <w:noWrap/>
            <w:vAlign w:val="center"/>
            <w:hideMark/>
          </w:tcPr>
          <w:p w14:paraId="6803779C"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68108FF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r>
      <w:tr w:rsidR="00936D23" w:rsidRPr="008B2F05" w14:paraId="5849B45E" w14:textId="77777777" w:rsidTr="005E1E78">
        <w:trPr>
          <w:trHeight w:val="290"/>
        </w:trPr>
        <w:tc>
          <w:tcPr>
            <w:tcW w:w="1276" w:type="dxa"/>
            <w:tcBorders>
              <w:top w:val="nil"/>
              <w:left w:val="nil"/>
              <w:bottom w:val="nil"/>
              <w:right w:val="nil"/>
            </w:tcBorders>
            <w:noWrap/>
            <w:vAlign w:val="bottom"/>
            <w:hideMark/>
          </w:tcPr>
          <w:p w14:paraId="458176BC"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12B4ECFB"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Anisodactylus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melanopus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(Haldeman, 1843)</w:t>
            </w:r>
          </w:p>
        </w:tc>
        <w:tc>
          <w:tcPr>
            <w:tcW w:w="992" w:type="dxa"/>
            <w:tcBorders>
              <w:top w:val="nil"/>
              <w:left w:val="nil"/>
              <w:bottom w:val="nil"/>
              <w:right w:val="nil"/>
            </w:tcBorders>
          </w:tcPr>
          <w:p w14:paraId="08FDEC51" w14:textId="7E709854"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An.me</w:t>
            </w:r>
          </w:p>
        </w:tc>
        <w:tc>
          <w:tcPr>
            <w:tcW w:w="708" w:type="dxa"/>
            <w:tcBorders>
              <w:top w:val="nil"/>
              <w:left w:val="nil"/>
              <w:bottom w:val="nil"/>
              <w:right w:val="nil"/>
            </w:tcBorders>
            <w:noWrap/>
            <w:vAlign w:val="center"/>
            <w:hideMark/>
          </w:tcPr>
          <w:p w14:paraId="41F41520" w14:textId="47D9C8E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4BDB5274"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37F7003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088217D6" w14:textId="77777777" w:rsidTr="005E1E78">
        <w:trPr>
          <w:trHeight w:val="290"/>
        </w:trPr>
        <w:tc>
          <w:tcPr>
            <w:tcW w:w="1276" w:type="dxa"/>
            <w:tcBorders>
              <w:top w:val="nil"/>
              <w:left w:val="nil"/>
              <w:bottom w:val="nil"/>
              <w:right w:val="nil"/>
            </w:tcBorders>
            <w:noWrap/>
            <w:vAlign w:val="bottom"/>
            <w:hideMark/>
          </w:tcPr>
          <w:p w14:paraId="1E9951E4"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7AE76633"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Anisodactylus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nigerrimus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(Dejean, 1831)</w:t>
            </w:r>
          </w:p>
        </w:tc>
        <w:tc>
          <w:tcPr>
            <w:tcW w:w="992" w:type="dxa"/>
            <w:tcBorders>
              <w:top w:val="nil"/>
              <w:left w:val="nil"/>
              <w:bottom w:val="nil"/>
              <w:right w:val="nil"/>
            </w:tcBorders>
          </w:tcPr>
          <w:p w14:paraId="073AFF71" w14:textId="4090BE7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An.ni</w:t>
            </w:r>
          </w:p>
        </w:tc>
        <w:tc>
          <w:tcPr>
            <w:tcW w:w="708" w:type="dxa"/>
            <w:tcBorders>
              <w:top w:val="nil"/>
              <w:left w:val="nil"/>
              <w:bottom w:val="nil"/>
              <w:right w:val="nil"/>
            </w:tcBorders>
            <w:noWrap/>
            <w:vAlign w:val="center"/>
            <w:hideMark/>
          </w:tcPr>
          <w:p w14:paraId="1A48B295" w14:textId="34A3B3F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851" w:type="dxa"/>
            <w:tcBorders>
              <w:top w:val="nil"/>
              <w:left w:val="nil"/>
              <w:bottom w:val="nil"/>
              <w:right w:val="nil"/>
            </w:tcBorders>
            <w:noWrap/>
            <w:vAlign w:val="center"/>
            <w:hideMark/>
          </w:tcPr>
          <w:p w14:paraId="71F7C1F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w:t>
            </w:r>
          </w:p>
        </w:tc>
        <w:tc>
          <w:tcPr>
            <w:tcW w:w="992" w:type="dxa"/>
            <w:tcBorders>
              <w:top w:val="nil"/>
              <w:left w:val="nil"/>
              <w:bottom w:val="nil"/>
              <w:right w:val="nil"/>
            </w:tcBorders>
            <w:vAlign w:val="center"/>
            <w:hideMark/>
          </w:tcPr>
          <w:p w14:paraId="48D7FCC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w:t>
            </w:r>
          </w:p>
        </w:tc>
      </w:tr>
      <w:tr w:rsidR="00936D23" w:rsidRPr="008B2F05" w14:paraId="50173E00" w14:textId="77777777" w:rsidTr="005E1E78">
        <w:trPr>
          <w:trHeight w:val="290"/>
        </w:trPr>
        <w:tc>
          <w:tcPr>
            <w:tcW w:w="1276" w:type="dxa"/>
            <w:tcBorders>
              <w:top w:val="nil"/>
              <w:left w:val="nil"/>
              <w:bottom w:val="nil"/>
              <w:right w:val="nil"/>
            </w:tcBorders>
            <w:noWrap/>
            <w:vAlign w:val="bottom"/>
            <w:hideMark/>
          </w:tcPr>
          <w:p w14:paraId="01D911B0"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7F882F1A"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Amphasia</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interstitialis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7F26E15F" w14:textId="0BE776BC"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Am.in</w:t>
            </w:r>
          </w:p>
        </w:tc>
        <w:tc>
          <w:tcPr>
            <w:tcW w:w="708" w:type="dxa"/>
            <w:tcBorders>
              <w:top w:val="nil"/>
              <w:left w:val="nil"/>
              <w:bottom w:val="nil"/>
              <w:right w:val="nil"/>
            </w:tcBorders>
            <w:noWrap/>
            <w:vAlign w:val="center"/>
            <w:hideMark/>
          </w:tcPr>
          <w:p w14:paraId="2683F20F" w14:textId="1BAAB678"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c>
          <w:tcPr>
            <w:tcW w:w="851" w:type="dxa"/>
            <w:tcBorders>
              <w:top w:val="nil"/>
              <w:left w:val="nil"/>
              <w:bottom w:val="nil"/>
              <w:right w:val="nil"/>
            </w:tcBorders>
            <w:noWrap/>
            <w:vAlign w:val="center"/>
            <w:hideMark/>
          </w:tcPr>
          <w:p w14:paraId="2EE9EC5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5F1D672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w:t>
            </w:r>
          </w:p>
        </w:tc>
      </w:tr>
      <w:tr w:rsidR="00936D23" w:rsidRPr="008B2F05" w14:paraId="16DA5218" w14:textId="77777777" w:rsidTr="005E1E78">
        <w:trPr>
          <w:trHeight w:val="290"/>
        </w:trPr>
        <w:tc>
          <w:tcPr>
            <w:tcW w:w="1276" w:type="dxa"/>
            <w:tcBorders>
              <w:top w:val="nil"/>
              <w:left w:val="nil"/>
              <w:bottom w:val="nil"/>
              <w:right w:val="nil"/>
            </w:tcBorders>
            <w:noWrap/>
            <w:vAlign w:val="bottom"/>
            <w:hideMark/>
          </w:tcPr>
          <w:p w14:paraId="26B25533"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27B5F25"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Agonoleptus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thoracicus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(Casey, 1914)</w:t>
            </w:r>
          </w:p>
        </w:tc>
        <w:tc>
          <w:tcPr>
            <w:tcW w:w="992" w:type="dxa"/>
            <w:tcBorders>
              <w:top w:val="nil"/>
              <w:left w:val="nil"/>
              <w:bottom w:val="nil"/>
              <w:right w:val="nil"/>
            </w:tcBorders>
          </w:tcPr>
          <w:p w14:paraId="594E5F48" w14:textId="49C2B0C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Ag.th</w:t>
            </w:r>
          </w:p>
        </w:tc>
        <w:tc>
          <w:tcPr>
            <w:tcW w:w="708" w:type="dxa"/>
            <w:tcBorders>
              <w:top w:val="nil"/>
              <w:left w:val="nil"/>
              <w:bottom w:val="nil"/>
              <w:right w:val="nil"/>
            </w:tcBorders>
            <w:noWrap/>
            <w:vAlign w:val="center"/>
            <w:hideMark/>
          </w:tcPr>
          <w:p w14:paraId="71FDCB35" w14:textId="7DC713C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30699602"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5DAC97F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2CDD979C" w14:textId="77777777" w:rsidTr="005E1E78">
        <w:trPr>
          <w:trHeight w:val="290"/>
        </w:trPr>
        <w:tc>
          <w:tcPr>
            <w:tcW w:w="1276" w:type="dxa"/>
            <w:tcBorders>
              <w:top w:val="nil"/>
              <w:left w:val="nil"/>
              <w:bottom w:val="nil"/>
              <w:right w:val="nil"/>
            </w:tcBorders>
            <w:noWrap/>
            <w:vAlign w:val="bottom"/>
            <w:hideMark/>
          </w:tcPr>
          <w:p w14:paraId="508C185E"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98FAA16"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Harpalus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spadiceus</w:t>
            </w:r>
            <w:proofErr w:type="spellEnd"/>
            <w:r w:rsidRPr="008B2F05">
              <w:rPr>
                <w:rFonts w:eastAsia="Times New Roman"/>
                <w:color w:val="000000"/>
                <w:kern w:val="0"/>
                <w:sz w:val="22"/>
                <w:szCs w:val="22"/>
                <w14:ligatures w14:val="none"/>
              </w:rPr>
              <w:t xml:space="preserve"> Dejean, 1829</w:t>
            </w:r>
          </w:p>
        </w:tc>
        <w:tc>
          <w:tcPr>
            <w:tcW w:w="992" w:type="dxa"/>
            <w:tcBorders>
              <w:top w:val="nil"/>
              <w:left w:val="nil"/>
              <w:bottom w:val="nil"/>
              <w:right w:val="nil"/>
            </w:tcBorders>
          </w:tcPr>
          <w:p w14:paraId="64734050" w14:textId="4D05DCF9"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Ha.sp</w:t>
            </w:r>
            <w:proofErr w:type="spellEnd"/>
          </w:p>
        </w:tc>
        <w:tc>
          <w:tcPr>
            <w:tcW w:w="708" w:type="dxa"/>
            <w:tcBorders>
              <w:top w:val="nil"/>
              <w:left w:val="nil"/>
              <w:bottom w:val="nil"/>
              <w:right w:val="nil"/>
            </w:tcBorders>
            <w:noWrap/>
            <w:vAlign w:val="center"/>
            <w:hideMark/>
          </w:tcPr>
          <w:p w14:paraId="077CE2F7" w14:textId="58AC48D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5D1BD07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11</w:t>
            </w:r>
          </w:p>
        </w:tc>
        <w:tc>
          <w:tcPr>
            <w:tcW w:w="992" w:type="dxa"/>
            <w:tcBorders>
              <w:top w:val="nil"/>
              <w:left w:val="nil"/>
              <w:bottom w:val="nil"/>
              <w:right w:val="nil"/>
            </w:tcBorders>
            <w:vAlign w:val="center"/>
            <w:hideMark/>
          </w:tcPr>
          <w:p w14:paraId="0F18F139"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12</w:t>
            </w:r>
          </w:p>
        </w:tc>
      </w:tr>
      <w:tr w:rsidR="00936D23" w:rsidRPr="008B2F05" w14:paraId="63A4C24B" w14:textId="77777777" w:rsidTr="005E1E78">
        <w:trPr>
          <w:trHeight w:val="290"/>
        </w:trPr>
        <w:tc>
          <w:tcPr>
            <w:tcW w:w="1276" w:type="dxa"/>
            <w:tcBorders>
              <w:top w:val="nil"/>
              <w:left w:val="nil"/>
              <w:bottom w:val="nil"/>
              <w:right w:val="nil"/>
            </w:tcBorders>
            <w:noWrap/>
            <w:vAlign w:val="bottom"/>
            <w:hideMark/>
          </w:tcPr>
          <w:p w14:paraId="4C0E0447"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50C6F202"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Trichotichnus</w:t>
            </w:r>
            <w:proofErr w:type="spellEnd"/>
            <w:r w:rsidRPr="008B2F05">
              <w:rPr>
                <w:rFonts w:eastAsia="Times New Roman"/>
                <w:i/>
                <w:iCs/>
                <w:color w:val="000000"/>
                <w:kern w:val="0"/>
                <w:sz w:val="22"/>
                <w:szCs w:val="22"/>
                <w14:ligatures w14:val="none"/>
              </w:rPr>
              <w:t xml:space="preserve"> autumnalis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195E7DA3" w14:textId="74FB2C3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Tr.au</w:t>
            </w:r>
          </w:p>
        </w:tc>
        <w:tc>
          <w:tcPr>
            <w:tcW w:w="708" w:type="dxa"/>
            <w:tcBorders>
              <w:top w:val="nil"/>
              <w:left w:val="nil"/>
              <w:bottom w:val="nil"/>
              <w:right w:val="nil"/>
            </w:tcBorders>
            <w:noWrap/>
            <w:vAlign w:val="center"/>
            <w:hideMark/>
          </w:tcPr>
          <w:p w14:paraId="7B3F04E0" w14:textId="047F0E9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10</w:t>
            </w:r>
          </w:p>
        </w:tc>
        <w:tc>
          <w:tcPr>
            <w:tcW w:w="851" w:type="dxa"/>
            <w:tcBorders>
              <w:top w:val="nil"/>
              <w:left w:val="nil"/>
              <w:bottom w:val="nil"/>
              <w:right w:val="nil"/>
            </w:tcBorders>
            <w:noWrap/>
            <w:vAlign w:val="center"/>
            <w:hideMark/>
          </w:tcPr>
          <w:p w14:paraId="3BAAF08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992" w:type="dxa"/>
            <w:tcBorders>
              <w:top w:val="nil"/>
              <w:left w:val="nil"/>
              <w:bottom w:val="nil"/>
              <w:right w:val="nil"/>
            </w:tcBorders>
            <w:vAlign w:val="center"/>
            <w:hideMark/>
          </w:tcPr>
          <w:p w14:paraId="27DA14EE"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12</w:t>
            </w:r>
          </w:p>
        </w:tc>
      </w:tr>
      <w:tr w:rsidR="00936D23" w:rsidRPr="008B2F05" w14:paraId="0363B6EC" w14:textId="77777777" w:rsidTr="005E1E78">
        <w:trPr>
          <w:trHeight w:val="290"/>
        </w:trPr>
        <w:tc>
          <w:tcPr>
            <w:tcW w:w="1276" w:type="dxa"/>
            <w:tcBorders>
              <w:top w:val="nil"/>
              <w:left w:val="nil"/>
              <w:bottom w:val="nil"/>
              <w:right w:val="nil"/>
            </w:tcBorders>
            <w:noWrap/>
            <w:vAlign w:val="bottom"/>
            <w:hideMark/>
          </w:tcPr>
          <w:p w14:paraId="42BEA252" w14:textId="77777777" w:rsidR="00936D23" w:rsidRPr="008B2F05" w:rsidRDefault="00936D23" w:rsidP="00936D23">
            <w:pPr>
              <w:rPr>
                <w:rFonts w:eastAsia="Times New Roman"/>
                <w:color w:val="000000"/>
                <w:kern w:val="0"/>
                <w:sz w:val="22"/>
                <w:szCs w:val="22"/>
                <w14:ligatures w14:val="none"/>
              </w:rPr>
            </w:pPr>
            <w:commentRangeStart w:id="13"/>
            <w:proofErr w:type="spellStart"/>
            <w:r w:rsidRPr="008B2F05">
              <w:rPr>
                <w:rFonts w:eastAsia="Times New Roman"/>
                <w:color w:val="000000"/>
                <w:kern w:val="0"/>
                <w:sz w:val="22"/>
                <w:szCs w:val="22"/>
                <w14:ligatures w14:val="none"/>
              </w:rPr>
              <w:t>Sphodrini</w:t>
            </w:r>
            <w:commentRangeEnd w:id="13"/>
            <w:proofErr w:type="spellEnd"/>
            <w:r w:rsidR="0053057D">
              <w:rPr>
                <w:rStyle w:val="CommentReference"/>
              </w:rPr>
              <w:commentReference w:id="13"/>
            </w:r>
          </w:p>
        </w:tc>
        <w:tc>
          <w:tcPr>
            <w:tcW w:w="4253" w:type="dxa"/>
            <w:tcBorders>
              <w:top w:val="nil"/>
              <w:left w:val="nil"/>
              <w:bottom w:val="nil"/>
              <w:right w:val="nil"/>
            </w:tcBorders>
            <w:noWrap/>
            <w:vAlign w:val="center"/>
            <w:hideMark/>
          </w:tcPr>
          <w:p w14:paraId="2665ECEC"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5D60B282"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2F3ED800" w14:textId="4D7A06B8"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18F14FAB"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7C8A1A86" w14:textId="77777777" w:rsidR="00936D23" w:rsidRPr="008B2F05" w:rsidRDefault="00936D23" w:rsidP="00936D23">
            <w:pPr>
              <w:jc w:val="right"/>
              <w:rPr>
                <w:rFonts w:eastAsia="Times New Roman"/>
                <w:kern w:val="0"/>
                <w14:ligatures w14:val="none"/>
              </w:rPr>
            </w:pPr>
          </w:p>
        </w:tc>
      </w:tr>
      <w:tr w:rsidR="00936D23" w:rsidRPr="008B2F05" w14:paraId="0023DBEC" w14:textId="77777777" w:rsidTr="005E1E78">
        <w:trPr>
          <w:trHeight w:val="290"/>
        </w:trPr>
        <w:tc>
          <w:tcPr>
            <w:tcW w:w="1276" w:type="dxa"/>
            <w:tcBorders>
              <w:top w:val="nil"/>
              <w:left w:val="nil"/>
              <w:bottom w:val="nil"/>
              <w:right w:val="nil"/>
            </w:tcBorders>
            <w:noWrap/>
            <w:vAlign w:val="bottom"/>
            <w:hideMark/>
          </w:tcPr>
          <w:p w14:paraId="236D3A87"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306B08C3"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Pseudamara</w:t>
            </w:r>
            <w:proofErr w:type="spellEnd"/>
            <w:r w:rsidRPr="008B2F05">
              <w:rPr>
                <w:rFonts w:eastAsia="Times New Roman"/>
                <w:i/>
                <w:iCs/>
                <w:color w:val="000000"/>
                <w:kern w:val="0"/>
                <w:sz w:val="22"/>
                <w:szCs w:val="22"/>
                <w14:ligatures w14:val="none"/>
              </w:rPr>
              <w:t xml:space="preserve"> arenaria </w:t>
            </w:r>
            <w:r w:rsidRPr="008B2F05">
              <w:rPr>
                <w:rFonts w:eastAsia="Times New Roman"/>
                <w:color w:val="000000"/>
                <w:kern w:val="0"/>
                <w:sz w:val="22"/>
                <w:szCs w:val="22"/>
                <w14:ligatures w14:val="none"/>
              </w:rPr>
              <w:t>(LeConte, 1847)</w:t>
            </w:r>
          </w:p>
        </w:tc>
        <w:tc>
          <w:tcPr>
            <w:tcW w:w="992" w:type="dxa"/>
            <w:tcBorders>
              <w:top w:val="nil"/>
              <w:left w:val="nil"/>
              <w:bottom w:val="nil"/>
              <w:right w:val="nil"/>
            </w:tcBorders>
          </w:tcPr>
          <w:p w14:paraId="0B9A87EA" w14:textId="62DD6D63"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Ps.ar</w:t>
            </w:r>
          </w:p>
        </w:tc>
        <w:tc>
          <w:tcPr>
            <w:tcW w:w="708" w:type="dxa"/>
            <w:tcBorders>
              <w:top w:val="nil"/>
              <w:left w:val="nil"/>
              <w:bottom w:val="nil"/>
              <w:right w:val="nil"/>
            </w:tcBorders>
            <w:noWrap/>
            <w:vAlign w:val="center"/>
            <w:hideMark/>
          </w:tcPr>
          <w:p w14:paraId="153BF1C4" w14:textId="6CF1997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851" w:type="dxa"/>
            <w:tcBorders>
              <w:top w:val="nil"/>
              <w:left w:val="nil"/>
              <w:bottom w:val="nil"/>
              <w:right w:val="nil"/>
            </w:tcBorders>
            <w:noWrap/>
            <w:vAlign w:val="center"/>
            <w:hideMark/>
          </w:tcPr>
          <w:p w14:paraId="37B6A64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75159C8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r>
      <w:tr w:rsidR="00936D23" w:rsidRPr="008B2F05" w14:paraId="61F26AD0" w14:textId="77777777" w:rsidTr="005E1E78">
        <w:trPr>
          <w:trHeight w:val="290"/>
        </w:trPr>
        <w:tc>
          <w:tcPr>
            <w:tcW w:w="1276" w:type="dxa"/>
            <w:tcBorders>
              <w:top w:val="nil"/>
              <w:left w:val="nil"/>
              <w:bottom w:val="nil"/>
              <w:right w:val="nil"/>
            </w:tcBorders>
            <w:noWrap/>
            <w:vAlign w:val="bottom"/>
            <w:hideMark/>
          </w:tcPr>
          <w:p w14:paraId="7AB89617"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Platynini</w:t>
            </w:r>
            <w:proofErr w:type="spellEnd"/>
          </w:p>
        </w:tc>
        <w:tc>
          <w:tcPr>
            <w:tcW w:w="4253" w:type="dxa"/>
            <w:tcBorders>
              <w:top w:val="nil"/>
              <w:left w:val="nil"/>
              <w:bottom w:val="nil"/>
              <w:right w:val="nil"/>
            </w:tcBorders>
            <w:noWrap/>
            <w:vAlign w:val="center"/>
            <w:hideMark/>
          </w:tcPr>
          <w:p w14:paraId="1662FAC1"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68D87878"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6E3A6C7E" w14:textId="5CD81633"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52610852"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6F891704" w14:textId="77777777" w:rsidR="00936D23" w:rsidRPr="008B2F05" w:rsidRDefault="00936D23" w:rsidP="00936D23">
            <w:pPr>
              <w:jc w:val="right"/>
              <w:rPr>
                <w:rFonts w:eastAsia="Times New Roman"/>
                <w:kern w:val="0"/>
                <w14:ligatures w14:val="none"/>
              </w:rPr>
            </w:pPr>
          </w:p>
        </w:tc>
      </w:tr>
      <w:tr w:rsidR="00936D23" w:rsidRPr="008B2F05" w14:paraId="61E3D6A5" w14:textId="77777777" w:rsidTr="005E1E78">
        <w:trPr>
          <w:trHeight w:val="290"/>
        </w:trPr>
        <w:tc>
          <w:tcPr>
            <w:tcW w:w="1276" w:type="dxa"/>
            <w:tcBorders>
              <w:top w:val="nil"/>
              <w:left w:val="nil"/>
              <w:bottom w:val="nil"/>
              <w:right w:val="nil"/>
            </w:tcBorders>
            <w:noWrap/>
            <w:vAlign w:val="bottom"/>
            <w:hideMark/>
          </w:tcPr>
          <w:p w14:paraId="2BF89C62"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7B9427E0"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Olisthopus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parmatus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 xml:space="preserve"> (Say, 1823)</w:t>
            </w:r>
          </w:p>
        </w:tc>
        <w:tc>
          <w:tcPr>
            <w:tcW w:w="992" w:type="dxa"/>
            <w:tcBorders>
              <w:top w:val="nil"/>
              <w:left w:val="nil"/>
              <w:bottom w:val="nil"/>
              <w:right w:val="nil"/>
            </w:tcBorders>
          </w:tcPr>
          <w:p w14:paraId="052FEA42" w14:textId="63BA5C9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Ol.pa</w:t>
            </w:r>
          </w:p>
        </w:tc>
        <w:tc>
          <w:tcPr>
            <w:tcW w:w="708" w:type="dxa"/>
            <w:tcBorders>
              <w:top w:val="nil"/>
              <w:left w:val="nil"/>
              <w:bottom w:val="nil"/>
              <w:right w:val="nil"/>
            </w:tcBorders>
            <w:noWrap/>
            <w:vAlign w:val="center"/>
            <w:hideMark/>
          </w:tcPr>
          <w:p w14:paraId="7DCAB921" w14:textId="418ACEE4"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851" w:type="dxa"/>
            <w:tcBorders>
              <w:top w:val="nil"/>
              <w:left w:val="nil"/>
              <w:bottom w:val="nil"/>
              <w:right w:val="nil"/>
            </w:tcBorders>
            <w:noWrap/>
            <w:vAlign w:val="center"/>
            <w:hideMark/>
          </w:tcPr>
          <w:p w14:paraId="652D1176"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2</w:t>
            </w:r>
          </w:p>
        </w:tc>
        <w:tc>
          <w:tcPr>
            <w:tcW w:w="992" w:type="dxa"/>
            <w:tcBorders>
              <w:top w:val="nil"/>
              <w:left w:val="nil"/>
              <w:bottom w:val="nil"/>
              <w:right w:val="nil"/>
            </w:tcBorders>
            <w:vAlign w:val="center"/>
            <w:hideMark/>
          </w:tcPr>
          <w:p w14:paraId="0D03BA0E"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w:t>
            </w:r>
          </w:p>
        </w:tc>
      </w:tr>
      <w:tr w:rsidR="00936D23" w:rsidRPr="008B2F05" w14:paraId="48833CF4" w14:textId="77777777" w:rsidTr="005E1E78">
        <w:trPr>
          <w:trHeight w:val="290"/>
        </w:trPr>
        <w:tc>
          <w:tcPr>
            <w:tcW w:w="1276" w:type="dxa"/>
            <w:tcBorders>
              <w:top w:val="nil"/>
              <w:left w:val="nil"/>
              <w:bottom w:val="nil"/>
              <w:right w:val="nil"/>
            </w:tcBorders>
            <w:noWrap/>
            <w:vAlign w:val="bottom"/>
            <w:hideMark/>
          </w:tcPr>
          <w:p w14:paraId="7CAE5BE4"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480845DE"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Agonum</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ferreum</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Haldeman, 1843</w:t>
            </w:r>
          </w:p>
        </w:tc>
        <w:tc>
          <w:tcPr>
            <w:tcW w:w="992" w:type="dxa"/>
            <w:tcBorders>
              <w:top w:val="nil"/>
              <w:left w:val="nil"/>
              <w:bottom w:val="nil"/>
              <w:right w:val="nil"/>
            </w:tcBorders>
          </w:tcPr>
          <w:p w14:paraId="32EF9E0E" w14:textId="7F7EB65D"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Ag.fe</w:t>
            </w:r>
            <w:proofErr w:type="spellEnd"/>
          </w:p>
        </w:tc>
        <w:tc>
          <w:tcPr>
            <w:tcW w:w="708" w:type="dxa"/>
            <w:tcBorders>
              <w:top w:val="nil"/>
              <w:left w:val="nil"/>
              <w:bottom w:val="nil"/>
              <w:right w:val="nil"/>
            </w:tcBorders>
            <w:noWrap/>
            <w:vAlign w:val="center"/>
            <w:hideMark/>
          </w:tcPr>
          <w:p w14:paraId="006D4239" w14:textId="3FE4431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7A923FB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57A487A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279BE223" w14:textId="77777777" w:rsidTr="005E1E78">
        <w:trPr>
          <w:trHeight w:val="290"/>
        </w:trPr>
        <w:tc>
          <w:tcPr>
            <w:tcW w:w="1276" w:type="dxa"/>
            <w:tcBorders>
              <w:top w:val="nil"/>
              <w:left w:val="nil"/>
              <w:bottom w:val="nil"/>
              <w:right w:val="nil"/>
            </w:tcBorders>
            <w:noWrap/>
            <w:vAlign w:val="bottom"/>
            <w:hideMark/>
          </w:tcPr>
          <w:p w14:paraId="6DC62B63"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67B717E"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Agonum</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fidele</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Casey, 1920</w:t>
            </w:r>
          </w:p>
        </w:tc>
        <w:tc>
          <w:tcPr>
            <w:tcW w:w="992" w:type="dxa"/>
            <w:tcBorders>
              <w:top w:val="nil"/>
              <w:left w:val="nil"/>
              <w:bottom w:val="nil"/>
              <w:right w:val="nil"/>
            </w:tcBorders>
          </w:tcPr>
          <w:p w14:paraId="179147EB" w14:textId="3B26FFC0"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Ag.fi</w:t>
            </w:r>
          </w:p>
        </w:tc>
        <w:tc>
          <w:tcPr>
            <w:tcW w:w="708" w:type="dxa"/>
            <w:tcBorders>
              <w:top w:val="nil"/>
              <w:left w:val="nil"/>
              <w:bottom w:val="nil"/>
              <w:right w:val="nil"/>
            </w:tcBorders>
            <w:noWrap/>
            <w:vAlign w:val="center"/>
            <w:hideMark/>
          </w:tcPr>
          <w:p w14:paraId="28BDEAC8" w14:textId="40946270"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31</w:t>
            </w:r>
          </w:p>
        </w:tc>
        <w:tc>
          <w:tcPr>
            <w:tcW w:w="851" w:type="dxa"/>
            <w:tcBorders>
              <w:top w:val="nil"/>
              <w:left w:val="nil"/>
              <w:bottom w:val="nil"/>
              <w:right w:val="nil"/>
            </w:tcBorders>
            <w:noWrap/>
            <w:vAlign w:val="center"/>
            <w:hideMark/>
          </w:tcPr>
          <w:p w14:paraId="18E4C5B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992" w:type="dxa"/>
            <w:tcBorders>
              <w:top w:val="nil"/>
              <w:left w:val="nil"/>
              <w:bottom w:val="nil"/>
              <w:right w:val="nil"/>
            </w:tcBorders>
            <w:vAlign w:val="center"/>
            <w:hideMark/>
          </w:tcPr>
          <w:p w14:paraId="1B82974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34</w:t>
            </w:r>
          </w:p>
        </w:tc>
      </w:tr>
      <w:tr w:rsidR="00936D23" w:rsidRPr="008B2F05" w14:paraId="10789214" w14:textId="77777777" w:rsidTr="005E1E78">
        <w:trPr>
          <w:trHeight w:val="290"/>
        </w:trPr>
        <w:tc>
          <w:tcPr>
            <w:tcW w:w="1276" w:type="dxa"/>
            <w:tcBorders>
              <w:top w:val="nil"/>
              <w:left w:val="nil"/>
              <w:bottom w:val="nil"/>
              <w:right w:val="nil"/>
            </w:tcBorders>
            <w:noWrap/>
            <w:vAlign w:val="bottom"/>
            <w:hideMark/>
          </w:tcPr>
          <w:p w14:paraId="223F27C4"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6BE555E1"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Agonum</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retractum</w:t>
            </w:r>
            <w:proofErr w:type="spellEnd"/>
            <w:r w:rsidRPr="008B2F05">
              <w:rPr>
                <w:rFonts w:eastAsia="Times New Roman"/>
                <w:color w:val="000000"/>
                <w:kern w:val="0"/>
                <w:sz w:val="22"/>
                <w:szCs w:val="22"/>
                <w14:ligatures w14:val="none"/>
              </w:rPr>
              <w:t xml:space="preserve"> LeConte, 1846</w:t>
            </w:r>
          </w:p>
        </w:tc>
        <w:tc>
          <w:tcPr>
            <w:tcW w:w="992" w:type="dxa"/>
            <w:tcBorders>
              <w:top w:val="nil"/>
              <w:left w:val="nil"/>
              <w:bottom w:val="nil"/>
              <w:right w:val="nil"/>
            </w:tcBorders>
          </w:tcPr>
          <w:p w14:paraId="3920EA00" w14:textId="622E4D3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Ag.re</w:t>
            </w:r>
          </w:p>
        </w:tc>
        <w:tc>
          <w:tcPr>
            <w:tcW w:w="708" w:type="dxa"/>
            <w:tcBorders>
              <w:top w:val="nil"/>
              <w:left w:val="nil"/>
              <w:bottom w:val="nil"/>
              <w:right w:val="nil"/>
            </w:tcBorders>
            <w:noWrap/>
            <w:vAlign w:val="center"/>
            <w:hideMark/>
          </w:tcPr>
          <w:p w14:paraId="581C841C" w14:textId="6FE1810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851" w:type="dxa"/>
            <w:tcBorders>
              <w:top w:val="nil"/>
              <w:left w:val="nil"/>
              <w:bottom w:val="nil"/>
              <w:right w:val="nil"/>
            </w:tcBorders>
            <w:noWrap/>
            <w:vAlign w:val="center"/>
            <w:hideMark/>
          </w:tcPr>
          <w:p w14:paraId="59050B4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992" w:type="dxa"/>
            <w:tcBorders>
              <w:top w:val="nil"/>
              <w:left w:val="nil"/>
              <w:bottom w:val="nil"/>
              <w:right w:val="nil"/>
            </w:tcBorders>
            <w:vAlign w:val="center"/>
            <w:hideMark/>
          </w:tcPr>
          <w:p w14:paraId="318D715D"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1A1E1FC6" w14:textId="77777777" w:rsidTr="005E1E78">
        <w:trPr>
          <w:trHeight w:val="290"/>
        </w:trPr>
        <w:tc>
          <w:tcPr>
            <w:tcW w:w="1276" w:type="dxa"/>
            <w:tcBorders>
              <w:top w:val="nil"/>
              <w:left w:val="nil"/>
              <w:bottom w:val="nil"/>
              <w:right w:val="nil"/>
            </w:tcBorders>
            <w:noWrap/>
            <w:vAlign w:val="bottom"/>
            <w:hideMark/>
          </w:tcPr>
          <w:p w14:paraId="7C88B77E"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3F45FC0"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Platynus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decentis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29D77ECD" w14:textId="25559A2A"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Pl.de</w:t>
            </w:r>
          </w:p>
        </w:tc>
        <w:tc>
          <w:tcPr>
            <w:tcW w:w="708" w:type="dxa"/>
            <w:tcBorders>
              <w:top w:val="nil"/>
              <w:left w:val="nil"/>
              <w:bottom w:val="nil"/>
              <w:right w:val="nil"/>
            </w:tcBorders>
            <w:noWrap/>
            <w:vAlign w:val="center"/>
            <w:hideMark/>
          </w:tcPr>
          <w:p w14:paraId="710A0FB4" w14:textId="7C9CE3A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2A096D1E"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46ABF423"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08F4252E" w14:textId="77777777" w:rsidTr="005E1E78">
        <w:trPr>
          <w:trHeight w:val="290"/>
        </w:trPr>
        <w:tc>
          <w:tcPr>
            <w:tcW w:w="1276" w:type="dxa"/>
            <w:tcBorders>
              <w:top w:val="nil"/>
              <w:left w:val="nil"/>
              <w:bottom w:val="nil"/>
              <w:right w:val="nil"/>
            </w:tcBorders>
            <w:noWrap/>
            <w:vAlign w:val="bottom"/>
            <w:hideMark/>
          </w:tcPr>
          <w:p w14:paraId="10B5A2C9"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2332A0CF"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Platynus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tenuicollis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(LeConte, 1846)</w:t>
            </w:r>
          </w:p>
        </w:tc>
        <w:tc>
          <w:tcPr>
            <w:tcW w:w="992" w:type="dxa"/>
            <w:tcBorders>
              <w:top w:val="nil"/>
              <w:left w:val="nil"/>
              <w:bottom w:val="nil"/>
              <w:right w:val="nil"/>
            </w:tcBorders>
          </w:tcPr>
          <w:p w14:paraId="70DA8F0A" w14:textId="60080CE8" w:rsidR="00936D23" w:rsidRPr="008B2F05" w:rsidRDefault="00936D23" w:rsidP="00936D23">
            <w:pPr>
              <w:jc w:val="right"/>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Pl.te</w:t>
            </w:r>
            <w:proofErr w:type="spellEnd"/>
          </w:p>
        </w:tc>
        <w:tc>
          <w:tcPr>
            <w:tcW w:w="708" w:type="dxa"/>
            <w:tcBorders>
              <w:top w:val="nil"/>
              <w:left w:val="nil"/>
              <w:bottom w:val="nil"/>
              <w:right w:val="nil"/>
            </w:tcBorders>
            <w:noWrap/>
            <w:vAlign w:val="center"/>
            <w:hideMark/>
          </w:tcPr>
          <w:p w14:paraId="684FE9FB" w14:textId="19AF303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851" w:type="dxa"/>
            <w:tcBorders>
              <w:top w:val="nil"/>
              <w:left w:val="nil"/>
              <w:bottom w:val="nil"/>
              <w:right w:val="nil"/>
            </w:tcBorders>
            <w:noWrap/>
            <w:vAlign w:val="center"/>
            <w:hideMark/>
          </w:tcPr>
          <w:p w14:paraId="5CD038A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5</w:t>
            </w:r>
          </w:p>
        </w:tc>
        <w:tc>
          <w:tcPr>
            <w:tcW w:w="992" w:type="dxa"/>
            <w:tcBorders>
              <w:top w:val="nil"/>
              <w:left w:val="nil"/>
              <w:bottom w:val="nil"/>
              <w:right w:val="nil"/>
            </w:tcBorders>
            <w:vAlign w:val="center"/>
            <w:hideMark/>
          </w:tcPr>
          <w:p w14:paraId="3B19F273"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w:t>
            </w:r>
          </w:p>
        </w:tc>
      </w:tr>
      <w:tr w:rsidR="00936D23" w:rsidRPr="008B2F05" w14:paraId="5AF0CBF4" w14:textId="77777777" w:rsidTr="005E1E78">
        <w:trPr>
          <w:trHeight w:val="290"/>
        </w:trPr>
        <w:tc>
          <w:tcPr>
            <w:tcW w:w="1276" w:type="dxa"/>
            <w:tcBorders>
              <w:top w:val="nil"/>
              <w:left w:val="nil"/>
              <w:bottom w:val="nil"/>
              <w:right w:val="nil"/>
            </w:tcBorders>
            <w:noWrap/>
            <w:vAlign w:val="bottom"/>
            <w:hideMark/>
          </w:tcPr>
          <w:p w14:paraId="1942F8B5"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394BE490"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Platynus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angustatus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Dejean, 1828</w:t>
            </w:r>
          </w:p>
        </w:tc>
        <w:tc>
          <w:tcPr>
            <w:tcW w:w="992" w:type="dxa"/>
            <w:tcBorders>
              <w:top w:val="nil"/>
              <w:left w:val="nil"/>
              <w:bottom w:val="nil"/>
              <w:right w:val="nil"/>
            </w:tcBorders>
          </w:tcPr>
          <w:p w14:paraId="3E438851" w14:textId="2FE3FD58"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Pl.an</w:t>
            </w:r>
          </w:p>
        </w:tc>
        <w:tc>
          <w:tcPr>
            <w:tcW w:w="708" w:type="dxa"/>
            <w:tcBorders>
              <w:top w:val="nil"/>
              <w:left w:val="nil"/>
              <w:bottom w:val="nil"/>
              <w:right w:val="nil"/>
            </w:tcBorders>
            <w:noWrap/>
            <w:vAlign w:val="center"/>
            <w:hideMark/>
          </w:tcPr>
          <w:p w14:paraId="2F8C339E" w14:textId="08DA6AE5"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19</w:t>
            </w:r>
          </w:p>
        </w:tc>
        <w:tc>
          <w:tcPr>
            <w:tcW w:w="851" w:type="dxa"/>
            <w:tcBorders>
              <w:top w:val="nil"/>
              <w:left w:val="nil"/>
              <w:bottom w:val="nil"/>
              <w:right w:val="nil"/>
            </w:tcBorders>
            <w:noWrap/>
            <w:vAlign w:val="center"/>
            <w:hideMark/>
          </w:tcPr>
          <w:p w14:paraId="30A4FCEE"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17</w:t>
            </w:r>
          </w:p>
        </w:tc>
        <w:tc>
          <w:tcPr>
            <w:tcW w:w="992" w:type="dxa"/>
            <w:tcBorders>
              <w:top w:val="nil"/>
              <w:left w:val="nil"/>
              <w:bottom w:val="nil"/>
              <w:right w:val="nil"/>
            </w:tcBorders>
            <w:vAlign w:val="center"/>
            <w:hideMark/>
          </w:tcPr>
          <w:p w14:paraId="448809B5"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36</w:t>
            </w:r>
          </w:p>
        </w:tc>
      </w:tr>
      <w:tr w:rsidR="00936D23" w:rsidRPr="008B2F05" w14:paraId="219EA29B" w14:textId="77777777" w:rsidTr="005E1E78">
        <w:trPr>
          <w:trHeight w:val="290"/>
        </w:trPr>
        <w:tc>
          <w:tcPr>
            <w:tcW w:w="1276" w:type="dxa"/>
            <w:tcBorders>
              <w:top w:val="nil"/>
              <w:left w:val="nil"/>
              <w:bottom w:val="nil"/>
              <w:right w:val="nil"/>
            </w:tcBorders>
            <w:noWrap/>
            <w:vAlign w:val="bottom"/>
            <w:hideMark/>
          </w:tcPr>
          <w:p w14:paraId="62CD2342"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Lebiini</w:t>
            </w:r>
            <w:proofErr w:type="spellEnd"/>
          </w:p>
        </w:tc>
        <w:tc>
          <w:tcPr>
            <w:tcW w:w="4253" w:type="dxa"/>
            <w:tcBorders>
              <w:top w:val="nil"/>
              <w:left w:val="nil"/>
              <w:bottom w:val="nil"/>
              <w:right w:val="nil"/>
            </w:tcBorders>
            <w:noWrap/>
            <w:vAlign w:val="center"/>
            <w:hideMark/>
          </w:tcPr>
          <w:p w14:paraId="72CE9016"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65568F6B"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797A9885" w14:textId="1A345967"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6F3A2252"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2443954F" w14:textId="77777777" w:rsidR="00936D23" w:rsidRPr="008B2F05" w:rsidRDefault="00936D23" w:rsidP="00936D23">
            <w:pPr>
              <w:jc w:val="right"/>
              <w:rPr>
                <w:rFonts w:eastAsia="Times New Roman"/>
                <w:kern w:val="0"/>
                <w14:ligatures w14:val="none"/>
              </w:rPr>
            </w:pPr>
          </w:p>
        </w:tc>
      </w:tr>
      <w:tr w:rsidR="00936D23" w:rsidRPr="008B2F05" w14:paraId="49029051" w14:textId="77777777" w:rsidTr="005E1E78">
        <w:trPr>
          <w:trHeight w:val="290"/>
        </w:trPr>
        <w:tc>
          <w:tcPr>
            <w:tcW w:w="1276" w:type="dxa"/>
            <w:tcBorders>
              <w:top w:val="nil"/>
              <w:left w:val="nil"/>
              <w:bottom w:val="nil"/>
              <w:right w:val="nil"/>
            </w:tcBorders>
            <w:noWrap/>
            <w:vAlign w:val="bottom"/>
            <w:hideMark/>
          </w:tcPr>
          <w:p w14:paraId="5DD0E1B5" w14:textId="77777777" w:rsidR="00936D23" w:rsidRPr="008B2F05" w:rsidRDefault="00936D23" w:rsidP="00936D23">
            <w:pPr>
              <w:jc w:val="right"/>
              <w:rPr>
                <w:rFonts w:eastAsia="Times New Roman"/>
                <w:kern w:val="0"/>
                <w14:ligatures w14:val="none"/>
              </w:rPr>
            </w:pPr>
          </w:p>
        </w:tc>
        <w:tc>
          <w:tcPr>
            <w:tcW w:w="4253" w:type="dxa"/>
            <w:tcBorders>
              <w:top w:val="nil"/>
              <w:left w:val="nil"/>
              <w:bottom w:val="nil"/>
              <w:right w:val="nil"/>
            </w:tcBorders>
            <w:noWrap/>
            <w:vAlign w:val="center"/>
            <w:hideMark/>
          </w:tcPr>
          <w:p w14:paraId="316FCEF2"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Cymindis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limbata</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Dejean, 1831</w:t>
            </w:r>
          </w:p>
        </w:tc>
        <w:tc>
          <w:tcPr>
            <w:tcW w:w="992" w:type="dxa"/>
            <w:tcBorders>
              <w:top w:val="nil"/>
              <w:left w:val="nil"/>
              <w:bottom w:val="nil"/>
              <w:right w:val="nil"/>
            </w:tcBorders>
          </w:tcPr>
          <w:p w14:paraId="2E917DAC" w14:textId="587AE35F"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Cy.li</w:t>
            </w:r>
          </w:p>
        </w:tc>
        <w:tc>
          <w:tcPr>
            <w:tcW w:w="708" w:type="dxa"/>
            <w:tcBorders>
              <w:top w:val="nil"/>
              <w:left w:val="nil"/>
              <w:bottom w:val="nil"/>
              <w:right w:val="nil"/>
            </w:tcBorders>
            <w:noWrap/>
            <w:vAlign w:val="center"/>
            <w:hideMark/>
          </w:tcPr>
          <w:p w14:paraId="2962ECDD" w14:textId="77E1DABD"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532590AF"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632C5E77"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1AB9464F" w14:textId="77777777" w:rsidTr="005E1E78">
        <w:trPr>
          <w:trHeight w:val="290"/>
        </w:trPr>
        <w:tc>
          <w:tcPr>
            <w:tcW w:w="1276" w:type="dxa"/>
            <w:tcBorders>
              <w:top w:val="nil"/>
              <w:left w:val="nil"/>
              <w:bottom w:val="nil"/>
              <w:right w:val="nil"/>
            </w:tcBorders>
            <w:noWrap/>
            <w:vAlign w:val="bottom"/>
            <w:hideMark/>
          </w:tcPr>
          <w:p w14:paraId="02674F4B"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505997E2"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Cymindis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platicollis</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(Say, 1823)</w:t>
            </w:r>
          </w:p>
        </w:tc>
        <w:tc>
          <w:tcPr>
            <w:tcW w:w="992" w:type="dxa"/>
            <w:tcBorders>
              <w:top w:val="nil"/>
              <w:left w:val="nil"/>
              <w:bottom w:val="nil"/>
              <w:right w:val="nil"/>
            </w:tcBorders>
          </w:tcPr>
          <w:p w14:paraId="7AB23EF9" w14:textId="7D719B82"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Cy.pl</w:t>
            </w:r>
          </w:p>
        </w:tc>
        <w:tc>
          <w:tcPr>
            <w:tcW w:w="708" w:type="dxa"/>
            <w:tcBorders>
              <w:top w:val="nil"/>
              <w:left w:val="nil"/>
              <w:bottom w:val="nil"/>
              <w:right w:val="nil"/>
            </w:tcBorders>
            <w:noWrap/>
            <w:vAlign w:val="center"/>
            <w:hideMark/>
          </w:tcPr>
          <w:p w14:paraId="18249651" w14:textId="7EA0D25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4EA76A68"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c>
          <w:tcPr>
            <w:tcW w:w="992" w:type="dxa"/>
            <w:tcBorders>
              <w:top w:val="nil"/>
              <w:left w:val="nil"/>
              <w:bottom w:val="nil"/>
              <w:right w:val="nil"/>
            </w:tcBorders>
            <w:vAlign w:val="center"/>
            <w:hideMark/>
          </w:tcPr>
          <w:p w14:paraId="07A9EE7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w:t>
            </w:r>
          </w:p>
        </w:tc>
      </w:tr>
      <w:tr w:rsidR="00936D23" w:rsidRPr="008B2F05" w14:paraId="5FDB953C" w14:textId="77777777" w:rsidTr="005E1E78">
        <w:trPr>
          <w:trHeight w:val="290"/>
        </w:trPr>
        <w:tc>
          <w:tcPr>
            <w:tcW w:w="1276" w:type="dxa"/>
            <w:tcBorders>
              <w:top w:val="nil"/>
              <w:left w:val="nil"/>
              <w:bottom w:val="nil"/>
              <w:right w:val="nil"/>
            </w:tcBorders>
            <w:noWrap/>
            <w:vAlign w:val="bottom"/>
            <w:hideMark/>
          </w:tcPr>
          <w:p w14:paraId="50CB0330" w14:textId="77777777" w:rsidR="00936D23" w:rsidRPr="008B2F05" w:rsidRDefault="00936D23" w:rsidP="00936D23">
            <w:pPr>
              <w:jc w:val="right"/>
              <w:rPr>
                <w:rFonts w:eastAsia="Times New Roman"/>
                <w:color w:val="000000"/>
                <w:kern w:val="0"/>
                <w:sz w:val="22"/>
                <w:szCs w:val="22"/>
                <w14:ligatures w14:val="none"/>
              </w:rPr>
            </w:pPr>
          </w:p>
        </w:tc>
        <w:tc>
          <w:tcPr>
            <w:tcW w:w="4253" w:type="dxa"/>
            <w:tcBorders>
              <w:top w:val="nil"/>
              <w:left w:val="nil"/>
              <w:bottom w:val="nil"/>
              <w:right w:val="nil"/>
            </w:tcBorders>
            <w:noWrap/>
            <w:vAlign w:val="center"/>
            <w:hideMark/>
          </w:tcPr>
          <w:p w14:paraId="17463503"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Apenes</w:t>
            </w:r>
            <w:proofErr w:type="spellEnd"/>
            <w:r w:rsidRPr="008B2F05">
              <w:rPr>
                <w:rFonts w:eastAsia="Times New Roman"/>
                <w:i/>
                <w:iCs/>
                <w:color w:val="000000"/>
                <w:kern w:val="0"/>
                <w:sz w:val="22"/>
                <w:szCs w:val="22"/>
                <w14:ligatures w14:val="none"/>
              </w:rPr>
              <w:t xml:space="preserve"> </w:t>
            </w:r>
            <w:proofErr w:type="spellStart"/>
            <w:r w:rsidRPr="008B2F05">
              <w:rPr>
                <w:rFonts w:eastAsia="Times New Roman"/>
                <w:i/>
                <w:iCs/>
                <w:color w:val="000000"/>
                <w:kern w:val="0"/>
                <w:sz w:val="22"/>
                <w:szCs w:val="22"/>
                <w14:ligatures w14:val="none"/>
              </w:rPr>
              <w:t>lucidula</w:t>
            </w:r>
            <w:proofErr w:type="spellEnd"/>
            <w:r w:rsidRPr="008B2F05">
              <w:rPr>
                <w:rFonts w:eastAsia="Times New Roman"/>
                <w:i/>
                <w:iCs/>
                <w:color w:val="000000"/>
                <w:kern w:val="0"/>
                <w:sz w:val="22"/>
                <w:szCs w:val="22"/>
                <w14:ligatures w14:val="none"/>
              </w:rPr>
              <w:t xml:space="preserve"> </w:t>
            </w:r>
            <w:r w:rsidRPr="008B2F05">
              <w:rPr>
                <w:rFonts w:eastAsia="Times New Roman"/>
                <w:color w:val="000000"/>
                <w:kern w:val="0"/>
                <w:sz w:val="22"/>
                <w:szCs w:val="22"/>
                <w14:ligatures w14:val="none"/>
              </w:rPr>
              <w:t>(Dejean, 1831)</w:t>
            </w:r>
          </w:p>
        </w:tc>
        <w:tc>
          <w:tcPr>
            <w:tcW w:w="992" w:type="dxa"/>
            <w:tcBorders>
              <w:top w:val="nil"/>
              <w:left w:val="nil"/>
              <w:bottom w:val="nil"/>
              <w:right w:val="nil"/>
            </w:tcBorders>
          </w:tcPr>
          <w:p w14:paraId="13EBDD36" w14:textId="0A67CEEE"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Ap.lu</w:t>
            </w:r>
          </w:p>
        </w:tc>
        <w:tc>
          <w:tcPr>
            <w:tcW w:w="708" w:type="dxa"/>
            <w:tcBorders>
              <w:top w:val="nil"/>
              <w:left w:val="nil"/>
              <w:bottom w:val="nil"/>
              <w:right w:val="nil"/>
            </w:tcBorders>
            <w:noWrap/>
            <w:vAlign w:val="center"/>
            <w:hideMark/>
          </w:tcPr>
          <w:p w14:paraId="7B6C6F21" w14:textId="2E29C809"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nil"/>
              <w:right w:val="nil"/>
            </w:tcBorders>
            <w:noWrap/>
            <w:vAlign w:val="center"/>
            <w:hideMark/>
          </w:tcPr>
          <w:p w14:paraId="09F04A4A"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w:t>
            </w:r>
          </w:p>
        </w:tc>
        <w:tc>
          <w:tcPr>
            <w:tcW w:w="992" w:type="dxa"/>
            <w:tcBorders>
              <w:top w:val="nil"/>
              <w:left w:val="nil"/>
              <w:bottom w:val="nil"/>
              <w:right w:val="nil"/>
            </w:tcBorders>
            <w:vAlign w:val="center"/>
            <w:hideMark/>
          </w:tcPr>
          <w:p w14:paraId="625EB1C0"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8</w:t>
            </w:r>
          </w:p>
        </w:tc>
      </w:tr>
      <w:tr w:rsidR="00936D23" w:rsidRPr="008B2F05" w14:paraId="2B749FD4" w14:textId="77777777" w:rsidTr="005E1E78">
        <w:trPr>
          <w:trHeight w:val="290"/>
        </w:trPr>
        <w:tc>
          <w:tcPr>
            <w:tcW w:w="1276" w:type="dxa"/>
            <w:tcBorders>
              <w:top w:val="nil"/>
              <w:left w:val="nil"/>
              <w:bottom w:val="nil"/>
              <w:right w:val="nil"/>
            </w:tcBorders>
            <w:noWrap/>
            <w:vAlign w:val="bottom"/>
            <w:hideMark/>
          </w:tcPr>
          <w:p w14:paraId="05F90800" w14:textId="77777777" w:rsidR="00936D23" w:rsidRPr="008B2F05" w:rsidRDefault="00936D23" w:rsidP="00936D23">
            <w:pPr>
              <w:rPr>
                <w:rFonts w:eastAsia="Times New Roman"/>
                <w:color w:val="000000"/>
                <w:kern w:val="0"/>
                <w:sz w:val="22"/>
                <w:szCs w:val="22"/>
                <w14:ligatures w14:val="none"/>
              </w:rPr>
            </w:pPr>
            <w:proofErr w:type="spellStart"/>
            <w:r w:rsidRPr="008B2F05">
              <w:rPr>
                <w:rFonts w:eastAsia="Times New Roman"/>
                <w:color w:val="000000"/>
                <w:kern w:val="0"/>
                <w:sz w:val="22"/>
                <w:szCs w:val="22"/>
                <w14:ligatures w14:val="none"/>
              </w:rPr>
              <w:t>Galeritini</w:t>
            </w:r>
            <w:proofErr w:type="spellEnd"/>
          </w:p>
        </w:tc>
        <w:tc>
          <w:tcPr>
            <w:tcW w:w="4253" w:type="dxa"/>
            <w:tcBorders>
              <w:top w:val="nil"/>
              <w:left w:val="nil"/>
              <w:bottom w:val="nil"/>
              <w:right w:val="nil"/>
            </w:tcBorders>
            <w:noWrap/>
            <w:vAlign w:val="center"/>
            <w:hideMark/>
          </w:tcPr>
          <w:p w14:paraId="3DB49C60" w14:textId="77777777" w:rsidR="00936D23" w:rsidRPr="008B2F05" w:rsidRDefault="00936D23" w:rsidP="00936D23">
            <w:pPr>
              <w:rPr>
                <w:rFonts w:eastAsia="Times New Roman"/>
                <w:color w:val="000000"/>
                <w:kern w:val="0"/>
                <w:sz w:val="22"/>
                <w:szCs w:val="22"/>
                <w14:ligatures w14:val="none"/>
              </w:rPr>
            </w:pPr>
          </w:p>
        </w:tc>
        <w:tc>
          <w:tcPr>
            <w:tcW w:w="992" w:type="dxa"/>
            <w:tcBorders>
              <w:top w:val="nil"/>
              <w:left w:val="nil"/>
              <w:bottom w:val="nil"/>
              <w:right w:val="nil"/>
            </w:tcBorders>
          </w:tcPr>
          <w:p w14:paraId="142202E4" w14:textId="77777777" w:rsidR="00936D23" w:rsidRPr="008B2F05" w:rsidRDefault="00936D23" w:rsidP="00936D23">
            <w:pPr>
              <w:rPr>
                <w:rFonts w:eastAsia="Times New Roman"/>
                <w:kern w:val="0"/>
                <w14:ligatures w14:val="none"/>
              </w:rPr>
            </w:pPr>
          </w:p>
        </w:tc>
        <w:tc>
          <w:tcPr>
            <w:tcW w:w="708" w:type="dxa"/>
            <w:tcBorders>
              <w:top w:val="nil"/>
              <w:left w:val="nil"/>
              <w:bottom w:val="nil"/>
              <w:right w:val="nil"/>
            </w:tcBorders>
            <w:noWrap/>
            <w:vAlign w:val="center"/>
            <w:hideMark/>
          </w:tcPr>
          <w:p w14:paraId="54DFE770" w14:textId="416328D3" w:rsidR="00936D23" w:rsidRPr="008B2F05" w:rsidRDefault="00936D23" w:rsidP="00936D23">
            <w:pPr>
              <w:rPr>
                <w:rFonts w:eastAsia="Times New Roman"/>
                <w:kern w:val="0"/>
                <w14:ligatures w14:val="none"/>
              </w:rPr>
            </w:pPr>
          </w:p>
        </w:tc>
        <w:tc>
          <w:tcPr>
            <w:tcW w:w="851" w:type="dxa"/>
            <w:tcBorders>
              <w:top w:val="nil"/>
              <w:left w:val="nil"/>
              <w:bottom w:val="nil"/>
              <w:right w:val="nil"/>
            </w:tcBorders>
            <w:noWrap/>
            <w:vAlign w:val="center"/>
            <w:hideMark/>
          </w:tcPr>
          <w:p w14:paraId="2CBEA85A" w14:textId="77777777" w:rsidR="00936D23" w:rsidRPr="008B2F05" w:rsidRDefault="00936D23" w:rsidP="00936D23">
            <w:pPr>
              <w:jc w:val="right"/>
              <w:rPr>
                <w:rFonts w:eastAsia="Times New Roman"/>
                <w:kern w:val="0"/>
                <w14:ligatures w14:val="none"/>
              </w:rPr>
            </w:pPr>
          </w:p>
        </w:tc>
        <w:tc>
          <w:tcPr>
            <w:tcW w:w="992" w:type="dxa"/>
            <w:tcBorders>
              <w:top w:val="nil"/>
              <w:left w:val="nil"/>
              <w:bottom w:val="nil"/>
              <w:right w:val="nil"/>
            </w:tcBorders>
            <w:vAlign w:val="center"/>
            <w:hideMark/>
          </w:tcPr>
          <w:p w14:paraId="294D576B" w14:textId="77777777" w:rsidR="00936D23" w:rsidRPr="008B2F05" w:rsidRDefault="00936D23" w:rsidP="00936D23">
            <w:pPr>
              <w:jc w:val="right"/>
              <w:rPr>
                <w:rFonts w:eastAsia="Times New Roman"/>
                <w:kern w:val="0"/>
                <w14:ligatures w14:val="none"/>
              </w:rPr>
            </w:pPr>
          </w:p>
        </w:tc>
      </w:tr>
      <w:tr w:rsidR="00936D23" w:rsidRPr="008B2F05" w14:paraId="756544AE" w14:textId="77777777" w:rsidTr="005E1E78">
        <w:trPr>
          <w:trHeight w:val="290"/>
        </w:trPr>
        <w:tc>
          <w:tcPr>
            <w:tcW w:w="1276" w:type="dxa"/>
            <w:tcBorders>
              <w:top w:val="nil"/>
              <w:left w:val="nil"/>
              <w:bottom w:val="single" w:sz="4" w:space="0" w:color="auto"/>
              <w:right w:val="nil"/>
            </w:tcBorders>
            <w:noWrap/>
            <w:vAlign w:val="bottom"/>
            <w:hideMark/>
          </w:tcPr>
          <w:p w14:paraId="34245904" w14:textId="77777777" w:rsidR="00936D23" w:rsidRPr="008B2F05" w:rsidRDefault="00936D23" w:rsidP="00936D23">
            <w:pPr>
              <w:jc w:val="right"/>
              <w:rPr>
                <w:rFonts w:eastAsia="Times New Roman"/>
                <w:kern w:val="0"/>
                <w14:ligatures w14:val="none"/>
              </w:rPr>
            </w:pPr>
          </w:p>
        </w:tc>
        <w:tc>
          <w:tcPr>
            <w:tcW w:w="4253" w:type="dxa"/>
            <w:tcBorders>
              <w:top w:val="nil"/>
              <w:left w:val="nil"/>
              <w:bottom w:val="single" w:sz="4" w:space="0" w:color="auto"/>
              <w:right w:val="nil"/>
            </w:tcBorders>
            <w:noWrap/>
            <w:vAlign w:val="center"/>
            <w:hideMark/>
          </w:tcPr>
          <w:p w14:paraId="7177AF7D" w14:textId="77777777" w:rsidR="00936D23" w:rsidRPr="008B2F05" w:rsidRDefault="00936D23" w:rsidP="00936D23">
            <w:pPr>
              <w:rPr>
                <w:rFonts w:eastAsia="Times New Roman"/>
                <w:i/>
                <w:iCs/>
                <w:color w:val="000000"/>
                <w:kern w:val="0"/>
                <w:sz w:val="22"/>
                <w:szCs w:val="22"/>
                <w14:ligatures w14:val="none"/>
              </w:rPr>
            </w:pPr>
            <w:proofErr w:type="spellStart"/>
            <w:r w:rsidRPr="008B2F05">
              <w:rPr>
                <w:rFonts w:eastAsia="Times New Roman"/>
                <w:i/>
                <w:iCs/>
                <w:color w:val="000000"/>
                <w:kern w:val="0"/>
                <w:sz w:val="22"/>
                <w:szCs w:val="22"/>
                <w14:ligatures w14:val="none"/>
              </w:rPr>
              <w:t>Galerita</w:t>
            </w:r>
            <w:proofErr w:type="spellEnd"/>
            <w:r w:rsidRPr="008B2F05">
              <w:rPr>
                <w:rFonts w:eastAsia="Times New Roman"/>
                <w:i/>
                <w:iCs/>
                <w:color w:val="000000"/>
                <w:kern w:val="0"/>
                <w:sz w:val="22"/>
                <w:szCs w:val="22"/>
                <w14:ligatures w14:val="none"/>
              </w:rPr>
              <w:t xml:space="preserve"> bicolor </w:t>
            </w:r>
            <w:r w:rsidRPr="008B2F05">
              <w:rPr>
                <w:rFonts w:eastAsia="Times New Roman"/>
                <w:color w:val="000000"/>
                <w:kern w:val="0"/>
                <w:sz w:val="22"/>
                <w:szCs w:val="22"/>
                <w14:ligatures w14:val="none"/>
              </w:rPr>
              <w:t>(Drury, 1773)</w:t>
            </w:r>
          </w:p>
        </w:tc>
        <w:tc>
          <w:tcPr>
            <w:tcW w:w="992" w:type="dxa"/>
            <w:tcBorders>
              <w:top w:val="nil"/>
              <w:left w:val="nil"/>
              <w:bottom w:val="single" w:sz="4" w:space="0" w:color="auto"/>
              <w:right w:val="nil"/>
            </w:tcBorders>
          </w:tcPr>
          <w:p w14:paraId="3127333F" w14:textId="4B7A27F3"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Ga.bi</w:t>
            </w:r>
          </w:p>
        </w:tc>
        <w:tc>
          <w:tcPr>
            <w:tcW w:w="708" w:type="dxa"/>
            <w:tcBorders>
              <w:top w:val="nil"/>
              <w:left w:val="nil"/>
              <w:bottom w:val="single" w:sz="4" w:space="0" w:color="auto"/>
              <w:right w:val="nil"/>
            </w:tcBorders>
            <w:noWrap/>
            <w:vAlign w:val="center"/>
            <w:hideMark/>
          </w:tcPr>
          <w:p w14:paraId="179441BA" w14:textId="049DB4A1"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0</w:t>
            </w:r>
          </w:p>
        </w:tc>
        <w:tc>
          <w:tcPr>
            <w:tcW w:w="851" w:type="dxa"/>
            <w:tcBorders>
              <w:top w:val="nil"/>
              <w:left w:val="nil"/>
              <w:bottom w:val="single" w:sz="4" w:space="0" w:color="auto"/>
              <w:right w:val="nil"/>
            </w:tcBorders>
            <w:noWrap/>
            <w:vAlign w:val="center"/>
            <w:hideMark/>
          </w:tcPr>
          <w:p w14:paraId="2DAA4507"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c>
          <w:tcPr>
            <w:tcW w:w="992" w:type="dxa"/>
            <w:tcBorders>
              <w:top w:val="nil"/>
              <w:left w:val="nil"/>
              <w:bottom w:val="single" w:sz="4" w:space="0" w:color="auto"/>
              <w:right w:val="nil"/>
            </w:tcBorders>
            <w:vAlign w:val="center"/>
            <w:hideMark/>
          </w:tcPr>
          <w:p w14:paraId="7826E9D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3</w:t>
            </w:r>
          </w:p>
        </w:tc>
      </w:tr>
      <w:tr w:rsidR="00936D23" w:rsidRPr="008B2F05" w14:paraId="6FFE0ACE" w14:textId="77777777" w:rsidTr="005E1E78">
        <w:trPr>
          <w:trHeight w:val="300"/>
        </w:trPr>
        <w:tc>
          <w:tcPr>
            <w:tcW w:w="1276" w:type="dxa"/>
            <w:tcBorders>
              <w:top w:val="single" w:sz="4" w:space="0" w:color="auto"/>
              <w:left w:val="nil"/>
              <w:bottom w:val="single" w:sz="4" w:space="0" w:color="auto"/>
              <w:right w:val="nil"/>
            </w:tcBorders>
            <w:noWrap/>
            <w:vAlign w:val="bottom"/>
            <w:hideMark/>
          </w:tcPr>
          <w:p w14:paraId="4908CBAF" w14:textId="77777777" w:rsidR="00936D23" w:rsidRPr="008B2F05" w:rsidRDefault="00936D23" w:rsidP="00936D23">
            <w:pPr>
              <w:rPr>
                <w:rFonts w:eastAsia="Times New Roman"/>
                <w:color w:val="000000"/>
                <w:kern w:val="0"/>
                <w:sz w:val="22"/>
                <w:szCs w:val="22"/>
                <w14:ligatures w14:val="none"/>
              </w:rPr>
            </w:pPr>
            <w:r w:rsidRPr="008B2F05">
              <w:rPr>
                <w:rFonts w:eastAsia="Times New Roman"/>
                <w:color w:val="000000"/>
                <w:kern w:val="0"/>
                <w:sz w:val="22"/>
                <w:szCs w:val="22"/>
                <w14:ligatures w14:val="none"/>
              </w:rPr>
              <w:t>Total</w:t>
            </w:r>
          </w:p>
        </w:tc>
        <w:tc>
          <w:tcPr>
            <w:tcW w:w="4253" w:type="dxa"/>
            <w:tcBorders>
              <w:top w:val="single" w:sz="4" w:space="0" w:color="auto"/>
              <w:left w:val="nil"/>
              <w:bottom w:val="single" w:sz="4" w:space="0" w:color="auto"/>
              <w:right w:val="nil"/>
            </w:tcBorders>
            <w:noWrap/>
            <w:vAlign w:val="center"/>
            <w:hideMark/>
          </w:tcPr>
          <w:p w14:paraId="717AD7CE" w14:textId="77777777" w:rsidR="00936D23" w:rsidRPr="008B2F05" w:rsidRDefault="00936D23" w:rsidP="00936D23">
            <w:pPr>
              <w:rPr>
                <w:rFonts w:eastAsia="Times New Roman"/>
                <w:color w:val="000000"/>
                <w:kern w:val="0"/>
                <w:sz w:val="22"/>
                <w:szCs w:val="22"/>
                <w14:ligatures w14:val="none"/>
              </w:rPr>
            </w:pPr>
            <w:r w:rsidRPr="008B2F05">
              <w:rPr>
                <w:rFonts w:eastAsia="Times New Roman"/>
                <w:color w:val="000000"/>
                <w:kern w:val="0"/>
                <w:sz w:val="22"/>
                <w:szCs w:val="22"/>
                <w14:ligatures w14:val="none"/>
              </w:rPr>
              <w:t> </w:t>
            </w:r>
          </w:p>
        </w:tc>
        <w:tc>
          <w:tcPr>
            <w:tcW w:w="992" w:type="dxa"/>
            <w:tcBorders>
              <w:top w:val="single" w:sz="4" w:space="0" w:color="auto"/>
              <w:left w:val="nil"/>
              <w:bottom w:val="single" w:sz="4" w:space="0" w:color="auto"/>
              <w:right w:val="nil"/>
            </w:tcBorders>
          </w:tcPr>
          <w:p w14:paraId="09A8601B" w14:textId="77777777" w:rsidR="00936D23" w:rsidRPr="008B2F05" w:rsidRDefault="00936D23" w:rsidP="00936D23">
            <w:pPr>
              <w:jc w:val="right"/>
              <w:rPr>
                <w:rFonts w:eastAsia="Times New Roman"/>
                <w:color w:val="000000"/>
                <w:kern w:val="0"/>
                <w:sz w:val="22"/>
                <w:szCs w:val="22"/>
                <w14:ligatures w14:val="none"/>
              </w:rPr>
            </w:pPr>
          </w:p>
        </w:tc>
        <w:tc>
          <w:tcPr>
            <w:tcW w:w="708" w:type="dxa"/>
            <w:tcBorders>
              <w:top w:val="single" w:sz="4" w:space="0" w:color="auto"/>
              <w:left w:val="nil"/>
              <w:bottom w:val="single" w:sz="4" w:space="0" w:color="auto"/>
              <w:right w:val="nil"/>
            </w:tcBorders>
            <w:noWrap/>
            <w:vAlign w:val="center"/>
            <w:hideMark/>
          </w:tcPr>
          <w:p w14:paraId="10B5F4DF" w14:textId="54778EA6"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934</w:t>
            </w:r>
          </w:p>
        </w:tc>
        <w:tc>
          <w:tcPr>
            <w:tcW w:w="851" w:type="dxa"/>
            <w:tcBorders>
              <w:top w:val="single" w:sz="4" w:space="0" w:color="auto"/>
              <w:left w:val="nil"/>
              <w:bottom w:val="single" w:sz="4" w:space="0" w:color="auto"/>
              <w:right w:val="nil"/>
            </w:tcBorders>
            <w:noWrap/>
            <w:vAlign w:val="center"/>
            <w:hideMark/>
          </w:tcPr>
          <w:p w14:paraId="2F7FCC61"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603</w:t>
            </w:r>
          </w:p>
        </w:tc>
        <w:tc>
          <w:tcPr>
            <w:tcW w:w="992" w:type="dxa"/>
            <w:tcBorders>
              <w:top w:val="single" w:sz="4" w:space="0" w:color="auto"/>
              <w:left w:val="nil"/>
              <w:bottom w:val="single" w:sz="4" w:space="0" w:color="auto"/>
              <w:right w:val="nil"/>
            </w:tcBorders>
            <w:vAlign w:val="center"/>
            <w:hideMark/>
          </w:tcPr>
          <w:p w14:paraId="54D07603" w14:textId="77777777" w:rsidR="00936D23" w:rsidRPr="008B2F05" w:rsidRDefault="00936D23" w:rsidP="00936D23">
            <w:pPr>
              <w:jc w:val="right"/>
              <w:rPr>
                <w:rFonts w:eastAsia="Times New Roman"/>
                <w:color w:val="000000"/>
                <w:kern w:val="0"/>
                <w:sz w:val="22"/>
                <w:szCs w:val="22"/>
                <w14:ligatures w14:val="none"/>
              </w:rPr>
            </w:pPr>
            <w:r w:rsidRPr="008B2F05">
              <w:rPr>
                <w:rFonts w:eastAsia="Times New Roman"/>
                <w:color w:val="000000"/>
                <w:kern w:val="0"/>
                <w:sz w:val="22"/>
                <w:szCs w:val="22"/>
                <w14:ligatures w14:val="none"/>
              </w:rPr>
              <w:t>1537</w:t>
            </w:r>
          </w:p>
        </w:tc>
      </w:tr>
    </w:tbl>
    <w:p w14:paraId="7FF16E74" w14:textId="77777777" w:rsidR="008B2F05" w:rsidRPr="008B2F05" w:rsidRDefault="008B2F05" w:rsidP="008B2F05">
      <w:pPr>
        <w:rPr>
          <w:sz w:val="24"/>
          <w:szCs w:val="24"/>
        </w:rPr>
      </w:pPr>
    </w:p>
    <w:p w14:paraId="524576C2" w14:textId="55CD5486" w:rsidR="008B4052" w:rsidRDefault="00A735E2" w:rsidP="008517EC">
      <w:pPr>
        <w:ind w:firstLine="720"/>
        <w:rPr>
          <w:sz w:val="24"/>
          <w:szCs w:val="24"/>
        </w:rPr>
      </w:pPr>
      <w:r>
        <w:rPr>
          <w:sz w:val="24"/>
          <w:szCs w:val="24"/>
        </w:rPr>
        <w:t>The principal components analysis (PCA) of the eight numerical traits generated a set of axes, of which the first four axes together explained 8</w:t>
      </w:r>
      <w:r w:rsidR="00D2779B">
        <w:rPr>
          <w:sz w:val="24"/>
          <w:szCs w:val="24"/>
        </w:rPr>
        <w:t>9</w:t>
      </w:r>
      <w:r>
        <w:rPr>
          <w:sz w:val="24"/>
          <w:szCs w:val="24"/>
        </w:rPr>
        <w:t>% of the variance</w:t>
      </w:r>
      <w:r w:rsidR="00745DBB">
        <w:rPr>
          <w:sz w:val="24"/>
          <w:szCs w:val="24"/>
        </w:rPr>
        <w:t xml:space="preserve"> (Table S</w:t>
      </w:r>
      <w:r w:rsidR="00776703">
        <w:rPr>
          <w:sz w:val="24"/>
          <w:szCs w:val="24"/>
        </w:rPr>
        <w:t>2</w:t>
      </w:r>
      <w:r w:rsidR="00745DBB">
        <w:rPr>
          <w:sz w:val="24"/>
          <w:szCs w:val="24"/>
        </w:rPr>
        <w:t>)</w:t>
      </w:r>
      <w:r>
        <w:rPr>
          <w:sz w:val="24"/>
          <w:szCs w:val="24"/>
        </w:rPr>
        <w:t>. The first PC axis (3</w:t>
      </w:r>
      <w:r w:rsidR="00743BF8">
        <w:rPr>
          <w:sz w:val="24"/>
          <w:szCs w:val="24"/>
        </w:rPr>
        <w:t>9</w:t>
      </w:r>
      <w:r>
        <w:rPr>
          <w:sz w:val="24"/>
          <w:szCs w:val="24"/>
        </w:rPr>
        <w:t xml:space="preserve">% of the variance) was associated with </w:t>
      </w:r>
      <w:r w:rsidR="00415347">
        <w:rPr>
          <w:sz w:val="24"/>
          <w:szCs w:val="24"/>
        </w:rPr>
        <w:t xml:space="preserve">proportionally </w:t>
      </w:r>
      <w:r w:rsidR="00891C66">
        <w:rPr>
          <w:sz w:val="24"/>
          <w:szCs w:val="24"/>
        </w:rPr>
        <w:t xml:space="preserve">shorter antennae, </w:t>
      </w:r>
      <w:r w:rsidR="00E6332E">
        <w:rPr>
          <w:sz w:val="24"/>
          <w:szCs w:val="24"/>
        </w:rPr>
        <w:t>shorter rear legs</w:t>
      </w:r>
      <w:r w:rsidR="00D4655B">
        <w:rPr>
          <w:sz w:val="24"/>
          <w:szCs w:val="24"/>
        </w:rPr>
        <w:t xml:space="preserve">, and </w:t>
      </w:r>
      <w:r w:rsidR="00E6332E">
        <w:rPr>
          <w:sz w:val="24"/>
          <w:szCs w:val="24"/>
        </w:rPr>
        <w:t>wider pronotum</w:t>
      </w:r>
      <w:r w:rsidR="003B0379">
        <w:rPr>
          <w:sz w:val="24"/>
          <w:szCs w:val="24"/>
        </w:rPr>
        <w:t xml:space="preserve"> (Figure S</w:t>
      </w:r>
      <w:r w:rsidR="00EC06BA">
        <w:rPr>
          <w:sz w:val="24"/>
          <w:szCs w:val="24"/>
        </w:rPr>
        <w:t>3</w:t>
      </w:r>
      <w:r w:rsidR="003B0379">
        <w:rPr>
          <w:sz w:val="24"/>
          <w:szCs w:val="24"/>
        </w:rPr>
        <w:t>)</w:t>
      </w:r>
      <w:r w:rsidR="00D4655B">
        <w:rPr>
          <w:sz w:val="24"/>
          <w:szCs w:val="24"/>
        </w:rPr>
        <w:t>.</w:t>
      </w:r>
      <w:r w:rsidR="006049E9">
        <w:rPr>
          <w:sz w:val="24"/>
          <w:szCs w:val="24"/>
        </w:rPr>
        <w:t xml:space="preserve"> The second axis (</w:t>
      </w:r>
      <w:r w:rsidR="00915980">
        <w:rPr>
          <w:sz w:val="24"/>
          <w:szCs w:val="24"/>
        </w:rPr>
        <w:t xml:space="preserve">26% of the variance) </w:t>
      </w:r>
      <w:r w:rsidR="00C00042">
        <w:rPr>
          <w:sz w:val="24"/>
          <w:szCs w:val="24"/>
        </w:rPr>
        <w:t xml:space="preserve">was associated with </w:t>
      </w:r>
      <w:r w:rsidR="00AE6406">
        <w:rPr>
          <w:sz w:val="24"/>
          <w:szCs w:val="24"/>
        </w:rPr>
        <w:t xml:space="preserve">proportionally longer eyes, </w:t>
      </w:r>
      <w:r w:rsidR="007723B0">
        <w:rPr>
          <w:sz w:val="24"/>
          <w:szCs w:val="24"/>
        </w:rPr>
        <w:t>higher eye protrusion, and shorter body length. The third</w:t>
      </w:r>
      <w:r w:rsidR="00F42E81">
        <w:rPr>
          <w:sz w:val="24"/>
          <w:szCs w:val="24"/>
        </w:rPr>
        <w:t xml:space="preserve"> axis (</w:t>
      </w:r>
      <w:r w:rsidR="00554767">
        <w:rPr>
          <w:sz w:val="24"/>
          <w:szCs w:val="24"/>
        </w:rPr>
        <w:t>14% of the variance)</w:t>
      </w:r>
      <w:r w:rsidR="005D1AFD">
        <w:rPr>
          <w:sz w:val="24"/>
          <w:szCs w:val="24"/>
        </w:rPr>
        <w:t xml:space="preserve"> was associated with</w:t>
      </w:r>
      <w:r w:rsidR="00DC4818">
        <w:rPr>
          <w:sz w:val="24"/>
          <w:szCs w:val="24"/>
        </w:rPr>
        <w:t xml:space="preserve"> proportionally shorter rear trochanter and</w:t>
      </w:r>
      <w:r w:rsidR="005D1AFD">
        <w:rPr>
          <w:sz w:val="24"/>
          <w:szCs w:val="24"/>
        </w:rPr>
        <w:t xml:space="preserve"> wider abdomen</w:t>
      </w:r>
      <w:r w:rsidR="003B0379">
        <w:rPr>
          <w:sz w:val="24"/>
          <w:szCs w:val="24"/>
        </w:rPr>
        <w:t xml:space="preserve"> (Figure S</w:t>
      </w:r>
      <w:r w:rsidR="00EC06BA">
        <w:rPr>
          <w:sz w:val="24"/>
          <w:szCs w:val="24"/>
        </w:rPr>
        <w:t>4</w:t>
      </w:r>
      <w:r w:rsidR="003B0379">
        <w:rPr>
          <w:sz w:val="24"/>
          <w:szCs w:val="24"/>
        </w:rPr>
        <w:t>)</w:t>
      </w:r>
      <w:r w:rsidR="005D1AFD">
        <w:rPr>
          <w:sz w:val="24"/>
          <w:szCs w:val="24"/>
        </w:rPr>
        <w:t>. The fourth axis (</w:t>
      </w:r>
      <w:r w:rsidR="007F30B9">
        <w:rPr>
          <w:sz w:val="24"/>
          <w:szCs w:val="24"/>
        </w:rPr>
        <w:t xml:space="preserve">11% of the variance) was associated with proportionally wider abdomen and </w:t>
      </w:r>
      <w:r w:rsidR="00895735">
        <w:rPr>
          <w:sz w:val="24"/>
          <w:szCs w:val="24"/>
        </w:rPr>
        <w:t>longer body length.</w:t>
      </w:r>
    </w:p>
    <w:p w14:paraId="275689FB" w14:textId="67ED3B0D" w:rsidR="00EC06BA" w:rsidRDefault="00EC06BA" w:rsidP="00E34238">
      <w:pPr>
        <w:rPr>
          <w:sz w:val="24"/>
          <w:szCs w:val="24"/>
        </w:rPr>
      </w:pPr>
      <w:r>
        <w:rPr>
          <w:sz w:val="24"/>
          <w:szCs w:val="24"/>
        </w:rPr>
        <w:tab/>
      </w:r>
    </w:p>
    <w:p w14:paraId="0E985DDE" w14:textId="71BD413D" w:rsidR="00C4724F" w:rsidRDefault="00114430" w:rsidP="00E34238">
      <w:pPr>
        <w:rPr>
          <w:sz w:val="24"/>
          <w:szCs w:val="24"/>
        </w:rPr>
      </w:pPr>
      <w:r>
        <w:rPr>
          <w:sz w:val="24"/>
          <w:szCs w:val="24"/>
        </w:rPr>
        <w:tab/>
      </w:r>
      <w:r w:rsidR="00CA5826">
        <w:rPr>
          <w:sz w:val="24"/>
          <w:szCs w:val="24"/>
        </w:rPr>
        <w:t xml:space="preserve">A subset of functional traits </w:t>
      </w:r>
      <w:r w:rsidR="00D05F6A">
        <w:rPr>
          <w:sz w:val="24"/>
          <w:szCs w:val="24"/>
        </w:rPr>
        <w:t>showed differences among treatments</w:t>
      </w:r>
      <w:r w:rsidR="00741D71">
        <w:rPr>
          <w:sz w:val="24"/>
          <w:szCs w:val="24"/>
        </w:rPr>
        <w:t>, but functional alpha-diversity was similar among forest management treatments and across years</w:t>
      </w:r>
      <w:r w:rsidR="00411C46">
        <w:rPr>
          <w:sz w:val="24"/>
          <w:szCs w:val="24"/>
        </w:rPr>
        <w:t xml:space="preserve"> (Tables 3-4)</w:t>
      </w:r>
      <w:r w:rsidR="00741D71">
        <w:rPr>
          <w:sz w:val="24"/>
          <w:szCs w:val="24"/>
        </w:rPr>
        <w:t>.</w:t>
      </w:r>
      <w:r w:rsidR="00B53382">
        <w:rPr>
          <w:sz w:val="24"/>
          <w:szCs w:val="24"/>
        </w:rPr>
        <w:t xml:space="preserve"> </w:t>
      </w:r>
      <w:r w:rsidR="0036086A">
        <w:rPr>
          <w:sz w:val="24"/>
          <w:szCs w:val="24"/>
        </w:rPr>
        <w:t xml:space="preserve">The </w:t>
      </w:r>
      <w:r w:rsidR="006E6504">
        <w:rPr>
          <w:sz w:val="24"/>
          <w:szCs w:val="24"/>
        </w:rPr>
        <w:t>CWM body length was greater</w:t>
      </w:r>
      <w:r w:rsidR="00DB380F">
        <w:rPr>
          <w:sz w:val="24"/>
          <w:szCs w:val="24"/>
        </w:rPr>
        <w:t xml:space="preserve"> for forest plots</w:t>
      </w:r>
      <w:r w:rsidR="00A062F0">
        <w:rPr>
          <w:sz w:val="24"/>
          <w:szCs w:val="24"/>
        </w:rPr>
        <w:t xml:space="preserve"> than salvaged plots</w:t>
      </w:r>
      <w:r w:rsidR="002913C8">
        <w:rPr>
          <w:sz w:val="24"/>
          <w:szCs w:val="24"/>
        </w:rPr>
        <w:t xml:space="preserve">, while windthrow plots were intermediate </w:t>
      </w:r>
      <w:r w:rsidR="00A062F0">
        <w:rPr>
          <w:sz w:val="24"/>
          <w:szCs w:val="24"/>
        </w:rPr>
        <w:t>(Fig. 5A)</w:t>
      </w:r>
      <w:r w:rsidR="001A0BDA">
        <w:rPr>
          <w:sz w:val="24"/>
          <w:szCs w:val="24"/>
        </w:rPr>
        <w:t>.</w:t>
      </w:r>
      <w:r w:rsidR="00573EE3">
        <w:rPr>
          <w:sz w:val="24"/>
          <w:szCs w:val="24"/>
        </w:rPr>
        <w:t xml:space="preserve"> </w:t>
      </w:r>
      <w:r w:rsidR="009C6A3C">
        <w:rPr>
          <w:sz w:val="24"/>
          <w:szCs w:val="24"/>
        </w:rPr>
        <w:t xml:space="preserve">This indicates that species of larger body length made up a higher proportion of trap captures </w:t>
      </w:r>
      <w:r w:rsidR="00507925">
        <w:rPr>
          <w:sz w:val="24"/>
          <w:szCs w:val="24"/>
        </w:rPr>
        <w:t>in forest plots</w:t>
      </w:r>
      <w:r w:rsidR="00C4724F">
        <w:rPr>
          <w:sz w:val="24"/>
          <w:szCs w:val="24"/>
        </w:rPr>
        <w:t xml:space="preserve"> </w:t>
      </w:r>
      <w:r w:rsidR="00D406BD">
        <w:rPr>
          <w:sz w:val="24"/>
          <w:szCs w:val="24"/>
        </w:rPr>
        <w:t>than salvaged plots</w:t>
      </w:r>
      <w:r w:rsidR="00507925">
        <w:rPr>
          <w:sz w:val="24"/>
          <w:szCs w:val="24"/>
        </w:rPr>
        <w:t xml:space="preserve">. When we </w:t>
      </w:r>
      <w:r w:rsidR="00D406BD">
        <w:rPr>
          <w:sz w:val="24"/>
          <w:szCs w:val="24"/>
        </w:rPr>
        <w:t>examined</w:t>
      </w:r>
      <w:r w:rsidR="00507925">
        <w:rPr>
          <w:sz w:val="24"/>
          <w:szCs w:val="24"/>
        </w:rPr>
        <w:t xml:space="preserve"> </w:t>
      </w:r>
      <w:r w:rsidR="00650FE5">
        <w:rPr>
          <w:sz w:val="24"/>
          <w:szCs w:val="24"/>
        </w:rPr>
        <w:t>morphological traits of the eyes</w:t>
      </w:r>
      <w:r w:rsidR="00FB7D9A">
        <w:rPr>
          <w:sz w:val="24"/>
          <w:szCs w:val="24"/>
        </w:rPr>
        <w:t xml:space="preserve"> and antenna</w:t>
      </w:r>
      <w:r w:rsidR="00650FE5">
        <w:rPr>
          <w:sz w:val="24"/>
          <w:szCs w:val="24"/>
        </w:rPr>
        <w:t>, we found that CWM proportional eye length</w:t>
      </w:r>
      <w:r w:rsidR="00650FE5" w:rsidRPr="00650FE5">
        <w:rPr>
          <w:sz w:val="24"/>
          <w:szCs w:val="24"/>
        </w:rPr>
        <w:t xml:space="preserve"> </w:t>
      </w:r>
      <w:r w:rsidR="00650FE5">
        <w:rPr>
          <w:sz w:val="24"/>
          <w:szCs w:val="24"/>
        </w:rPr>
        <w:t>was greater for salvaged plots than windthrow or forest plots (Fig. 5C).</w:t>
      </w:r>
      <w:r w:rsidR="002318D7">
        <w:rPr>
          <w:sz w:val="24"/>
          <w:szCs w:val="24"/>
        </w:rPr>
        <w:t xml:space="preserve"> </w:t>
      </w:r>
      <w:r w:rsidR="00096D37">
        <w:rPr>
          <w:sz w:val="24"/>
          <w:szCs w:val="24"/>
        </w:rPr>
        <w:t>Thus,</w:t>
      </w:r>
      <w:r w:rsidR="00C4724F">
        <w:rPr>
          <w:sz w:val="24"/>
          <w:szCs w:val="24"/>
        </w:rPr>
        <w:t xml:space="preserve"> species abundant in </w:t>
      </w:r>
      <w:r w:rsidR="00096D37">
        <w:rPr>
          <w:sz w:val="24"/>
          <w:szCs w:val="24"/>
        </w:rPr>
        <w:t>salvaged plots</w:t>
      </w:r>
      <w:r w:rsidR="00AA6134">
        <w:rPr>
          <w:sz w:val="24"/>
          <w:szCs w:val="24"/>
        </w:rPr>
        <w:t xml:space="preserve"> had </w:t>
      </w:r>
      <w:r w:rsidR="0014629A">
        <w:rPr>
          <w:sz w:val="24"/>
          <w:szCs w:val="24"/>
        </w:rPr>
        <w:t>l</w:t>
      </w:r>
      <w:r w:rsidR="00AA6134">
        <w:rPr>
          <w:sz w:val="24"/>
          <w:szCs w:val="24"/>
        </w:rPr>
        <w:t>onger</w:t>
      </w:r>
      <w:r w:rsidR="0014629A">
        <w:rPr>
          <w:sz w:val="24"/>
          <w:szCs w:val="24"/>
        </w:rPr>
        <w:t xml:space="preserve"> eyes relative to their body size.</w:t>
      </w:r>
      <w:r w:rsidR="00446ED3">
        <w:rPr>
          <w:sz w:val="24"/>
          <w:szCs w:val="24"/>
        </w:rPr>
        <w:t xml:space="preserve"> </w:t>
      </w:r>
      <w:r w:rsidR="009E62EC">
        <w:rPr>
          <w:sz w:val="24"/>
          <w:szCs w:val="24"/>
        </w:rPr>
        <w:t>However,</w:t>
      </w:r>
      <w:r w:rsidR="00F70FA8">
        <w:rPr>
          <w:sz w:val="24"/>
          <w:szCs w:val="24"/>
        </w:rPr>
        <w:t xml:space="preserve"> we did not detect differences in CWM proportional antenna length (Fig</w:t>
      </w:r>
      <w:r w:rsidR="00A31DB2">
        <w:rPr>
          <w:sz w:val="24"/>
          <w:szCs w:val="24"/>
        </w:rPr>
        <w:t>.</w:t>
      </w:r>
      <w:r w:rsidR="00F70FA8">
        <w:rPr>
          <w:sz w:val="24"/>
          <w:szCs w:val="24"/>
        </w:rPr>
        <w:t xml:space="preserve"> 5E).</w:t>
      </w:r>
      <w:r w:rsidR="00A31DB2">
        <w:rPr>
          <w:sz w:val="24"/>
          <w:szCs w:val="24"/>
        </w:rPr>
        <w:t xml:space="preserve"> When considering the morphological traits associated with locomotion strategy, we found that </w:t>
      </w:r>
      <w:r w:rsidR="00137A4F">
        <w:rPr>
          <w:sz w:val="24"/>
          <w:szCs w:val="24"/>
        </w:rPr>
        <w:t>CWM proportional trochanter length was greater for salvaged plots than windthrow or forest</w:t>
      </w:r>
      <w:r w:rsidR="00A31DB2">
        <w:rPr>
          <w:sz w:val="24"/>
          <w:szCs w:val="24"/>
        </w:rPr>
        <w:t xml:space="preserve"> (Fig. </w:t>
      </w:r>
      <w:r w:rsidR="007A4ED5">
        <w:rPr>
          <w:sz w:val="24"/>
          <w:szCs w:val="24"/>
        </w:rPr>
        <w:t>5D)</w:t>
      </w:r>
      <w:r w:rsidR="0052716C">
        <w:rPr>
          <w:sz w:val="24"/>
          <w:szCs w:val="24"/>
        </w:rPr>
        <w:t xml:space="preserve">. This means </w:t>
      </w:r>
      <w:r w:rsidR="00365A77">
        <w:rPr>
          <w:sz w:val="24"/>
          <w:szCs w:val="24"/>
        </w:rPr>
        <w:t>species common in salvaged plots tended to have a longer rear trochanter relative to their body length</w:t>
      </w:r>
      <w:r w:rsidR="008E13C4">
        <w:rPr>
          <w:sz w:val="24"/>
          <w:szCs w:val="24"/>
        </w:rPr>
        <w:t xml:space="preserve">, versus species common in windthrow or forest plots. </w:t>
      </w:r>
      <w:r w:rsidR="007A4ED5">
        <w:rPr>
          <w:sz w:val="24"/>
          <w:szCs w:val="24"/>
        </w:rPr>
        <w:t>Finally</w:t>
      </w:r>
      <w:r w:rsidR="001A5C02">
        <w:rPr>
          <w:sz w:val="24"/>
          <w:szCs w:val="24"/>
        </w:rPr>
        <w:t>,</w:t>
      </w:r>
      <w:r w:rsidR="00D95C9F">
        <w:rPr>
          <w:sz w:val="24"/>
          <w:szCs w:val="24"/>
        </w:rPr>
        <w:t xml:space="preserve"> when looking at the literature-based traits, we found that flight capability varied by treatment and</w:t>
      </w:r>
      <w:r w:rsidR="00C0555B">
        <w:rPr>
          <w:sz w:val="24"/>
          <w:szCs w:val="24"/>
        </w:rPr>
        <w:t xml:space="preserve"> </w:t>
      </w:r>
      <w:proofErr w:type="spellStart"/>
      <w:r w:rsidR="00C0555B">
        <w:rPr>
          <w:sz w:val="24"/>
          <w:szCs w:val="24"/>
        </w:rPr>
        <w:t>treatment:year</w:t>
      </w:r>
      <w:proofErr w:type="spellEnd"/>
      <w:r w:rsidR="00C0555B">
        <w:rPr>
          <w:sz w:val="24"/>
          <w:szCs w:val="24"/>
        </w:rPr>
        <w:t xml:space="preserve"> interaction, but no patterns were detected for water affinity (</w:t>
      </w:r>
      <w:r w:rsidR="006928FE">
        <w:rPr>
          <w:sz w:val="24"/>
          <w:szCs w:val="24"/>
        </w:rPr>
        <w:t>Tables 3-4).</w:t>
      </w:r>
      <w:r w:rsidR="00DA7BAB">
        <w:rPr>
          <w:sz w:val="24"/>
          <w:szCs w:val="24"/>
        </w:rPr>
        <w:t xml:space="preserve"> Specifically, a higher proportion</w:t>
      </w:r>
      <w:r w:rsidR="002878D0">
        <w:rPr>
          <w:sz w:val="24"/>
          <w:szCs w:val="24"/>
        </w:rPr>
        <w:t xml:space="preserve"> of</w:t>
      </w:r>
      <w:r w:rsidR="00DA7BAB">
        <w:rPr>
          <w:sz w:val="24"/>
          <w:szCs w:val="24"/>
        </w:rPr>
        <w:t xml:space="preserve"> individuals belonging to flight-capable species</w:t>
      </w:r>
      <w:r w:rsidR="002878D0">
        <w:rPr>
          <w:sz w:val="24"/>
          <w:szCs w:val="24"/>
        </w:rPr>
        <w:t xml:space="preserve"> were collected in salvaged plots in 2015, but this patte</w:t>
      </w:r>
      <w:r w:rsidR="00B83FD8">
        <w:rPr>
          <w:sz w:val="24"/>
          <w:szCs w:val="24"/>
        </w:rPr>
        <w:t xml:space="preserve">rn disappeared by 2022 (Fig. 5E). </w:t>
      </w:r>
    </w:p>
    <w:p w14:paraId="3BCE5BD0" w14:textId="77777777" w:rsidR="00345628" w:rsidRDefault="00345628" w:rsidP="00F34DE3">
      <w:pPr>
        <w:rPr>
          <w:sz w:val="24"/>
          <w:szCs w:val="24"/>
        </w:rPr>
      </w:pPr>
    </w:p>
    <w:p w14:paraId="1E280F37" w14:textId="77777777" w:rsidR="00F1754D" w:rsidRDefault="00F1754D" w:rsidP="00F34DE3">
      <w:pPr>
        <w:rPr>
          <w:sz w:val="24"/>
          <w:szCs w:val="24"/>
        </w:rPr>
      </w:pPr>
    </w:p>
    <w:p w14:paraId="0AA83CD6" w14:textId="13BF61CF" w:rsidR="00464BF1" w:rsidRDefault="00E97FFA" w:rsidP="00F34DE3">
      <w:pPr>
        <w:rPr>
          <w:sz w:val="24"/>
          <w:szCs w:val="24"/>
        </w:rPr>
      </w:pPr>
      <w:r w:rsidRPr="0098594F">
        <w:rPr>
          <w:noProof/>
          <w:sz w:val="24"/>
          <w:szCs w:val="24"/>
        </w:rPr>
        <w:lastRenderedPageBreak/>
        <w:drawing>
          <wp:inline distT="0" distB="0" distL="0" distR="0" wp14:anchorId="3017F155" wp14:editId="4B6BB0AF">
            <wp:extent cx="5943600" cy="5645785"/>
            <wp:effectExtent l="0" t="0" r="0" b="0"/>
            <wp:docPr id="18303924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244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5645785"/>
                    </a:xfrm>
                    <a:prstGeom prst="rect">
                      <a:avLst/>
                    </a:prstGeom>
                  </pic:spPr>
                </pic:pic>
              </a:graphicData>
            </a:graphic>
          </wp:inline>
        </w:drawing>
      </w:r>
    </w:p>
    <w:p w14:paraId="45860A5A" w14:textId="77777777" w:rsidR="00B42230" w:rsidRDefault="00B42230" w:rsidP="00F34DE3">
      <w:pPr>
        <w:rPr>
          <w:sz w:val="24"/>
          <w:szCs w:val="24"/>
        </w:rPr>
      </w:pPr>
    </w:p>
    <w:p w14:paraId="071B4826" w14:textId="0076C7A6" w:rsidR="00E65376" w:rsidRDefault="00464BF1" w:rsidP="00F34DE3">
      <w:pPr>
        <w:rPr>
          <w:sz w:val="24"/>
          <w:szCs w:val="24"/>
        </w:rPr>
      </w:pPr>
      <w:r w:rsidRPr="00B7432E">
        <w:rPr>
          <w:b/>
          <w:bCs/>
          <w:sz w:val="24"/>
          <w:szCs w:val="24"/>
        </w:rPr>
        <w:t xml:space="preserve">Figure </w:t>
      </w:r>
      <w:r w:rsidR="001108F5">
        <w:rPr>
          <w:b/>
          <w:bCs/>
          <w:sz w:val="24"/>
          <w:szCs w:val="24"/>
        </w:rPr>
        <w:t>5</w:t>
      </w:r>
      <w:r w:rsidRPr="00B7432E">
        <w:rPr>
          <w:b/>
          <w:bCs/>
          <w:sz w:val="24"/>
          <w:szCs w:val="24"/>
        </w:rPr>
        <w:t>.</w:t>
      </w:r>
      <w:r>
        <w:rPr>
          <w:sz w:val="24"/>
          <w:szCs w:val="24"/>
        </w:rPr>
        <w:t xml:space="preserve"> </w:t>
      </w:r>
      <w:r w:rsidR="00BD50B5">
        <w:rPr>
          <w:sz w:val="24"/>
          <w:szCs w:val="24"/>
        </w:rPr>
        <w:t>Community-weighted mean</w:t>
      </w:r>
      <w:r w:rsidR="002A7A2A">
        <w:rPr>
          <w:sz w:val="24"/>
          <w:szCs w:val="24"/>
        </w:rPr>
        <w:t xml:space="preserve"> (CWM)</w:t>
      </w:r>
      <w:r w:rsidR="00BD50B5">
        <w:rPr>
          <w:sz w:val="24"/>
          <w:szCs w:val="24"/>
        </w:rPr>
        <w:t xml:space="preserve"> </w:t>
      </w:r>
      <w:r w:rsidR="00E65376">
        <w:rPr>
          <w:sz w:val="24"/>
          <w:szCs w:val="24"/>
        </w:rPr>
        <w:t>traits of ground beetles collected in windthrow, salvaged, and undisturbed forest plots in 2015 and 2022</w:t>
      </w:r>
      <w:r w:rsidR="00FE4D0D">
        <w:rPr>
          <w:sz w:val="24"/>
          <w:szCs w:val="24"/>
        </w:rPr>
        <w:t xml:space="preserve">. </w:t>
      </w:r>
      <w:r w:rsidR="000E03CE">
        <w:rPr>
          <w:sz w:val="24"/>
          <w:szCs w:val="24"/>
        </w:rPr>
        <w:t>Circular points are observations from 2015, while triangles are ob</w:t>
      </w:r>
      <w:r w:rsidR="003C32BF">
        <w:rPr>
          <w:sz w:val="24"/>
          <w:szCs w:val="24"/>
        </w:rPr>
        <w:t>servations from 2022</w:t>
      </w:r>
      <w:commentRangeStart w:id="14"/>
      <w:r w:rsidR="003C32BF">
        <w:rPr>
          <w:sz w:val="24"/>
          <w:szCs w:val="24"/>
        </w:rPr>
        <w:t>.</w:t>
      </w:r>
      <w:commentRangeEnd w:id="14"/>
      <w:r w:rsidR="007159D3">
        <w:rPr>
          <w:rStyle w:val="CommentReference"/>
        </w:rPr>
        <w:commentReference w:id="14"/>
      </w:r>
      <w:r w:rsidR="003C32BF">
        <w:rPr>
          <w:sz w:val="24"/>
          <w:szCs w:val="24"/>
        </w:rPr>
        <w:t xml:space="preserve"> </w:t>
      </w:r>
      <w:r w:rsidR="009B6D1C">
        <w:rPr>
          <w:sz w:val="24"/>
          <w:szCs w:val="24"/>
        </w:rPr>
        <w:t xml:space="preserve">Sample size is 6 plots for </w:t>
      </w:r>
      <w:r w:rsidR="00A702A3">
        <w:rPr>
          <w:sz w:val="24"/>
          <w:szCs w:val="24"/>
        </w:rPr>
        <w:t xml:space="preserve">windthrow, 6 plots for salvaged, and 12 plots for undisturbed forest. </w:t>
      </w:r>
      <w:r w:rsidR="00FE4D0D">
        <w:rPr>
          <w:sz w:val="24"/>
          <w:szCs w:val="24"/>
        </w:rPr>
        <w:t xml:space="preserve">(A) </w:t>
      </w:r>
      <w:r w:rsidR="006D63C3">
        <w:rPr>
          <w:sz w:val="24"/>
          <w:szCs w:val="24"/>
        </w:rPr>
        <w:t>CWM b</w:t>
      </w:r>
      <w:r w:rsidR="00FE4D0D">
        <w:rPr>
          <w:sz w:val="24"/>
          <w:szCs w:val="24"/>
        </w:rPr>
        <w:t>ody length, measured as the sum of head length, pronotum length, and elytron length</w:t>
      </w:r>
      <w:r w:rsidR="009B6D1C">
        <w:rPr>
          <w:sz w:val="24"/>
          <w:szCs w:val="24"/>
        </w:rPr>
        <w:t xml:space="preserve">. (B) </w:t>
      </w:r>
      <w:r w:rsidR="00E049C3">
        <w:rPr>
          <w:sz w:val="24"/>
          <w:szCs w:val="24"/>
        </w:rPr>
        <w:t>CWM flight capability</w:t>
      </w:r>
      <w:r w:rsidR="00AE45EE">
        <w:rPr>
          <w:sz w:val="24"/>
          <w:szCs w:val="24"/>
        </w:rPr>
        <w:t>, as indicated in the literature</w:t>
      </w:r>
      <w:r w:rsidR="00954CD6">
        <w:rPr>
          <w:sz w:val="24"/>
          <w:szCs w:val="24"/>
        </w:rPr>
        <w:t xml:space="preserve"> </w:t>
      </w:r>
      <w:r w:rsidR="00954CD6">
        <w:rPr>
          <w:sz w:val="24"/>
          <w:szCs w:val="24"/>
        </w:rPr>
        <w:fldChar w:fldCharType="begin"/>
      </w:r>
      <w:r w:rsidR="00954CD6">
        <w:rPr>
          <w:sz w:val="24"/>
          <w:szCs w:val="24"/>
        </w:rPr>
        <w:instrText xml:space="preserve"> ADDIN ZOTERO_ITEM CSL_CITATION {"citationID":"3aMbqUiD","properties":{"formattedCitation":"(Larochelle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954CD6">
        <w:rPr>
          <w:sz w:val="24"/>
          <w:szCs w:val="24"/>
        </w:rPr>
        <w:fldChar w:fldCharType="separate"/>
      </w:r>
      <w:r w:rsidR="00954CD6" w:rsidRPr="00954CD6">
        <w:rPr>
          <w:kern w:val="0"/>
          <w:sz w:val="24"/>
        </w:rPr>
        <w:t>(Larochelle and Larivière 2003)</w:t>
      </w:r>
      <w:r w:rsidR="00954CD6">
        <w:rPr>
          <w:sz w:val="24"/>
          <w:szCs w:val="24"/>
        </w:rPr>
        <w:fldChar w:fldCharType="end"/>
      </w:r>
      <w:r w:rsidR="00AE45EE">
        <w:rPr>
          <w:sz w:val="24"/>
          <w:szCs w:val="24"/>
        </w:rPr>
        <w:t xml:space="preserve">. </w:t>
      </w:r>
      <w:r w:rsidR="003C32BF">
        <w:rPr>
          <w:sz w:val="24"/>
          <w:szCs w:val="24"/>
        </w:rPr>
        <w:t>Values closer to 1 in</w:t>
      </w:r>
      <w:r w:rsidR="005C23E9">
        <w:rPr>
          <w:sz w:val="24"/>
          <w:szCs w:val="24"/>
        </w:rPr>
        <w:t xml:space="preserve">dicate </w:t>
      </w:r>
      <w:r w:rsidR="00654B67">
        <w:rPr>
          <w:sz w:val="24"/>
          <w:szCs w:val="24"/>
        </w:rPr>
        <w:t>that a higher proportion of individuals c</w:t>
      </w:r>
      <w:r w:rsidR="00E87875">
        <w:rPr>
          <w:sz w:val="24"/>
          <w:szCs w:val="24"/>
        </w:rPr>
        <w:t>ollected</w:t>
      </w:r>
      <w:r w:rsidR="00654B67">
        <w:rPr>
          <w:sz w:val="24"/>
          <w:szCs w:val="24"/>
        </w:rPr>
        <w:t xml:space="preserve"> </w:t>
      </w:r>
      <w:r w:rsidR="00E87875">
        <w:rPr>
          <w:sz w:val="24"/>
          <w:szCs w:val="24"/>
        </w:rPr>
        <w:t>were identified as flight-</w:t>
      </w:r>
      <w:r w:rsidR="00954CD6">
        <w:rPr>
          <w:sz w:val="24"/>
          <w:szCs w:val="24"/>
        </w:rPr>
        <w:t>capable species</w:t>
      </w:r>
      <w:r w:rsidR="005C23E9">
        <w:rPr>
          <w:sz w:val="24"/>
          <w:szCs w:val="24"/>
        </w:rPr>
        <w:t xml:space="preserve">. </w:t>
      </w:r>
      <w:r w:rsidR="00AE45EE">
        <w:rPr>
          <w:sz w:val="24"/>
          <w:szCs w:val="24"/>
        </w:rPr>
        <w:t xml:space="preserve">(C) </w:t>
      </w:r>
      <w:r w:rsidR="006D63C3">
        <w:rPr>
          <w:sz w:val="24"/>
          <w:szCs w:val="24"/>
        </w:rPr>
        <w:t>CWM e</w:t>
      </w:r>
      <w:r w:rsidR="00AE45EE">
        <w:rPr>
          <w:sz w:val="24"/>
          <w:szCs w:val="24"/>
        </w:rPr>
        <w:t>ye length (</w:t>
      </w:r>
      <w:r w:rsidR="001F204D">
        <w:rPr>
          <w:sz w:val="24"/>
          <w:szCs w:val="24"/>
        </w:rPr>
        <w:t>posterior to anterior edge</w:t>
      </w:r>
      <w:r w:rsidR="002A7A2A">
        <w:rPr>
          <w:sz w:val="24"/>
          <w:szCs w:val="24"/>
        </w:rPr>
        <w:t xml:space="preserve"> of eye</w:t>
      </w:r>
      <w:r w:rsidR="001F204D">
        <w:rPr>
          <w:sz w:val="24"/>
          <w:szCs w:val="24"/>
        </w:rPr>
        <w:t xml:space="preserve">) </w:t>
      </w:r>
      <w:r w:rsidR="00794001">
        <w:rPr>
          <w:sz w:val="24"/>
          <w:szCs w:val="24"/>
        </w:rPr>
        <w:t>standardized to body length</w:t>
      </w:r>
      <w:r w:rsidR="001F204D">
        <w:rPr>
          <w:sz w:val="24"/>
          <w:szCs w:val="24"/>
        </w:rPr>
        <w:t xml:space="preserve">. (D) </w:t>
      </w:r>
      <w:r w:rsidR="006D63C3">
        <w:rPr>
          <w:sz w:val="24"/>
          <w:szCs w:val="24"/>
        </w:rPr>
        <w:t>CWM m</w:t>
      </w:r>
      <w:r w:rsidR="001F204D">
        <w:rPr>
          <w:sz w:val="24"/>
          <w:szCs w:val="24"/>
        </w:rPr>
        <w:t>eta-trochanter length</w:t>
      </w:r>
      <w:r w:rsidR="00794001">
        <w:rPr>
          <w:sz w:val="24"/>
          <w:szCs w:val="24"/>
        </w:rPr>
        <w:t xml:space="preserve"> standardized to body length. (E) </w:t>
      </w:r>
      <w:r w:rsidR="006D63C3">
        <w:rPr>
          <w:sz w:val="24"/>
          <w:szCs w:val="24"/>
        </w:rPr>
        <w:t>CWM a</w:t>
      </w:r>
      <w:r w:rsidR="00794001">
        <w:rPr>
          <w:sz w:val="24"/>
          <w:szCs w:val="24"/>
        </w:rPr>
        <w:t xml:space="preserve">ntenna length standardized to body length. (F) </w:t>
      </w:r>
      <w:r w:rsidR="006D63C3">
        <w:rPr>
          <w:sz w:val="24"/>
          <w:szCs w:val="24"/>
        </w:rPr>
        <w:t xml:space="preserve">CWM </w:t>
      </w:r>
      <w:r w:rsidR="006638E1">
        <w:rPr>
          <w:sz w:val="24"/>
          <w:szCs w:val="24"/>
        </w:rPr>
        <w:t xml:space="preserve">water affinity, as </w:t>
      </w:r>
      <w:r w:rsidR="00954CD6">
        <w:rPr>
          <w:sz w:val="24"/>
          <w:szCs w:val="24"/>
        </w:rPr>
        <w:t xml:space="preserve">indicated in the literature. Values closer to 1 </w:t>
      </w:r>
      <w:r w:rsidR="00432D88">
        <w:rPr>
          <w:sz w:val="24"/>
          <w:szCs w:val="24"/>
        </w:rPr>
        <w:t xml:space="preserve">indicate </w:t>
      </w:r>
      <w:r w:rsidR="00E87875">
        <w:rPr>
          <w:sz w:val="24"/>
          <w:szCs w:val="24"/>
        </w:rPr>
        <w:t xml:space="preserve">that a higher proportion of individuals collected </w:t>
      </w:r>
      <w:r w:rsidR="00596451">
        <w:rPr>
          <w:sz w:val="24"/>
          <w:szCs w:val="24"/>
        </w:rPr>
        <w:t>belonged to species which prefer</w:t>
      </w:r>
      <w:r w:rsidR="00D23E04">
        <w:rPr>
          <w:sz w:val="24"/>
          <w:szCs w:val="24"/>
        </w:rPr>
        <w:t xml:space="preserve"> </w:t>
      </w:r>
      <w:r w:rsidR="008B7EB5">
        <w:rPr>
          <w:sz w:val="24"/>
          <w:szCs w:val="24"/>
        </w:rPr>
        <w:t xml:space="preserve">wet soil or live near </w:t>
      </w:r>
      <w:r w:rsidR="00A13EAC">
        <w:rPr>
          <w:sz w:val="24"/>
          <w:szCs w:val="24"/>
        </w:rPr>
        <w:t>water</w:t>
      </w:r>
      <w:r w:rsidR="00D23E04">
        <w:rPr>
          <w:sz w:val="24"/>
          <w:szCs w:val="24"/>
        </w:rPr>
        <w:t>.</w:t>
      </w:r>
      <w:r w:rsidR="002A33FD">
        <w:rPr>
          <w:sz w:val="24"/>
          <w:szCs w:val="24"/>
        </w:rPr>
        <w:t xml:space="preserve"> </w:t>
      </w:r>
      <w:r w:rsidR="00825D7F">
        <w:rPr>
          <w:sz w:val="24"/>
          <w:szCs w:val="24"/>
        </w:rPr>
        <w:t xml:space="preserve">A significant effect of </w:t>
      </w:r>
      <w:r w:rsidR="001B2D93">
        <w:rPr>
          <w:sz w:val="24"/>
          <w:szCs w:val="24"/>
        </w:rPr>
        <w:t xml:space="preserve">forest management </w:t>
      </w:r>
      <w:r w:rsidR="00825D7F">
        <w:rPr>
          <w:sz w:val="24"/>
          <w:szCs w:val="24"/>
        </w:rPr>
        <w:t xml:space="preserve">treatment was found </w:t>
      </w:r>
      <w:r w:rsidR="00B26E3A">
        <w:rPr>
          <w:sz w:val="24"/>
          <w:szCs w:val="24"/>
        </w:rPr>
        <w:t xml:space="preserve">for A-D, while </w:t>
      </w:r>
      <w:r w:rsidR="001B2D93">
        <w:rPr>
          <w:sz w:val="24"/>
          <w:szCs w:val="24"/>
        </w:rPr>
        <w:t>no significant effects were found for E-F.</w:t>
      </w:r>
    </w:p>
    <w:p w14:paraId="6BE6B676" w14:textId="77777777" w:rsidR="00BD2EEC" w:rsidRDefault="00BD2EEC" w:rsidP="00F34DE3">
      <w:pPr>
        <w:rPr>
          <w:sz w:val="24"/>
          <w:szCs w:val="24"/>
        </w:rPr>
      </w:pPr>
    </w:p>
    <w:p w14:paraId="549EC19A" w14:textId="7E0D98F1" w:rsidR="00F34DE3" w:rsidRDefault="00F34DE3" w:rsidP="00F34DE3">
      <w:pPr>
        <w:rPr>
          <w:sz w:val="24"/>
          <w:szCs w:val="24"/>
        </w:rPr>
      </w:pPr>
      <w:r w:rsidRPr="0032352A">
        <w:rPr>
          <w:b/>
          <w:bCs/>
          <w:sz w:val="24"/>
          <w:szCs w:val="24"/>
        </w:rPr>
        <w:lastRenderedPageBreak/>
        <w:t>Table</w:t>
      </w:r>
      <w:r w:rsidR="007D436B">
        <w:rPr>
          <w:b/>
          <w:bCs/>
          <w:sz w:val="24"/>
          <w:szCs w:val="24"/>
        </w:rPr>
        <w:t xml:space="preserve"> </w:t>
      </w:r>
      <w:r w:rsidR="00045500">
        <w:rPr>
          <w:b/>
          <w:bCs/>
          <w:sz w:val="24"/>
          <w:szCs w:val="24"/>
        </w:rPr>
        <w:t>3</w:t>
      </w:r>
      <w:r w:rsidRPr="0032352A">
        <w:rPr>
          <w:b/>
          <w:bCs/>
          <w:sz w:val="24"/>
          <w:szCs w:val="24"/>
        </w:rPr>
        <w:t>.</w:t>
      </w:r>
      <w:r>
        <w:rPr>
          <w:sz w:val="24"/>
          <w:szCs w:val="24"/>
        </w:rPr>
        <w:t xml:space="preserve"> </w:t>
      </w:r>
      <w:r w:rsidR="00E23C3C">
        <w:rPr>
          <w:sz w:val="24"/>
          <w:szCs w:val="24"/>
        </w:rPr>
        <w:t xml:space="preserve">Main effects of </w:t>
      </w:r>
      <w:r w:rsidR="00F65281">
        <w:rPr>
          <w:sz w:val="24"/>
          <w:szCs w:val="24"/>
        </w:rPr>
        <w:t>forest management treatments</w:t>
      </w:r>
      <w:r w:rsidR="00310A25">
        <w:rPr>
          <w:sz w:val="24"/>
          <w:szCs w:val="24"/>
        </w:rPr>
        <w:t xml:space="preserve"> (</w:t>
      </w:r>
      <w:r w:rsidR="006C72EB">
        <w:rPr>
          <w:sz w:val="24"/>
          <w:szCs w:val="24"/>
        </w:rPr>
        <w:t>windthrow, salvaged, undisturbed forest)</w:t>
      </w:r>
      <w:r w:rsidR="00F65281">
        <w:rPr>
          <w:sz w:val="24"/>
          <w:szCs w:val="24"/>
        </w:rPr>
        <w:t xml:space="preserve"> and year</w:t>
      </w:r>
      <w:r w:rsidR="00310A25">
        <w:rPr>
          <w:sz w:val="24"/>
          <w:szCs w:val="24"/>
        </w:rPr>
        <w:t xml:space="preserve"> (2015, 2022)</w:t>
      </w:r>
      <w:r w:rsidR="00F65281">
        <w:rPr>
          <w:sz w:val="24"/>
          <w:szCs w:val="24"/>
        </w:rPr>
        <w:t xml:space="preserve"> on activity-</w:t>
      </w:r>
      <w:del w:id="15" w:author="Perry, Kayla" w:date="2025-09-24T11:06:00Z" w16du:dateUtc="2025-09-24T15:06:00Z">
        <w:r w:rsidR="00F65281" w:rsidDel="00F9564A">
          <w:rPr>
            <w:sz w:val="24"/>
            <w:szCs w:val="24"/>
          </w:rPr>
          <w:delText xml:space="preserve"> </w:delText>
        </w:r>
      </w:del>
      <w:r w:rsidR="00F65281">
        <w:rPr>
          <w:sz w:val="24"/>
          <w:szCs w:val="24"/>
        </w:rPr>
        <w:t>abundance, species richness, species diversity</w:t>
      </w:r>
      <w:r w:rsidR="00DC5E83">
        <w:rPr>
          <w:sz w:val="24"/>
          <w:szCs w:val="24"/>
        </w:rPr>
        <w:t>, community-weighted means (CWM) for individual traits, and functional diversity</w:t>
      </w:r>
      <w:r w:rsidR="00310A25">
        <w:rPr>
          <w:sz w:val="24"/>
          <w:szCs w:val="24"/>
        </w:rPr>
        <w:t xml:space="preserve"> for ground beetles collected at </w:t>
      </w:r>
      <w:proofErr w:type="spellStart"/>
      <w:r w:rsidR="00310A25">
        <w:rPr>
          <w:sz w:val="24"/>
          <w:szCs w:val="24"/>
        </w:rPr>
        <w:t>Powdermill</w:t>
      </w:r>
      <w:proofErr w:type="spellEnd"/>
      <w:r w:rsidR="00310A25">
        <w:rPr>
          <w:sz w:val="24"/>
          <w:szCs w:val="24"/>
        </w:rPr>
        <w:t xml:space="preserve"> Nature Reserve Rector, Westmoreland County, Pennsylvania, USA</w:t>
      </w:r>
      <w:r w:rsidR="00DC5E83">
        <w:rPr>
          <w:sz w:val="24"/>
          <w:szCs w:val="24"/>
        </w:rPr>
        <w:t xml:space="preserve">. </w:t>
      </w:r>
      <w:r w:rsidR="009C7D6B">
        <w:rPr>
          <w:sz w:val="24"/>
          <w:szCs w:val="24"/>
        </w:rPr>
        <w:t>The model type colum</w:t>
      </w:r>
      <w:r w:rsidR="002A649D">
        <w:rPr>
          <w:sz w:val="24"/>
          <w:szCs w:val="24"/>
        </w:rPr>
        <w:t xml:space="preserve">n indicates if the model was a standard linear model (LM), a linear mixed-effects model with </w:t>
      </w:r>
      <w:r w:rsidR="0005245D">
        <w:rPr>
          <w:sz w:val="24"/>
          <w:szCs w:val="24"/>
        </w:rPr>
        <w:t>t</w:t>
      </w:r>
      <w:r w:rsidR="00661B19">
        <w:rPr>
          <w:sz w:val="24"/>
          <w:szCs w:val="24"/>
        </w:rPr>
        <w:t xml:space="preserve">ransect </w:t>
      </w:r>
      <w:r w:rsidR="0005245D">
        <w:rPr>
          <w:sz w:val="24"/>
          <w:szCs w:val="24"/>
        </w:rPr>
        <w:t xml:space="preserve">included </w:t>
      </w:r>
      <w:r w:rsidR="00661B19">
        <w:rPr>
          <w:sz w:val="24"/>
          <w:szCs w:val="24"/>
        </w:rPr>
        <w:t>as a random effect (LMM), or a generalized linear model with Poisson errors (GLM</w:t>
      </w:r>
      <w:r w:rsidR="0005245D">
        <w:rPr>
          <w:sz w:val="24"/>
          <w:szCs w:val="24"/>
        </w:rPr>
        <w:t>).</w:t>
      </w:r>
      <w:r w:rsidR="00B24881">
        <w:rPr>
          <w:sz w:val="24"/>
          <w:szCs w:val="24"/>
        </w:rPr>
        <w:t xml:space="preserve"> </w:t>
      </w:r>
      <w:r w:rsidR="00DA7B08">
        <w:rPr>
          <w:sz w:val="24"/>
          <w:szCs w:val="24"/>
        </w:rPr>
        <w:t>Dashe</w:t>
      </w:r>
      <w:r w:rsidR="0037424D">
        <w:rPr>
          <w:sz w:val="24"/>
          <w:szCs w:val="24"/>
        </w:rPr>
        <w:t>s</w:t>
      </w:r>
      <w:r w:rsidR="00DA7B08">
        <w:rPr>
          <w:sz w:val="24"/>
          <w:szCs w:val="24"/>
        </w:rPr>
        <w:t xml:space="preserve"> indicate that the p-value </w:t>
      </w:r>
      <w:r w:rsidR="0037424D">
        <w:rPr>
          <w:sz w:val="24"/>
          <w:szCs w:val="24"/>
        </w:rPr>
        <w:t>is</w:t>
      </w:r>
      <w:r w:rsidR="00DA7B08">
        <w:rPr>
          <w:sz w:val="24"/>
          <w:szCs w:val="24"/>
        </w:rPr>
        <w:t xml:space="preserve"> above 0.</w:t>
      </w:r>
      <w:r w:rsidR="0076079F">
        <w:rPr>
          <w:sz w:val="24"/>
          <w:szCs w:val="24"/>
        </w:rPr>
        <w:t>10</w:t>
      </w:r>
      <w:r w:rsidR="00DA7B08">
        <w:rPr>
          <w:sz w:val="24"/>
          <w:szCs w:val="24"/>
        </w:rPr>
        <w:t xml:space="preserve">. </w:t>
      </w:r>
      <w:r w:rsidR="0037424D">
        <w:rPr>
          <w:sz w:val="24"/>
          <w:szCs w:val="24"/>
        </w:rPr>
        <w:t xml:space="preserve">Patterns with a p-value below 0.05 are bolded. </w:t>
      </w:r>
      <w:r w:rsidR="0038205F">
        <w:rPr>
          <w:sz w:val="24"/>
          <w:szCs w:val="24"/>
        </w:rPr>
        <w:t xml:space="preserve">Beetles were collected between 27 May to 17 </w:t>
      </w:r>
      <w:proofErr w:type="gramStart"/>
      <w:r w:rsidR="0038205F">
        <w:rPr>
          <w:sz w:val="24"/>
          <w:szCs w:val="24"/>
        </w:rPr>
        <w:t>August,</w:t>
      </w:r>
      <w:proofErr w:type="gramEnd"/>
      <w:r w:rsidR="0038205F">
        <w:rPr>
          <w:sz w:val="24"/>
          <w:szCs w:val="24"/>
        </w:rPr>
        <w:t xml:space="preserve"> 2015, and from 1 June to 23 </w:t>
      </w:r>
      <w:proofErr w:type="gramStart"/>
      <w:r w:rsidR="0038205F">
        <w:rPr>
          <w:sz w:val="24"/>
          <w:szCs w:val="24"/>
        </w:rPr>
        <w:t>August,</w:t>
      </w:r>
      <w:proofErr w:type="gramEnd"/>
      <w:r w:rsidR="0038205F">
        <w:rPr>
          <w:sz w:val="24"/>
          <w:szCs w:val="24"/>
        </w:rPr>
        <w:t xml:space="preserve"> 2022.</w:t>
      </w:r>
    </w:p>
    <w:p w14:paraId="46803CAD" w14:textId="77777777" w:rsidR="00661B19" w:rsidRDefault="00661B19" w:rsidP="00F34DE3">
      <w:pPr>
        <w:rPr>
          <w:sz w:val="24"/>
          <w:szCs w:val="24"/>
        </w:rPr>
      </w:pPr>
    </w:p>
    <w:tbl>
      <w:tblPr>
        <w:tblStyle w:val="TableGrid"/>
        <w:tblW w:w="893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992"/>
        <w:gridCol w:w="1134"/>
        <w:gridCol w:w="992"/>
        <w:gridCol w:w="993"/>
        <w:gridCol w:w="1134"/>
        <w:gridCol w:w="992"/>
        <w:gridCol w:w="571"/>
      </w:tblGrid>
      <w:tr w:rsidR="00EE4E40" w:rsidRPr="005D3FF5" w14:paraId="4EDF1085" w14:textId="408173C4" w:rsidTr="00EE4E40">
        <w:trPr>
          <w:trHeight w:val="333"/>
        </w:trPr>
        <w:tc>
          <w:tcPr>
            <w:tcW w:w="1701" w:type="dxa"/>
            <w:tcBorders>
              <w:top w:val="single" w:sz="4" w:space="0" w:color="auto"/>
              <w:bottom w:val="nil"/>
            </w:tcBorders>
          </w:tcPr>
          <w:p w14:paraId="337F9E2F" w14:textId="6B168D62" w:rsidR="00EE4E40" w:rsidRPr="004679F6" w:rsidRDefault="00EE4E40" w:rsidP="00B239E0">
            <w:pPr>
              <w:rPr>
                <w:spacing w:val="0"/>
                <w:sz w:val="24"/>
                <w:szCs w:val="24"/>
              </w:rPr>
            </w:pPr>
            <w:bookmarkStart w:id="16" w:name="_Hlk207132687"/>
            <w:r w:rsidRPr="004679F6">
              <w:rPr>
                <w:spacing w:val="0"/>
                <w:sz w:val="24"/>
                <w:szCs w:val="24"/>
              </w:rPr>
              <w:t>Response variable</w:t>
            </w:r>
          </w:p>
        </w:tc>
        <w:tc>
          <w:tcPr>
            <w:tcW w:w="426" w:type="dxa"/>
            <w:tcBorders>
              <w:top w:val="single" w:sz="4" w:space="0" w:color="auto"/>
              <w:bottom w:val="nil"/>
            </w:tcBorders>
          </w:tcPr>
          <w:p w14:paraId="34B31631" w14:textId="77777777" w:rsidR="00EE4E40" w:rsidRPr="004679F6" w:rsidRDefault="00EE4E40" w:rsidP="00F43889">
            <w:pPr>
              <w:rPr>
                <w:sz w:val="24"/>
                <w:szCs w:val="24"/>
              </w:rPr>
            </w:pPr>
          </w:p>
        </w:tc>
        <w:tc>
          <w:tcPr>
            <w:tcW w:w="992" w:type="dxa"/>
            <w:tcBorders>
              <w:top w:val="single" w:sz="4" w:space="0" w:color="auto"/>
              <w:bottom w:val="nil"/>
            </w:tcBorders>
          </w:tcPr>
          <w:p w14:paraId="7784790B" w14:textId="11F665FB" w:rsidR="00EE4E40" w:rsidRPr="004679F6" w:rsidRDefault="00EE4E40" w:rsidP="00F43889">
            <w:pPr>
              <w:rPr>
                <w:spacing w:val="0"/>
                <w:sz w:val="24"/>
                <w:szCs w:val="24"/>
              </w:rPr>
            </w:pPr>
            <w:r w:rsidRPr="004679F6">
              <w:rPr>
                <w:spacing w:val="0"/>
                <w:sz w:val="24"/>
                <w:szCs w:val="24"/>
              </w:rPr>
              <w:t xml:space="preserve">Model </w:t>
            </w:r>
          </w:p>
          <w:p w14:paraId="54379F46" w14:textId="30249E59" w:rsidR="00EE4E40" w:rsidRPr="004679F6" w:rsidRDefault="00EE4E40" w:rsidP="00F43889">
            <w:pPr>
              <w:rPr>
                <w:spacing w:val="0"/>
                <w:sz w:val="24"/>
                <w:szCs w:val="24"/>
              </w:rPr>
            </w:pPr>
            <w:r w:rsidRPr="004679F6">
              <w:rPr>
                <w:spacing w:val="0"/>
                <w:sz w:val="24"/>
                <w:szCs w:val="24"/>
              </w:rPr>
              <w:t>type</w:t>
            </w:r>
          </w:p>
        </w:tc>
        <w:tc>
          <w:tcPr>
            <w:tcW w:w="2126" w:type="dxa"/>
            <w:gridSpan w:val="2"/>
            <w:tcBorders>
              <w:top w:val="single" w:sz="4" w:space="0" w:color="auto"/>
              <w:bottom w:val="nil"/>
            </w:tcBorders>
          </w:tcPr>
          <w:p w14:paraId="18388BF3" w14:textId="77777777" w:rsidR="00EE4E40" w:rsidRPr="004679F6" w:rsidRDefault="00EE4E40" w:rsidP="00B239E0">
            <w:pPr>
              <w:rPr>
                <w:spacing w:val="0"/>
                <w:sz w:val="24"/>
                <w:szCs w:val="24"/>
              </w:rPr>
            </w:pPr>
            <w:r w:rsidRPr="004679F6">
              <w:rPr>
                <w:spacing w:val="0"/>
                <w:sz w:val="24"/>
                <w:szCs w:val="24"/>
              </w:rPr>
              <w:t xml:space="preserve">Treatment </w:t>
            </w:r>
          </w:p>
          <w:p w14:paraId="039120C6" w14:textId="447109C5" w:rsidR="00EE4E40" w:rsidRPr="004679F6" w:rsidRDefault="00EE4E40" w:rsidP="00B239E0">
            <w:pPr>
              <w:rPr>
                <w:spacing w:val="0"/>
                <w:sz w:val="24"/>
                <w:szCs w:val="24"/>
              </w:rPr>
            </w:pPr>
            <w:r w:rsidRPr="004679F6">
              <w:rPr>
                <w:spacing w:val="0"/>
                <w:sz w:val="24"/>
                <w:szCs w:val="24"/>
              </w:rPr>
              <w:t>(</w:t>
            </w:r>
            <w:r w:rsidR="00F83E4B" w:rsidRPr="004679F6">
              <w:rPr>
                <w:spacing w:val="0"/>
                <w:sz w:val="24"/>
                <w:szCs w:val="24"/>
              </w:rPr>
              <w:t>Windthrow, Salvaged, Forest</w:t>
            </w:r>
            <w:r w:rsidRPr="004679F6">
              <w:rPr>
                <w:spacing w:val="0"/>
                <w:sz w:val="24"/>
                <w:szCs w:val="24"/>
              </w:rPr>
              <w:t>)</w:t>
            </w:r>
          </w:p>
        </w:tc>
        <w:tc>
          <w:tcPr>
            <w:tcW w:w="2127" w:type="dxa"/>
            <w:gridSpan w:val="2"/>
            <w:tcBorders>
              <w:top w:val="single" w:sz="4" w:space="0" w:color="auto"/>
              <w:bottom w:val="nil"/>
            </w:tcBorders>
          </w:tcPr>
          <w:p w14:paraId="18DC19C0" w14:textId="41536AF8" w:rsidR="00EE4E40" w:rsidRPr="004679F6" w:rsidRDefault="00EE4E40" w:rsidP="00B239E0">
            <w:pPr>
              <w:rPr>
                <w:spacing w:val="0"/>
                <w:sz w:val="24"/>
                <w:szCs w:val="24"/>
              </w:rPr>
            </w:pPr>
            <w:r w:rsidRPr="004679F6">
              <w:rPr>
                <w:spacing w:val="0"/>
                <w:sz w:val="24"/>
                <w:szCs w:val="24"/>
              </w:rPr>
              <w:t>Year (2015, 2022)</w:t>
            </w:r>
          </w:p>
        </w:tc>
        <w:tc>
          <w:tcPr>
            <w:tcW w:w="1563" w:type="dxa"/>
            <w:gridSpan w:val="2"/>
            <w:tcBorders>
              <w:top w:val="single" w:sz="4" w:space="0" w:color="auto"/>
              <w:bottom w:val="nil"/>
            </w:tcBorders>
          </w:tcPr>
          <w:p w14:paraId="41430C55" w14:textId="3AE01CCF" w:rsidR="00EE4E40" w:rsidRPr="004679F6" w:rsidRDefault="00EE4E40" w:rsidP="00B239E0">
            <w:pPr>
              <w:rPr>
                <w:spacing w:val="0"/>
                <w:sz w:val="24"/>
                <w:szCs w:val="24"/>
              </w:rPr>
            </w:pPr>
            <w:r w:rsidRPr="004679F6">
              <w:rPr>
                <w:spacing w:val="0"/>
                <w:sz w:val="24"/>
                <w:szCs w:val="24"/>
              </w:rPr>
              <w:t>Treatment*Year interaction</w:t>
            </w:r>
          </w:p>
        </w:tc>
      </w:tr>
      <w:tr w:rsidR="00EE4E40" w:rsidRPr="005D3FF5" w14:paraId="46201D94" w14:textId="1E793512" w:rsidTr="00EE4E40">
        <w:trPr>
          <w:trHeight w:val="333"/>
        </w:trPr>
        <w:tc>
          <w:tcPr>
            <w:tcW w:w="1701" w:type="dxa"/>
            <w:tcBorders>
              <w:top w:val="nil"/>
              <w:bottom w:val="nil"/>
            </w:tcBorders>
          </w:tcPr>
          <w:p w14:paraId="4060AB36" w14:textId="77777777" w:rsidR="00EE4E40" w:rsidRPr="004679F6" w:rsidRDefault="00EE4E40" w:rsidP="00B239E0">
            <w:pPr>
              <w:rPr>
                <w:spacing w:val="0"/>
                <w:sz w:val="24"/>
                <w:szCs w:val="24"/>
              </w:rPr>
            </w:pPr>
          </w:p>
        </w:tc>
        <w:tc>
          <w:tcPr>
            <w:tcW w:w="426" w:type="dxa"/>
            <w:tcBorders>
              <w:top w:val="nil"/>
              <w:bottom w:val="nil"/>
            </w:tcBorders>
          </w:tcPr>
          <w:p w14:paraId="25EA2BED" w14:textId="77777777" w:rsidR="00EE4E40" w:rsidRPr="004679F6" w:rsidRDefault="00EE4E40" w:rsidP="00F43889">
            <w:pPr>
              <w:rPr>
                <w:sz w:val="24"/>
                <w:szCs w:val="24"/>
              </w:rPr>
            </w:pPr>
          </w:p>
        </w:tc>
        <w:tc>
          <w:tcPr>
            <w:tcW w:w="992" w:type="dxa"/>
            <w:tcBorders>
              <w:top w:val="nil"/>
              <w:bottom w:val="nil"/>
            </w:tcBorders>
          </w:tcPr>
          <w:p w14:paraId="0A01A892" w14:textId="08F12376" w:rsidR="00EE4E40" w:rsidRPr="004679F6" w:rsidRDefault="00EE4E40" w:rsidP="00F43889">
            <w:pPr>
              <w:rPr>
                <w:spacing w:val="0"/>
                <w:sz w:val="24"/>
                <w:szCs w:val="24"/>
              </w:rPr>
            </w:pPr>
          </w:p>
        </w:tc>
        <w:tc>
          <w:tcPr>
            <w:tcW w:w="2126" w:type="dxa"/>
            <w:gridSpan w:val="2"/>
            <w:tcBorders>
              <w:top w:val="nil"/>
              <w:bottom w:val="nil"/>
            </w:tcBorders>
          </w:tcPr>
          <w:p w14:paraId="7CACA56E" w14:textId="77777777" w:rsidR="00EE4E40" w:rsidRPr="004679F6" w:rsidRDefault="00EE4E40" w:rsidP="00B239E0">
            <w:pPr>
              <w:rPr>
                <w:spacing w:val="0"/>
                <w:sz w:val="24"/>
                <w:szCs w:val="24"/>
              </w:rPr>
            </w:pPr>
          </w:p>
        </w:tc>
        <w:tc>
          <w:tcPr>
            <w:tcW w:w="2127" w:type="dxa"/>
            <w:gridSpan w:val="2"/>
            <w:tcBorders>
              <w:top w:val="nil"/>
              <w:bottom w:val="nil"/>
            </w:tcBorders>
          </w:tcPr>
          <w:p w14:paraId="0653563D" w14:textId="77777777" w:rsidR="00EE4E40" w:rsidRPr="004679F6" w:rsidRDefault="00EE4E40" w:rsidP="00B239E0">
            <w:pPr>
              <w:rPr>
                <w:spacing w:val="0"/>
                <w:sz w:val="24"/>
                <w:szCs w:val="24"/>
              </w:rPr>
            </w:pPr>
          </w:p>
        </w:tc>
        <w:tc>
          <w:tcPr>
            <w:tcW w:w="992" w:type="dxa"/>
            <w:tcBorders>
              <w:top w:val="nil"/>
              <w:bottom w:val="nil"/>
            </w:tcBorders>
          </w:tcPr>
          <w:p w14:paraId="752FFB52" w14:textId="77777777" w:rsidR="00EE4E40" w:rsidRPr="004679F6" w:rsidRDefault="00EE4E40" w:rsidP="00B239E0">
            <w:pPr>
              <w:rPr>
                <w:spacing w:val="0"/>
                <w:sz w:val="24"/>
                <w:szCs w:val="24"/>
              </w:rPr>
            </w:pPr>
          </w:p>
        </w:tc>
        <w:tc>
          <w:tcPr>
            <w:tcW w:w="571" w:type="dxa"/>
            <w:tcBorders>
              <w:top w:val="nil"/>
              <w:bottom w:val="nil"/>
            </w:tcBorders>
          </w:tcPr>
          <w:p w14:paraId="2AF5BD32" w14:textId="77777777" w:rsidR="00EE4E40" w:rsidRPr="004679F6" w:rsidRDefault="00EE4E40" w:rsidP="00B239E0">
            <w:pPr>
              <w:rPr>
                <w:spacing w:val="0"/>
                <w:sz w:val="24"/>
                <w:szCs w:val="24"/>
              </w:rPr>
            </w:pPr>
          </w:p>
        </w:tc>
      </w:tr>
      <w:tr w:rsidR="00EE4E40" w:rsidRPr="005D3FF5" w14:paraId="1ED29345" w14:textId="3FFD5AB3" w:rsidTr="00EE4E40">
        <w:trPr>
          <w:trHeight w:val="333"/>
        </w:trPr>
        <w:tc>
          <w:tcPr>
            <w:tcW w:w="1701" w:type="dxa"/>
            <w:tcBorders>
              <w:top w:val="nil"/>
              <w:bottom w:val="single" w:sz="4" w:space="0" w:color="auto"/>
            </w:tcBorders>
          </w:tcPr>
          <w:p w14:paraId="1106D2D5" w14:textId="77777777" w:rsidR="00EE4E40" w:rsidRPr="004679F6" w:rsidRDefault="00EE4E40" w:rsidP="00596D6A">
            <w:pPr>
              <w:rPr>
                <w:spacing w:val="0"/>
                <w:sz w:val="24"/>
                <w:szCs w:val="24"/>
              </w:rPr>
            </w:pPr>
          </w:p>
        </w:tc>
        <w:tc>
          <w:tcPr>
            <w:tcW w:w="426" w:type="dxa"/>
            <w:tcBorders>
              <w:top w:val="nil"/>
              <w:bottom w:val="single" w:sz="4" w:space="0" w:color="auto"/>
            </w:tcBorders>
          </w:tcPr>
          <w:p w14:paraId="47760B0D" w14:textId="77777777" w:rsidR="00EE4E40" w:rsidRPr="004679F6" w:rsidRDefault="00EE4E40" w:rsidP="00596D6A">
            <w:pPr>
              <w:rPr>
                <w:color w:val="000000" w:themeColor="text1"/>
                <w:sz w:val="24"/>
                <w:szCs w:val="24"/>
              </w:rPr>
            </w:pPr>
          </w:p>
        </w:tc>
        <w:tc>
          <w:tcPr>
            <w:tcW w:w="992" w:type="dxa"/>
            <w:tcBorders>
              <w:top w:val="nil"/>
              <w:bottom w:val="single" w:sz="4" w:space="0" w:color="auto"/>
            </w:tcBorders>
          </w:tcPr>
          <w:p w14:paraId="739FB1BF" w14:textId="2D022C9B" w:rsidR="00EE4E40" w:rsidRPr="004679F6" w:rsidRDefault="00EE4E40" w:rsidP="00596D6A">
            <w:pPr>
              <w:rPr>
                <w:color w:val="000000" w:themeColor="text1"/>
                <w:spacing w:val="0"/>
                <w:sz w:val="24"/>
                <w:szCs w:val="24"/>
              </w:rPr>
            </w:pPr>
          </w:p>
        </w:tc>
        <w:tc>
          <w:tcPr>
            <w:tcW w:w="1134" w:type="dxa"/>
            <w:tcBorders>
              <w:top w:val="nil"/>
              <w:bottom w:val="single" w:sz="4" w:space="0" w:color="auto"/>
            </w:tcBorders>
          </w:tcPr>
          <w:p w14:paraId="32FEDFE8" w14:textId="4A712D47" w:rsidR="00EE4E40" w:rsidRPr="004679F6" w:rsidRDefault="00EE4E40" w:rsidP="00596D6A">
            <w:pPr>
              <w:rPr>
                <w:color w:val="000000" w:themeColor="text1"/>
                <w:spacing w:val="0"/>
                <w:sz w:val="24"/>
                <w:szCs w:val="24"/>
              </w:rPr>
            </w:pPr>
            <w:r w:rsidRPr="004679F6">
              <w:rPr>
                <w:color w:val="000000" w:themeColor="text1"/>
                <w:spacing w:val="0"/>
                <w:sz w:val="24"/>
                <w:szCs w:val="24"/>
              </w:rPr>
              <w:t>Statistic</w:t>
            </w:r>
          </w:p>
        </w:tc>
        <w:tc>
          <w:tcPr>
            <w:tcW w:w="992" w:type="dxa"/>
            <w:tcBorders>
              <w:top w:val="nil"/>
              <w:bottom w:val="single" w:sz="4" w:space="0" w:color="auto"/>
            </w:tcBorders>
          </w:tcPr>
          <w:p w14:paraId="76E0A131" w14:textId="2655D84C" w:rsidR="00EE4E40" w:rsidRPr="004679F6" w:rsidRDefault="00EE4E40" w:rsidP="00596D6A">
            <w:pPr>
              <w:rPr>
                <w:color w:val="000000" w:themeColor="text1"/>
                <w:spacing w:val="0"/>
                <w:sz w:val="24"/>
                <w:szCs w:val="24"/>
              </w:rPr>
            </w:pPr>
            <w:r w:rsidRPr="004679F6">
              <w:rPr>
                <w:color w:val="000000" w:themeColor="text1"/>
                <w:spacing w:val="0"/>
                <w:sz w:val="24"/>
                <w:szCs w:val="24"/>
              </w:rPr>
              <w:t>p</w:t>
            </w:r>
          </w:p>
        </w:tc>
        <w:tc>
          <w:tcPr>
            <w:tcW w:w="993" w:type="dxa"/>
            <w:tcBorders>
              <w:top w:val="nil"/>
              <w:bottom w:val="single" w:sz="4" w:space="0" w:color="auto"/>
            </w:tcBorders>
          </w:tcPr>
          <w:p w14:paraId="2294D3CE" w14:textId="4C132E33" w:rsidR="00EE4E40" w:rsidRPr="004679F6" w:rsidRDefault="00EE4E40" w:rsidP="00596D6A">
            <w:pPr>
              <w:rPr>
                <w:color w:val="000000" w:themeColor="text1"/>
                <w:spacing w:val="0"/>
                <w:sz w:val="24"/>
                <w:szCs w:val="24"/>
              </w:rPr>
            </w:pPr>
            <w:r w:rsidRPr="004679F6">
              <w:rPr>
                <w:color w:val="000000" w:themeColor="text1"/>
                <w:spacing w:val="0"/>
                <w:sz w:val="24"/>
                <w:szCs w:val="24"/>
              </w:rPr>
              <w:t>Statistic</w:t>
            </w:r>
          </w:p>
        </w:tc>
        <w:tc>
          <w:tcPr>
            <w:tcW w:w="1134" w:type="dxa"/>
            <w:tcBorders>
              <w:top w:val="nil"/>
              <w:bottom w:val="single" w:sz="4" w:space="0" w:color="auto"/>
            </w:tcBorders>
          </w:tcPr>
          <w:p w14:paraId="428E5B2E" w14:textId="77046AEC" w:rsidR="00EE4E40" w:rsidRPr="004679F6" w:rsidRDefault="00EE4E40" w:rsidP="00596D6A">
            <w:pPr>
              <w:rPr>
                <w:color w:val="000000" w:themeColor="text1"/>
                <w:spacing w:val="0"/>
                <w:sz w:val="24"/>
                <w:szCs w:val="24"/>
              </w:rPr>
            </w:pPr>
            <w:r w:rsidRPr="004679F6">
              <w:rPr>
                <w:color w:val="000000" w:themeColor="text1"/>
                <w:spacing w:val="0"/>
                <w:sz w:val="24"/>
                <w:szCs w:val="24"/>
              </w:rPr>
              <w:t>p</w:t>
            </w:r>
          </w:p>
        </w:tc>
        <w:tc>
          <w:tcPr>
            <w:tcW w:w="992" w:type="dxa"/>
            <w:tcBorders>
              <w:top w:val="nil"/>
              <w:bottom w:val="single" w:sz="4" w:space="0" w:color="auto"/>
            </w:tcBorders>
          </w:tcPr>
          <w:p w14:paraId="3C661959" w14:textId="1A995C83" w:rsidR="00EE4E40" w:rsidRPr="004679F6" w:rsidRDefault="00EE4E40" w:rsidP="00596D6A">
            <w:pPr>
              <w:rPr>
                <w:color w:val="000000" w:themeColor="text1"/>
                <w:spacing w:val="0"/>
                <w:sz w:val="24"/>
                <w:szCs w:val="24"/>
              </w:rPr>
            </w:pPr>
            <w:r w:rsidRPr="004679F6">
              <w:rPr>
                <w:color w:val="000000" w:themeColor="text1"/>
                <w:spacing w:val="0"/>
                <w:sz w:val="24"/>
                <w:szCs w:val="24"/>
              </w:rPr>
              <w:t>Statistic</w:t>
            </w:r>
          </w:p>
        </w:tc>
        <w:tc>
          <w:tcPr>
            <w:tcW w:w="571" w:type="dxa"/>
            <w:tcBorders>
              <w:top w:val="nil"/>
              <w:bottom w:val="single" w:sz="4" w:space="0" w:color="auto"/>
            </w:tcBorders>
          </w:tcPr>
          <w:p w14:paraId="758D4A2F" w14:textId="1DCC2EC9" w:rsidR="00EE4E40" w:rsidRPr="004679F6" w:rsidRDefault="00EE4E40" w:rsidP="00596D6A">
            <w:pPr>
              <w:rPr>
                <w:color w:val="000000" w:themeColor="text1"/>
                <w:spacing w:val="0"/>
                <w:sz w:val="24"/>
                <w:szCs w:val="24"/>
              </w:rPr>
            </w:pPr>
            <w:r w:rsidRPr="004679F6">
              <w:rPr>
                <w:color w:val="000000" w:themeColor="text1"/>
                <w:spacing w:val="0"/>
                <w:sz w:val="24"/>
                <w:szCs w:val="24"/>
              </w:rPr>
              <w:t>p</w:t>
            </w:r>
          </w:p>
        </w:tc>
      </w:tr>
      <w:bookmarkEnd w:id="16"/>
      <w:tr w:rsidR="00EE4E40" w:rsidRPr="005D3FF5" w14:paraId="08C3B19B" w14:textId="1EC6CDB7" w:rsidTr="00EE4E40">
        <w:trPr>
          <w:trHeight w:val="64"/>
        </w:trPr>
        <w:tc>
          <w:tcPr>
            <w:tcW w:w="1701" w:type="dxa"/>
            <w:tcBorders>
              <w:top w:val="single" w:sz="4" w:space="0" w:color="auto"/>
            </w:tcBorders>
          </w:tcPr>
          <w:p w14:paraId="2CEDC921" w14:textId="77777777" w:rsidR="00EE4E40" w:rsidRPr="004679F6" w:rsidRDefault="00EE4E40" w:rsidP="00596D6A">
            <w:pPr>
              <w:rPr>
                <w:spacing w:val="0"/>
                <w:sz w:val="24"/>
                <w:szCs w:val="24"/>
              </w:rPr>
            </w:pPr>
          </w:p>
        </w:tc>
        <w:tc>
          <w:tcPr>
            <w:tcW w:w="426" w:type="dxa"/>
            <w:tcBorders>
              <w:top w:val="single" w:sz="4" w:space="0" w:color="auto"/>
            </w:tcBorders>
          </w:tcPr>
          <w:p w14:paraId="5D3D92A1" w14:textId="77777777" w:rsidR="00EE4E40" w:rsidRPr="004679F6" w:rsidRDefault="00EE4E40" w:rsidP="00596D6A">
            <w:pPr>
              <w:rPr>
                <w:color w:val="000000" w:themeColor="text1"/>
                <w:sz w:val="24"/>
                <w:szCs w:val="24"/>
              </w:rPr>
            </w:pPr>
          </w:p>
        </w:tc>
        <w:tc>
          <w:tcPr>
            <w:tcW w:w="992" w:type="dxa"/>
            <w:tcBorders>
              <w:top w:val="single" w:sz="4" w:space="0" w:color="auto"/>
            </w:tcBorders>
          </w:tcPr>
          <w:p w14:paraId="049069CA" w14:textId="2F25EE8E" w:rsidR="00EE4E40" w:rsidRPr="004679F6" w:rsidRDefault="00EE4E40" w:rsidP="00596D6A">
            <w:pPr>
              <w:rPr>
                <w:color w:val="000000" w:themeColor="text1"/>
                <w:spacing w:val="0"/>
                <w:sz w:val="24"/>
                <w:szCs w:val="24"/>
              </w:rPr>
            </w:pPr>
          </w:p>
        </w:tc>
        <w:tc>
          <w:tcPr>
            <w:tcW w:w="1134" w:type="dxa"/>
            <w:tcBorders>
              <w:top w:val="single" w:sz="4" w:space="0" w:color="auto"/>
            </w:tcBorders>
          </w:tcPr>
          <w:p w14:paraId="33D2EA86" w14:textId="2F199C5D" w:rsidR="00EE4E40" w:rsidRPr="004679F6" w:rsidRDefault="00EE4E40" w:rsidP="00596D6A">
            <w:pPr>
              <w:rPr>
                <w:color w:val="000000" w:themeColor="text1"/>
                <w:spacing w:val="0"/>
                <w:sz w:val="24"/>
                <w:szCs w:val="24"/>
              </w:rPr>
            </w:pPr>
          </w:p>
        </w:tc>
        <w:tc>
          <w:tcPr>
            <w:tcW w:w="992" w:type="dxa"/>
            <w:tcBorders>
              <w:top w:val="single" w:sz="4" w:space="0" w:color="auto"/>
            </w:tcBorders>
          </w:tcPr>
          <w:p w14:paraId="5B623A4A" w14:textId="3ED2B0BC" w:rsidR="00EE4E40" w:rsidRPr="004679F6" w:rsidRDefault="00EE4E40" w:rsidP="00596D6A">
            <w:pPr>
              <w:rPr>
                <w:color w:val="000000" w:themeColor="text1"/>
                <w:spacing w:val="0"/>
                <w:sz w:val="24"/>
                <w:szCs w:val="24"/>
              </w:rPr>
            </w:pPr>
          </w:p>
        </w:tc>
        <w:tc>
          <w:tcPr>
            <w:tcW w:w="993" w:type="dxa"/>
            <w:tcBorders>
              <w:top w:val="single" w:sz="4" w:space="0" w:color="auto"/>
            </w:tcBorders>
          </w:tcPr>
          <w:p w14:paraId="6262FCF3" w14:textId="77777777" w:rsidR="00EE4E40" w:rsidRPr="004679F6" w:rsidRDefault="00EE4E40" w:rsidP="00596D6A">
            <w:pPr>
              <w:rPr>
                <w:color w:val="000000" w:themeColor="text1"/>
                <w:spacing w:val="0"/>
                <w:sz w:val="24"/>
                <w:szCs w:val="24"/>
              </w:rPr>
            </w:pPr>
          </w:p>
        </w:tc>
        <w:tc>
          <w:tcPr>
            <w:tcW w:w="1134" w:type="dxa"/>
            <w:tcBorders>
              <w:top w:val="single" w:sz="4" w:space="0" w:color="auto"/>
            </w:tcBorders>
          </w:tcPr>
          <w:p w14:paraId="0A8EEED7" w14:textId="77777777" w:rsidR="00EE4E40" w:rsidRPr="004679F6" w:rsidRDefault="00EE4E40" w:rsidP="00596D6A">
            <w:pPr>
              <w:rPr>
                <w:color w:val="000000" w:themeColor="text1"/>
                <w:spacing w:val="0"/>
                <w:sz w:val="24"/>
                <w:szCs w:val="24"/>
              </w:rPr>
            </w:pPr>
          </w:p>
        </w:tc>
        <w:tc>
          <w:tcPr>
            <w:tcW w:w="992" w:type="dxa"/>
            <w:tcBorders>
              <w:top w:val="single" w:sz="4" w:space="0" w:color="auto"/>
            </w:tcBorders>
          </w:tcPr>
          <w:p w14:paraId="72F733C7" w14:textId="77777777" w:rsidR="00EE4E40" w:rsidRPr="004679F6" w:rsidRDefault="00EE4E40" w:rsidP="00596D6A">
            <w:pPr>
              <w:rPr>
                <w:color w:val="000000" w:themeColor="text1"/>
                <w:spacing w:val="0"/>
                <w:sz w:val="24"/>
                <w:szCs w:val="24"/>
              </w:rPr>
            </w:pPr>
          </w:p>
        </w:tc>
        <w:tc>
          <w:tcPr>
            <w:tcW w:w="571" w:type="dxa"/>
            <w:tcBorders>
              <w:top w:val="single" w:sz="4" w:space="0" w:color="auto"/>
            </w:tcBorders>
          </w:tcPr>
          <w:p w14:paraId="4BCEB5E1" w14:textId="77777777" w:rsidR="00EE4E40" w:rsidRPr="004679F6" w:rsidRDefault="00EE4E40" w:rsidP="00596D6A">
            <w:pPr>
              <w:rPr>
                <w:color w:val="000000" w:themeColor="text1"/>
                <w:spacing w:val="0"/>
                <w:sz w:val="24"/>
                <w:szCs w:val="24"/>
              </w:rPr>
            </w:pPr>
          </w:p>
        </w:tc>
      </w:tr>
      <w:tr w:rsidR="00EE4E40" w:rsidRPr="005D3FF5" w14:paraId="6ABE5206" w14:textId="3FB58EA7" w:rsidTr="00EE4E40">
        <w:tc>
          <w:tcPr>
            <w:tcW w:w="1701" w:type="dxa"/>
          </w:tcPr>
          <w:p w14:paraId="5E89AE68" w14:textId="4050D850" w:rsidR="00EE4E40" w:rsidRPr="004679F6" w:rsidRDefault="00EE4E40" w:rsidP="00596D6A">
            <w:pPr>
              <w:rPr>
                <w:spacing w:val="0"/>
                <w:sz w:val="24"/>
                <w:szCs w:val="24"/>
              </w:rPr>
            </w:pPr>
            <w:r w:rsidRPr="004679F6">
              <w:rPr>
                <w:spacing w:val="0"/>
                <w:sz w:val="24"/>
                <w:szCs w:val="24"/>
              </w:rPr>
              <w:t>Total activity-abundance</w:t>
            </w:r>
          </w:p>
        </w:tc>
        <w:tc>
          <w:tcPr>
            <w:tcW w:w="426" w:type="dxa"/>
          </w:tcPr>
          <w:p w14:paraId="3B73F212" w14:textId="77777777" w:rsidR="00EE4E40" w:rsidRPr="004679F6" w:rsidRDefault="00EE4E40" w:rsidP="00596D6A">
            <w:pPr>
              <w:rPr>
                <w:color w:val="000000" w:themeColor="text1"/>
                <w:sz w:val="24"/>
                <w:szCs w:val="24"/>
              </w:rPr>
            </w:pPr>
          </w:p>
        </w:tc>
        <w:tc>
          <w:tcPr>
            <w:tcW w:w="992" w:type="dxa"/>
          </w:tcPr>
          <w:p w14:paraId="6652CA05" w14:textId="5E714BC0"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6B14F013" w14:textId="717B8FD0"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w:t>
            </w:r>
            <w:r w:rsidRPr="004679F6">
              <w:rPr>
                <w:b/>
                <w:bCs/>
                <w:spacing w:val="0"/>
                <w:sz w:val="24"/>
                <w:szCs w:val="24"/>
              </w:rPr>
              <w:t xml:space="preserve"> </w:t>
            </w:r>
            <w:r w:rsidRPr="004679F6">
              <w:rPr>
                <w:b/>
                <w:bCs/>
                <w:color w:val="000000" w:themeColor="text1"/>
                <w:spacing w:val="0"/>
                <w:sz w:val="24"/>
                <w:szCs w:val="24"/>
              </w:rPr>
              <w:t>5.</w:t>
            </w:r>
            <w:r w:rsidR="00286E25" w:rsidRPr="004679F6">
              <w:rPr>
                <w:b/>
                <w:bCs/>
                <w:color w:val="000000" w:themeColor="text1"/>
                <w:spacing w:val="0"/>
                <w:sz w:val="24"/>
                <w:szCs w:val="24"/>
              </w:rPr>
              <w:t>7</w:t>
            </w:r>
          </w:p>
        </w:tc>
        <w:tc>
          <w:tcPr>
            <w:tcW w:w="992" w:type="dxa"/>
          </w:tcPr>
          <w:p w14:paraId="4B7A8955" w14:textId="1C40AFFE"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0.007</w:t>
            </w:r>
          </w:p>
        </w:tc>
        <w:tc>
          <w:tcPr>
            <w:tcW w:w="993" w:type="dxa"/>
          </w:tcPr>
          <w:p w14:paraId="117C6889" w14:textId="174148E1" w:rsidR="00EE4E40" w:rsidRPr="004679F6" w:rsidRDefault="00EE4E40" w:rsidP="00596D6A">
            <w:pPr>
              <w:rPr>
                <w:color w:val="000000" w:themeColor="text1"/>
                <w:spacing w:val="0"/>
                <w:sz w:val="24"/>
                <w:szCs w:val="24"/>
              </w:rPr>
            </w:pPr>
            <w:r w:rsidRPr="004679F6">
              <w:rPr>
                <w:color w:val="000000" w:themeColor="text1"/>
                <w:spacing w:val="0"/>
                <w:sz w:val="24"/>
                <w:szCs w:val="24"/>
              </w:rPr>
              <w:t>F=1.</w:t>
            </w:r>
            <w:r w:rsidR="00286E25" w:rsidRPr="004679F6">
              <w:rPr>
                <w:color w:val="000000" w:themeColor="text1"/>
                <w:spacing w:val="0"/>
                <w:sz w:val="24"/>
                <w:szCs w:val="24"/>
              </w:rPr>
              <w:t>9</w:t>
            </w:r>
          </w:p>
        </w:tc>
        <w:tc>
          <w:tcPr>
            <w:tcW w:w="1134" w:type="dxa"/>
          </w:tcPr>
          <w:p w14:paraId="347B7BF2" w14:textId="393681D1"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2" w:type="dxa"/>
          </w:tcPr>
          <w:p w14:paraId="22CDC3A3" w14:textId="4E78AB2D"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F=4.</w:t>
            </w:r>
            <w:r w:rsidR="00286E25" w:rsidRPr="004679F6">
              <w:rPr>
                <w:b/>
                <w:bCs/>
                <w:color w:val="000000" w:themeColor="text1"/>
                <w:spacing w:val="0"/>
                <w:sz w:val="24"/>
                <w:szCs w:val="24"/>
              </w:rPr>
              <w:t>5</w:t>
            </w:r>
          </w:p>
        </w:tc>
        <w:tc>
          <w:tcPr>
            <w:tcW w:w="571" w:type="dxa"/>
          </w:tcPr>
          <w:p w14:paraId="332E7E27" w14:textId="54B7E28A"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0.018</w:t>
            </w:r>
          </w:p>
        </w:tc>
      </w:tr>
      <w:tr w:rsidR="00C1511B" w:rsidRPr="005D3FF5" w14:paraId="32B18714" w14:textId="77777777" w:rsidTr="00EE4E40">
        <w:tc>
          <w:tcPr>
            <w:tcW w:w="1701" w:type="dxa"/>
          </w:tcPr>
          <w:p w14:paraId="7655732F" w14:textId="77777777" w:rsidR="00C1511B" w:rsidRPr="004679F6" w:rsidRDefault="00C1511B" w:rsidP="00596D6A">
            <w:pPr>
              <w:rPr>
                <w:sz w:val="24"/>
                <w:szCs w:val="24"/>
              </w:rPr>
            </w:pPr>
          </w:p>
        </w:tc>
        <w:tc>
          <w:tcPr>
            <w:tcW w:w="426" w:type="dxa"/>
          </w:tcPr>
          <w:p w14:paraId="4730BAE6" w14:textId="77777777" w:rsidR="00C1511B" w:rsidRPr="004679F6" w:rsidRDefault="00C1511B" w:rsidP="00596D6A">
            <w:pPr>
              <w:rPr>
                <w:color w:val="000000" w:themeColor="text1"/>
                <w:sz w:val="24"/>
                <w:szCs w:val="24"/>
              </w:rPr>
            </w:pPr>
          </w:p>
        </w:tc>
        <w:tc>
          <w:tcPr>
            <w:tcW w:w="992" w:type="dxa"/>
          </w:tcPr>
          <w:p w14:paraId="337EE7E4" w14:textId="77777777" w:rsidR="00C1511B" w:rsidRPr="004679F6" w:rsidRDefault="00C1511B" w:rsidP="00596D6A">
            <w:pPr>
              <w:rPr>
                <w:color w:val="000000" w:themeColor="text1"/>
                <w:sz w:val="24"/>
                <w:szCs w:val="24"/>
              </w:rPr>
            </w:pPr>
          </w:p>
        </w:tc>
        <w:tc>
          <w:tcPr>
            <w:tcW w:w="1134" w:type="dxa"/>
          </w:tcPr>
          <w:p w14:paraId="2692E39B" w14:textId="77777777" w:rsidR="00C1511B" w:rsidRPr="004679F6" w:rsidRDefault="00C1511B" w:rsidP="00596D6A">
            <w:pPr>
              <w:rPr>
                <w:b/>
                <w:bCs/>
                <w:color w:val="000000" w:themeColor="text1"/>
                <w:sz w:val="24"/>
                <w:szCs w:val="24"/>
              </w:rPr>
            </w:pPr>
          </w:p>
        </w:tc>
        <w:tc>
          <w:tcPr>
            <w:tcW w:w="992" w:type="dxa"/>
          </w:tcPr>
          <w:p w14:paraId="6C32799D" w14:textId="77777777" w:rsidR="00C1511B" w:rsidRPr="004679F6" w:rsidRDefault="00C1511B" w:rsidP="00596D6A">
            <w:pPr>
              <w:rPr>
                <w:b/>
                <w:bCs/>
                <w:color w:val="000000" w:themeColor="text1"/>
                <w:sz w:val="24"/>
                <w:szCs w:val="24"/>
              </w:rPr>
            </w:pPr>
          </w:p>
        </w:tc>
        <w:tc>
          <w:tcPr>
            <w:tcW w:w="993" w:type="dxa"/>
          </w:tcPr>
          <w:p w14:paraId="677060BD" w14:textId="77777777" w:rsidR="00C1511B" w:rsidRPr="004679F6" w:rsidRDefault="00C1511B" w:rsidP="00596D6A">
            <w:pPr>
              <w:rPr>
                <w:color w:val="000000" w:themeColor="text1"/>
                <w:sz w:val="24"/>
                <w:szCs w:val="24"/>
              </w:rPr>
            </w:pPr>
          </w:p>
        </w:tc>
        <w:tc>
          <w:tcPr>
            <w:tcW w:w="1134" w:type="dxa"/>
          </w:tcPr>
          <w:p w14:paraId="5D3C114B" w14:textId="77777777" w:rsidR="00C1511B" w:rsidRPr="004679F6" w:rsidRDefault="00C1511B" w:rsidP="00596D6A">
            <w:pPr>
              <w:rPr>
                <w:color w:val="000000" w:themeColor="text1"/>
                <w:sz w:val="24"/>
                <w:szCs w:val="24"/>
              </w:rPr>
            </w:pPr>
          </w:p>
        </w:tc>
        <w:tc>
          <w:tcPr>
            <w:tcW w:w="992" w:type="dxa"/>
          </w:tcPr>
          <w:p w14:paraId="647053E5" w14:textId="77777777" w:rsidR="00C1511B" w:rsidRPr="004679F6" w:rsidRDefault="00C1511B" w:rsidP="00596D6A">
            <w:pPr>
              <w:rPr>
                <w:b/>
                <w:bCs/>
                <w:color w:val="000000" w:themeColor="text1"/>
                <w:sz w:val="24"/>
                <w:szCs w:val="24"/>
              </w:rPr>
            </w:pPr>
          </w:p>
        </w:tc>
        <w:tc>
          <w:tcPr>
            <w:tcW w:w="571" w:type="dxa"/>
          </w:tcPr>
          <w:p w14:paraId="444F5660" w14:textId="77777777" w:rsidR="00C1511B" w:rsidRPr="004679F6" w:rsidRDefault="00C1511B" w:rsidP="00596D6A">
            <w:pPr>
              <w:rPr>
                <w:b/>
                <w:bCs/>
                <w:color w:val="000000" w:themeColor="text1"/>
                <w:sz w:val="24"/>
                <w:szCs w:val="24"/>
              </w:rPr>
            </w:pPr>
          </w:p>
        </w:tc>
      </w:tr>
      <w:tr w:rsidR="00EE4E40" w:rsidRPr="005D3FF5" w14:paraId="6BB17A9A" w14:textId="383910D2" w:rsidTr="00EE4E40">
        <w:tc>
          <w:tcPr>
            <w:tcW w:w="1701" w:type="dxa"/>
          </w:tcPr>
          <w:p w14:paraId="31EAC877" w14:textId="69357CFE" w:rsidR="00EE4E40" w:rsidRPr="004679F6" w:rsidRDefault="00EE4E40" w:rsidP="00596D6A">
            <w:pPr>
              <w:rPr>
                <w:spacing w:val="0"/>
                <w:sz w:val="24"/>
                <w:szCs w:val="24"/>
              </w:rPr>
            </w:pPr>
            <w:r w:rsidRPr="004679F6">
              <w:rPr>
                <w:spacing w:val="0"/>
                <w:sz w:val="24"/>
                <w:szCs w:val="24"/>
              </w:rPr>
              <w:t xml:space="preserve">Activity abundance of open-habitat </w:t>
            </w:r>
            <w:r w:rsidR="00DA7B08" w:rsidRPr="004679F6">
              <w:rPr>
                <w:spacing w:val="0"/>
                <w:sz w:val="24"/>
                <w:szCs w:val="24"/>
              </w:rPr>
              <w:t>or</w:t>
            </w:r>
            <w:r w:rsidRPr="004679F6">
              <w:rPr>
                <w:spacing w:val="0"/>
                <w:sz w:val="24"/>
                <w:szCs w:val="24"/>
              </w:rPr>
              <w:t xml:space="preserve"> </w:t>
            </w:r>
            <w:r w:rsidR="00EA015A" w:rsidRPr="004679F6">
              <w:rPr>
                <w:spacing w:val="0"/>
                <w:sz w:val="24"/>
                <w:szCs w:val="24"/>
              </w:rPr>
              <w:t>habitat-generalist</w:t>
            </w:r>
            <w:r w:rsidRPr="004679F6">
              <w:rPr>
                <w:spacing w:val="0"/>
                <w:sz w:val="24"/>
                <w:szCs w:val="24"/>
              </w:rPr>
              <w:t xml:space="preserve"> species</w:t>
            </w:r>
          </w:p>
        </w:tc>
        <w:tc>
          <w:tcPr>
            <w:tcW w:w="426" w:type="dxa"/>
          </w:tcPr>
          <w:p w14:paraId="4A3684EA" w14:textId="77777777" w:rsidR="00EE4E40" w:rsidRPr="004679F6" w:rsidRDefault="00EE4E40" w:rsidP="00596D6A">
            <w:pPr>
              <w:rPr>
                <w:color w:val="000000" w:themeColor="text1"/>
                <w:sz w:val="24"/>
                <w:szCs w:val="24"/>
              </w:rPr>
            </w:pPr>
          </w:p>
        </w:tc>
        <w:tc>
          <w:tcPr>
            <w:tcW w:w="992" w:type="dxa"/>
          </w:tcPr>
          <w:p w14:paraId="6B6DE9FD" w14:textId="694D0144"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02975FAB" w14:textId="72DE43C5"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F=3.6</w:t>
            </w:r>
          </w:p>
        </w:tc>
        <w:tc>
          <w:tcPr>
            <w:tcW w:w="992" w:type="dxa"/>
          </w:tcPr>
          <w:p w14:paraId="7A43DCB9" w14:textId="0CB874A6"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0.037</w:t>
            </w:r>
          </w:p>
        </w:tc>
        <w:tc>
          <w:tcPr>
            <w:tcW w:w="993" w:type="dxa"/>
          </w:tcPr>
          <w:p w14:paraId="399AA864" w14:textId="649CDFA6" w:rsidR="00EE4E40" w:rsidRPr="004679F6" w:rsidRDefault="00EE4E40" w:rsidP="00596D6A">
            <w:pPr>
              <w:rPr>
                <w:color w:val="000000" w:themeColor="text1"/>
                <w:spacing w:val="0"/>
                <w:sz w:val="24"/>
                <w:szCs w:val="24"/>
              </w:rPr>
            </w:pPr>
            <w:r w:rsidRPr="004679F6">
              <w:rPr>
                <w:color w:val="000000" w:themeColor="text1"/>
                <w:spacing w:val="0"/>
                <w:sz w:val="24"/>
                <w:szCs w:val="24"/>
              </w:rPr>
              <w:t>F=0.0</w:t>
            </w:r>
            <w:r w:rsidR="007D6214" w:rsidRPr="004679F6">
              <w:rPr>
                <w:color w:val="000000" w:themeColor="text1"/>
                <w:spacing w:val="0"/>
                <w:sz w:val="24"/>
                <w:szCs w:val="24"/>
              </w:rPr>
              <w:t>1</w:t>
            </w:r>
          </w:p>
        </w:tc>
        <w:tc>
          <w:tcPr>
            <w:tcW w:w="1134" w:type="dxa"/>
          </w:tcPr>
          <w:p w14:paraId="5C934A40" w14:textId="55861EAB"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2" w:type="dxa"/>
          </w:tcPr>
          <w:p w14:paraId="6C6CC449" w14:textId="231B4E77" w:rsidR="00EE4E40" w:rsidRPr="004679F6" w:rsidRDefault="00EE4E40" w:rsidP="00596D6A">
            <w:pPr>
              <w:rPr>
                <w:color w:val="000000" w:themeColor="text1"/>
                <w:spacing w:val="0"/>
                <w:sz w:val="24"/>
                <w:szCs w:val="24"/>
              </w:rPr>
            </w:pPr>
            <w:r w:rsidRPr="004679F6">
              <w:rPr>
                <w:color w:val="000000" w:themeColor="text1"/>
                <w:spacing w:val="0"/>
                <w:sz w:val="24"/>
                <w:szCs w:val="24"/>
              </w:rPr>
              <w:t>F=2.4</w:t>
            </w:r>
          </w:p>
        </w:tc>
        <w:tc>
          <w:tcPr>
            <w:tcW w:w="571" w:type="dxa"/>
          </w:tcPr>
          <w:p w14:paraId="00472C79" w14:textId="712A12AA"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r>
      <w:tr w:rsidR="00C1511B" w:rsidRPr="005D3FF5" w14:paraId="3C01A3A7" w14:textId="77777777" w:rsidTr="00EE4E40">
        <w:tc>
          <w:tcPr>
            <w:tcW w:w="1701" w:type="dxa"/>
          </w:tcPr>
          <w:p w14:paraId="4CEC7F97" w14:textId="77777777" w:rsidR="00C1511B" w:rsidRPr="004679F6" w:rsidRDefault="00C1511B" w:rsidP="00596D6A">
            <w:pPr>
              <w:rPr>
                <w:sz w:val="24"/>
                <w:szCs w:val="24"/>
              </w:rPr>
            </w:pPr>
          </w:p>
        </w:tc>
        <w:tc>
          <w:tcPr>
            <w:tcW w:w="426" w:type="dxa"/>
          </w:tcPr>
          <w:p w14:paraId="27E79C80" w14:textId="77777777" w:rsidR="00C1511B" w:rsidRPr="004679F6" w:rsidRDefault="00C1511B" w:rsidP="00596D6A">
            <w:pPr>
              <w:rPr>
                <w:color w:val="000000" w:themeColor="text1"/>
                <w:sz w:val="24"/>
                <w:szCs w:val="24"/>
              </w:rPr>
            </w:pPr>
          </w:p>
        </w:tc>
        <w:tc>
          <w:tcPr>
            <w:tcW w:w="992" w:type="dxa"/>
          </w:tcPr>
          <w:p w14:paraId="7B6B94DE" w14:textId="77777777" w:rsidR="00C1511B" w:rsidRPr="004679F6" w:rsidRDefault="00C1511B" w:rsidP="00596D6A">
            <w:pPr>
              <w:rPr>
                <w:color w:val="000000" w:themeColor="text1"/>
                <w:sz w:val="24"/>
                <w:szCs w:val="24"/>
              </w:rPr>
            </w:pPr>
          </w:p>
        </w:tc>
        <w:tc>
          <w:tcPr>
            <w:tcW w:w="1134" w:type="dxa"/>
          </w:tcPr>
          <w:p w14:paraId="693AF598" w14:textId="77777777" w:rsidR="00C1511B" w:rsidRPr="004679F6" w:rsidRDefault="00C1511B" w:rsidP="00596D6A">
            <w:pPr>
              <w:rPr>
                <w:b/>
                <w:bCs/>
                <w:color w:val="000000" w:themeColor="text1"/>
                <w:sz w:val="24"/>
                <w:szCs w:val="24"/>
              </w:rPr>
            </w:pPr>
          </w:p>
        </w:tc>
        <w:tc>
          <w:tcPr>
            <w:tcW w:w="992" w:type="dxa"/>
          </w:tcPr>
          <w:p w14:paraId="15ECA642" w14:textId="77777777" w:rsidR="00C1511B" w:rsidRPr="004679F6" w:rsidRDefault="00C1511B" w:rsidP="00596D6A">
            <w:pPr>
              <w:rPr>
                <w:b/>
                <w:bCs/>
                <w:color w:val="000000" w:themeColor="text1"/>
                <w:sz w:val="24"/>
                <w:szCs w:val="24"/>
              </w:rPr>
            </w:pPr>
          </w:p>
        </w:tc>
        <w:tc>
          <w:tcPr>
            <w:tcW w:w="993" w:type="dxa"/>
          </w:tcPr>
          <w:p w14:paraId="32B2E3E1" w14:textId="77777777" w:rsidR="00C1511B" w:rsidRPr="004679F6" w:rsidRDefault="00C1511B" w:rsidP="00596D6A">
            <w:pPr>
              <w:rPr>
                <w:color w:val="000000" w:themeColor="text1"/>
                <w:sz w:val="24"/>
                <w:szCs w:val="24"/>
              </w:rPr>
            </w:pPr>
          </w:p>
        </w:tc>
        <w:tc>
          <w:tcPr>
            <w:tcW w:w="1134" w:type="dxa"/>
          </w:tcPr>
          <w:p w14:paraId="13DD0788" w14:textId="77777777" w:rsidR="00C1511B" w:rsidRPr="004679F6" w:rsidRDefault="00C1511B" w:rsidP="00596D6A">
            <w:pPr>
              <w:rPr>
                <w:color w:val="000000" w:themeColor="text1"/>
                <w:sz w:val="24"/>
                <w:szCs w:val="24"/>
              </w:rPr>
            </w:pPr>
          </w:p>
        </w:tc>
        <w:tc>
          <w:tcPr>
            <w:tcW w:w="992" w:type="dxa"/>
          </w:tcPr>
          <w:p w14:paraId="2176A940" w14:textId="77777777" w:rsidR="00C1511B" w:rsidRPr="004679F6" w:rsidRDefault="00C1511B" w:rsidP="00596D6A">
            <w:pPr>
              <w:rPr>
                <w:color w:val="000000" w:themeColor="text1"/>
                <w:sz w:val="24"/>
                <w:szCs w:val="24"/>
              </w:rPr>
            </w:pPr>
          </w:p>
        </w:tc>
        <w:tc>
          <w:tcPr>
            <w:tcW w:w="571" w:type="dxa"/>
          </w:tcPr>
          <w:p w14:paraId="6047C29B" w14:textId="77777777" w:rsidR="00C1511B" w:rsidRPr="004679F6" w:rsidRDefault="00C1511B" w:rsidP="00596D6A">
            <w:pPr>
              <w:rPr>
                <w:color w:val="000000" w:themeColor="text1"/>
                <w:sz w:val="24"/>
                <w:szCs w:val="24"/>
              </w:rPr>
            </w:pPr>
          </w:p>
        </w:tc>
      </w:tr>
      <w:tr w:rsidR="00EE4E40" w:rsidRPr="005D3FF5" w14:paraId="6EE4C238" w14:textId="5E90F89C" w:rsidTr="00EE4E40">
        <w:tc>
          <w:tcPr>
            <w:tcW w:w="1701" w:type="dxa"/>
          </w:tcPr>
          <w:p w14:paraId="1ABC7FFD" w14:textId="19BB77AB" w:rsidR="00EE4E40" w:rsidRPr="004679F6" w:rsidRDefault="00EE4E40" w:rsidP="00596D6A">
            <w:pPr>
              <w:rPr>
                <w:spacing w:val="0"/>
                <w:sz w:val="24"/>
                <w:szCs w:val="24"/>
              </w:rPr>
            </w:pPr>
            <w:r w:rsidRPr="004679F6">
              <w:rPr>
                <w:spacing w:val="0"/>
                <w:sz w:val="24"/>
                <w:szCs w:val="24"/>
              </w:rPr>
              <w:t>Activity abundance of forest-specialist species</w:t>
            </w:r>
          </w:p>
        </w:tc>
        <w:tc>
          <w:tcPr>
            <w:tcW w:w="426" w:type="dxa"/>
          </w:tcPr>
          <w:p w14:paraId="7F918CD2" w14:textId="77777777" w:rsidR="00EE4E40" w:rsidRPr="004679F6" w:rsidRDefault="00EE4E40" w:rsidP="00596D6A">
            <w:pPr>
              <w:rPr>
                <w:color w:val="000000" w:themeColor="text1"/>
                <w:sz w:val="24"/>
                <w:szCs w:val="24"/>
              </w:rPr>
            </w:pPr>
          </w:p>
        </w:tc>
        <w:tc>
          <w:tcPr>
            <w:tcW w:w="992" w:type="dxa"/>
          </w:tcPr>
          <w:p w14:paraId="49B9234C" w14:textId="328DA8CD"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5FCC9A91" w14:textId="1F8ED679" w:rsidR="00EE4E40" w:rsidRPr="004679F6" w:rsidRDefault="00EE4E40" w:rsidP="00596D6A">
            <w:pPr>
              <w:rPr>
                <w:color w:val="000000" w:themeColor="text1"/>
                <w:spacing w:val="0"/>
                <w:sz w:val="24"/>
                <w:szCs w:val="24"/>
              </w:rPr>
            </w:pPr>
            <w:r w:rsidRPr="004679F6">
              <w:rPr>
                <w:color w:val="000000" w:themeColor="text1"/>
                <w:spacing w:val="0"/>
                <w:sz w:val="24"/>
                <w:szCs w:val="24"/>
              </w:rPr>
              <w:t>F=0.7</w:t>
            </w:r>
          </w:p>
        </w:tc>
        <w:tc>
          <w:tcPr>
            <w:tcW w:w="992" w:type="dxa"/>
          </w:tcPr>
          <w:p w14:paraId="4C86C089" w14:textId="61612355"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3" w:type="dxa"/>
          </w:tcPr>
          <w:p w14:paraId="6F26F215" w14:textId="2D07FF8B" w:rsidR="00EE4E40" w:rsidRPr="004679F6" w:rsidRDefault="00EE4E40" w:rsidP="00596D6A">
            <w:pPr>
              <w:rPr>
                <w:color w:val="000000" w:themeColor="text1"/>
                <w:spacing w:val="0"/>
                <w:sz w:val="24"/>
                <w:szCs w:val="24"/>
              </w:rPr>
            </w:pPr>
            <w:r w:rsidRPr="004679F6">
              <w:rPr>
                <w:color w:val="000000" w:themeColor="text1"/>
                <w:spacing w:val="0"/>
                <w:sz w:val="24"/>
                <w:szCs w:val="24"/>
              </w:rPr>
              <w:t>F=3.</w:t>
            </w:r>
            <w:r w:rsidR="007D6214" w:rsidRPr="004679F6">
              <w:rPr>
                <w:color w:val="000000" w:themeColor="text1"/>
                <w:spacing w:val="0"/>
                <w:sz w:val="24"/>
                <w:szCs w:val="24"/>
              </w:rPr>
              <w:t>4</w:t>
            </w:r>
          </w:p>
        </w:tc>
        <w:tc>
          <w:tcPr>
            <w:tcW w:w="1134" w:type="dxa"/>
          </w:tcPr>
          <w:p w14:paraId="64E0E342" w14:textId="1E34E3EE" w:rsidR="00EE4E40" w:rsidRPr="004679F6" w:rsidRDefault="000A3156" w:rsidP="00596D6A">
            <w:pPr>
              <w:rPr>
                <w:color w:val="000000" w:themeColor="text1"/>
                <w:spacing w:val="0"/>
                <w:sz w:val="24"/>
                <w:szCs w:val="24"/>
              </w:rPr>
            </w:pPr>
            <w:r>
              <w:rPr>
                <w:color w:val="000000" w:themeColor="text1"/>
                <w:spacing w:val="0"/>
                <w:sz w:val="24"/>
                <w:szCs w:val="24"/>
              </w:rPr>
              <w:t>0.07</w:t>
            </w:r>
            <w:r w:rsidR="005B3C68">
              <w:rPr>
                <w:color w:val="000000" w:themeColor="text1"/>
                <w:spacing w:val="0"/>
                <w:sz w:val="24"/>
                <w:szCs w:val="24"/>
              </w:rPr>
              <w:t>5</w:t>
            </w:r>
          </w:p>
        </w:tc>
        <w:tc>
          <w:tcPr>
            <w:tcW w:w="992" w:type="dxa"/>
          </w:tcPr>
          <w:p w14:paraId="7FC1B4B4" w14:textId="42538490" w:rsidR="00EE4E40" w:rsidRPr="004679F6" w:rsidRDefault="00EE4E40" w:rsidP="00596D6A">
            <w:pPr>
              <w:rPr>
                <w:color w:val="000000" w:themeColor="text1"/>
                <w:spacing w:val="0"/>
                <w:sz w:val="24"/>
                <w:szCs w:val="24"/>
              </w:rPr>
            </w:pPr>
            <w:r w:rsidRPr="004679F6">
              <w:rPr>
                <w:color w:val="000000" w:themeColor="text1"/>
                <w:spacing w:val="0"/>
                <w:sz w:val="24"/>
                <w:szCs w:val="24"/>
              </w:rPr>
              <w:t>F=2.7</w:t>
            </w:r>
          </w:p>
        </w:tc>
        <w:tc>
          <w:tcPr>
            <w:tcW w:w="571" w:type="dxa"/>
          </w:tcPr>
          <w:p w14:paraId="7A9E72BA" w14:textId="67D2FB28" w:rsidR="00EE4E40" w:rsidRPr="004679F6" w:rsidRDefault="005B3C68" w:rsidP="00596D6A">
            <w:pPr>
              <w:rPr>
                <w:color w:val="000000" w:themeColor="text1"/>
                <w:spacing w:val="0"/>
                <w:sz w:val="24"/>
                <w:szCs w:val="24"/>
              </w:rPr>
            </w:pPr>
            <w:r>
              <w:rPr>
                <w:color w:val="000000" w:themeColor="text1"/>
                <w:spacing w:val="0"/>
                <w:sz w:val="24"/>
                <w:szCs w:val="24"/>
              </w:rPr>
              <w:t>0.079</w:t>
            </w:r>
          </w:p>
        </w:tc>
      </w:tr>
      <w:tr w:rsidR="00C1511B" w:rsidRPr="005D3FF5" w14:paraId="42B61963" w14:textId="77777777" w:rsidTr="00EE4E40">
        <w:tc>
          <w:tcPr>
            <w:tcW w:w="1701" w:type="dxa"/>
          </w:tcPr>
          <w:p w14:paraId="4EF4AE7C" w14:textId="77777777" w:rsidR="00C1511B" w:rsidRPr="004679F6" w:rsidRDefault="00C1511B" w:rsidP="00596D6A">
            <w:pPr>
              <w:rPr>
                <w:sz w:val="24"/>
                <w:szCs w:val="24"/>
              </w:rPr>
            </w:pPr>
          </w:p>
        </w:tc>
        <w:tc>
          <w:tcPr>
            <w:tcW w:w="426" w:type="dxa"/>
          </w:tcPr>
          <w:p w14:paraId="1BD6A4D0" w14:textId="77777777" w:rsidR="00C1511B" w:rsidRPr="004679F6" w:rsidRDefault="00C1511B" w:rsidP="00596D6A">
            <w:pPr>
              <w:rPr>
                <w:color w:val="000000" w:themeColor="text1"/>
                <w:sz w:val="24"/>
                <w:szCs w:val="24"/>
              </w:rPr>
            </w:pPr>
          </w:p>
        </w:tc>
        <w:tc>
          <w:tcPr>
            <w:tcW w:w="992" w:type="dxa"/>
          </w:tcPr>
          <w:p w14:paraId="147D8A45" w14:textId="77777777" w:rsidR="00C1511B" w:rsidRPr="004679F6" w:rsidRDefault="00C1511B" w:rsidP="00596D6A">
            <w:pPr>
              <w:rPr>
                <w:color w:val="000000" w:themeColor="text1"/>
                <w:sz w:val="24"/>
                <w:szCs w:val="24"/>
              </w:rPr>
            </w:pPr>
          </w:p>
        </w:tc>
        <w:tc>
          <w:tcPr>
            <w:tcW w:w="1134" w:type="dxa"/>
          </w:tcPr>
          <w:p w14:paraId="2F2E3037" w14:textId="77777777" w:rsidR="00C1511B" w:rsidRPr="004679F6" w:rsidRDefault="00C1511B" w:rsidP="00596D6A">
            <w:pPr>
              <w:rPr>
                <w:color w:val="000000" w:themeColor="text1"/>
                <w:sz w:val="24"/>
                <w:szCs w:val="24"/>
              </w:rPr>
            </w:pPr>
          </w:p>
        </w:tc>
        <w:tc>
          <w:tcPr>
            <w:tcW w:w="992" w:type="dxa"/>
          </w:tcPr>
          <w:p w14:paraId="19FC7BD5" w14:textId="77777777" w:rsidR="00C1511B" w:rsidRPr="004679F6" w:rsidRDefault="00C1511B" w:rsidP="00596D6A">
            <w:pPr>
              <w:rPr>
                <w:color w:val="000000" w:themeColor="text1"/>
                <w:sz w:val="24"/>
                <w:szCs w:val="24"/>
              </w:rPr>
            </w:pPr>
          </w:p>
        </w:tc>
        <w:tc>
          <w:tcPr>
            <w:tcW w:w="993" w:type="dxa"/>
          </w:tcPr>
          <w:p w14:paraId="062769A8" w14:textId="77777777" w:rsidR="00C1511B" w:rsidRPr="004679F6" w:rsidRDefault="00C1511B" w:rsidP="00596D6A">
            <w:pPr>
              <w:rPr>
                <w:color w:val="000000" w:themeColor="text1"/>
                <w:sz w:val="24"/>
                <w:szCs w:val="24"/>
              </w:rPr>
            </w:pPr>
          </w:p>
        </w:tc>
        <w:tc>
          <w:tcPr>
            <w:tcW w:w="1134" w:type="dxa"/>
          </w:tcPr>
          <w:p w14:paraId="310D0C40" w14:textId="77777777" w:rsidR="00C1511B" w:rsidRPr="004679F6" w:rsidRDefault="00C1511B" w:rsidP="00596D6A">
            <w:pPr>
              <w:rPr>
                <w:color w:val="000000" w:themeColor="text1"/>
                <w:sz w:val="24"/>
                <w:szCs w:val="24"/>
              </w:rPr>
            </w:pPr>
          </w:p>
        </w:tc>
        <w:tc>
          <w:tcPr>
            <w:tcW w:w="992" w:type="dxa"/>
          </w:tcPr>
          <w:p w14:paraId="5C9BD242" w14:textId="77777777" w:rsidR="00C1511B" w:rsidRPr="004679F6" w:rsidRDefault="00C1511B" w:rsidP="00596D6A">
            <w:pPr>
              <w:rPr>
                <w:color w:val="000000" w:themeColor="text1"/>
                <w:sz w:val="24"/>
                <w:szCs w:val="24"/>
              </w:rPr>
            </w:pPr>
          </w:p>
        </w:tc>
        <w:tc>
          <w:tcPr>
            <w:tcW w:w="571" w:type="dxa"/>
          </w:tcPr>
          <w:p w14:paraId="60DE141A" w14:textId="77777777" w:rsidR="00C1511B" w:rsidRPr="004679F6" w:rsidRDefault="00C1511B" w:rsidP="00596D6A">
            <w:pPr>
              <w:rPr>
                <w:color w:val="000000" w:themeColor="text1"/>
                <w:sz w:val="24"/>
                <w:szCs w:val="24"/>
              </w:rPr>
            </w:pPr>
          </w:p>
        </w:tc>
      </w:tr>
      <w:tr w:rsidR="00EE4E40" w:rsidRPr="005D3FF5" w14:paraId="7FE1B909" w14:textId="1BE2E75A" w:rsidTr="00EE4E40">
        <w:tc>
          <w:tcPr>
            <w:tcW w:w="1701" w:type="dxa"/>
          </w:tcPr>
          <w:p w14:paraId="786F785A" w14:textId="160C131C" w:rsidR="00EE4E40" w:rsidRPr="004679F6" w:rsidRDefault="00EE4E40" w:rsidP="00596D6A">
            <w:pPr>
              <w:rPr>
                <w:spacing w:val="0"/>
                <w:sz w:val="24"/>
                <w:szCs w:val="24"/>
              </w:rPr>
            </w:pPr>
            <w:r w:rsidRPr="004679F6">
              <w:rPr>
                <w:spacing w:val="0"/>
                <w:sz w:val="24"/>
                <w:szCs w:val="24"/>
              </w:rPr>
              <w:t>Species richness</w:t>
            </w:r>
          </w:p>
        </w:tc>
        <w:tc>
          <w:tcPr>
            <w:tcW w:w="426" w:type="dxa"/>
          </w:tcPr>
          <w:p w14:paraId="00BEDF60" w14:textId="77777777" w:rsidR="00EE4E40" w:rsidRPr="004679F6" w:rsidRDefault="00EE4E40" w:rsidP="00596D6A">
            <w:pPr>
              <w:rPr>
                <w:color w:val="000000" w:themeColor="text1"/>
                <w:sz w:val="24"/>
                <w:szCs w:val="24"/>
              </w:rPr>
            </w:pPr>
          </w:p>
        </w:tc>
        <w:tc>
          <w:tcPr>
            <w:tcW w:w="992" w:type="dxa"/>
          </w:tcPr>
          <w:p w14:paraId="3D435014" w14:textId="32E11A68" w:rsidR="00EE4E40" w:rsidRPr="004679F6" w:rsidRDefault="00EE4E40" w:rsidP="00596D6A">
            <w:pPr>
              <w:rPr>
                <w:color w:val="000000" w:themeColor="text1"/>
                <w:spacing w:val="0"/>
                <w:sz w:val="24"/>
                <w:szCs w:val="24"/>
              </w:rPr>
            </w:pPr>
            <w:r w:rsidRPr="004679F6">
              <w:rPr>
                <w:color w:val="000000" w:themeColor="text1"/>
                <w:spacing w:val="0"/>
                <w:sz w:val="24"/>
                <w:szCs w:val="24"/>
              </w:rPr>
              <w:t>GLM</w:t>
            </w:r>
          </w:p>
        </w:tc>
        <w:tc>
          <w:tcPr>
            <w:tcW w:w="1134" w:type="dxa"/>
          </w:tcPr>
          <w:p w14:paraId="5C18D491" w14:textId="06D8975F"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X</w:t>
            </w:r>
            <w:r w:rsidRPr="004679F6">
              <w:rPr>
                <w:b/>
                <w:bCs/>
                <w:color w:val="000000" w:themeColor="text1"/>
                <w:spacing w:val="0"/>
                <w:sz w:val="24"/>
                <w:szCs w:val="24"/>
                <w:vertAlign w:val="superscript"/>
              </w:rPr>
              <w:t>2</w:t>
            </w:r>
            <w:r w:rsidRPr="004679F6">
              <w:rPr>
                <w:b/>
                <w:bCs/>
                <w:color w:val="000000" w:themeColor="text1"/>
                <w:spacing w:val="0"/>
                <w:sz w:val="24"/>
                <w:szCs w:val="24"/>
              </w:rPr>
              <w:t>=11.</w:t>
            </w:r>
            <w:r w:rsidR="007D6214" w:rsidRPr="004679F6">
              <w:rPr>
                <w:b/>
                <w:bCs/>
                <w:color w:val="000000" w:themeColor="text1"/>
                <w:spacing w:val="0"/>
                <w:sz w:val="24"/>
                <w:szCs w:val="24"/>
              </w:rPr>
              <w:t>5</w:t>
            </w:r>
          </w:p>
        </w:tc>
        <w:tc>
          <w:tcPr>
            <w:tcW w:w="992" w:type="dxa"/>
          </w:tcPr>
          <w:p w14:paraId="676917F8" w14:textId="35357B2E"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0.003</w:t>
            </w:r>
          </w:p>
        </w:tc>
        <w:tc>
          <w:tcPr>
            <w:tcW w:w="993" w:type="dxa"/>
          </w:tcPr>
          <w:p w14:paraId="04C2604E" w14:textId="65946B58" w:rsidR="00EE4E40" w:rsidRPr="004679F6" w:rsidRDefault="00EE4E40" w:rsidP="00596D6A">
            <w:pPr>
              <w:rPr>
                <w:color w:val="000000" w:themeColor="text1"/>
                <w:spacing w:val="0"/>
                <w:sz w:val="24"/>
                <w:szCs w:val="24"/>
              </w:rPr>
            </w:pPr>
            <w:r w:rsidRPr="004679F6">
              <w:rPr>
                <w:color w:val="000000" w:themeColor="text1"/>
                <w:spacing w:val="0"/>
                <w:sz w:val="24"/>
                <w:szCs w:val="24"/>
              </w:rPr>
              <w:t>X</w:t>
            </w:r>
            <w:r w:rsidRPr="004679F6">
              <w:rPr>
                <w:color w:val="000000" w:themeColor="text1"/>
                <w:spacing w:val="0"/>
                <w:sz w:val="24"/>
                <w:szCs w:val="24"/>
                <w:vertAlign w:val="superscript"/>
              </w:rPr>
              <w:t>2</w:t>
            </w:r>
            <w:r w:rsidRPr="004679F6">
              <w:rPr>
                <w:color w:val="000000" w:themeColor="text1"/>
                <w:spacing w:val="0"/>
                <w:sz w:val="24"/>
                <w:szCs w:val="24"/>
              </w:rPr>
              <w:t>=2.2</w:t>
            </w:r>
          </w:p>
        </w:tc>
        <w:tc>
          <w:tcPr>
            <w:tcW w:w="1134" w:type="dxa"/>
          </w:tcPr>
          <w:p w14:paraId="0409669B" w14:textId="048250FB"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2" w:type="dxa"/>
          </w:tcPr>
          <w:p w14:paraId="01AB4D1F" w14:textId="11A9870A" w:rsidR="00EE4E40" w:rsidRPr="004679F6" w:rsidRDefault="00EE4E40" w:rsidP="00596D6A">
            <w:pPr>
              <w:rPr>
                <w:color w:val="000000" w:themeColor="text1"/>
                <w:spacing w:val="0"/>
                <w:sz w:val="24"/>
                <w:szCs w:val="24"/>
              </w:rPr>
            </w:pPr>
            <w:r w:rsidRPr="004679F6">
              <w:rPr>
                <w:color w:val="000000" w:themeColor="text1"/>
                <w:spacing w:val="0"/>
                <w:sz w:val="24"/>
                <w:szCs w:val="24"/>
              </w:rPr>
              <w:t>X</w:t>
            </w:r>
            <w:r w:rsidRPr="004679F6">
              <w:rPr>
                <w:color w:val="000000" w:themeColor="text1"/>
                <w:spacing w:val="0"/>
                <w:sz w:val="24"/>
                <w:szCs w:val="24"/>
                <w:vertAlign w:val="superscript"/>
              </w:rPr>
              <w:t>2</w:t>
            </w:r>
            <w:r w:rsidRPr="004679F6">
              <w:rPr>
                <w:color w:val="000000" w:themeColor="text1"/>
                <w:spacing w:val="0"/>
                <w:sz w:val="24"/>
                <w:szCs w:val="24"/>
              </w:rPr>
              <w:t>=3.</w:t>
            </w:r>
            <w:r w:rsidR="007D6214" w:rsidRPr="004679F6">
              <w:rPr>
                <w:color w:val="000000" w:themeColor="text1"/>
                <w:spacing w:val="0"/>
                <w:sz w:val="24"/>
                <w:szCs w:val="24"/>
              </w:rPr>
              <w:t>2</w:t>
            </w:r>
          </w:p>
        </w:tc>
        <w:tc>
          <w:tcPr>
            <w:tcW w:w="571" w:type="dxa"/>
          </w:tcPr>
          <w:p w14:paraId="6AD22150" w14:textId="64CD7822"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r>
      <w:tr w:rsidR="00C1511B" w:rsidRPr="005D3FF5" w14:paraId="286CE9B0" w14:textId="77777777" w:rsidTr="00EE4E40">
        <w:tc>
          <w:tcPr>
            <w:tcW w:w="1701" w:type="dxa"/>
          </w:tcPr>
          <w:p w14:paraId="1BF1D8BA" w14:textId="77777777" w:rsidR="00C1511B" w:rsidRPr="004679F6" w:rsidRDefault="00C1511B" w:rsidP="00596D6A">
            <w:pPr>
              <w:rPr>
                <w:sz w:val="24"/>
                <w:szCs w:val="24"/>
              </w:rPr>
            </w:pPr>
          </w:p>
        </w:tc>
        <w:tc>
          <w:tcPr>
            <w:tcW w:w="426" w:type="dxa"/>
          </w:tcPr>
          <w:p w14:paraId="28141BD5" w14:textId="77777777" w:rsidR="00C1511B" w:rsidRPr="004679F6" w:rsidRDefault="00C1511B" w:rsidP="00596D6A">
            <w:pPr>
              <w:rPr>
                <w:color w:val="000000" w:themeColor="text1"/>
                <w:sz w:val="24"/>
                <w:szCs w:val="24"/>
              </w:rPr>
            </w:pPr>
          </w:p>
        </w:tc>
        <w:tc>
          <w:tcPr>
            <w:tcW w:w="992" w:type="dxa"/>
          </w:tcPr>
          <w:p w14:paraId="267C8010" w14:textId="77777777" w:rsidR="00C1511B" w:rsidRPr="004679F6" w:rsidRDefault="00C1511B" w:rsidP="00596D6A">
            <w:pPr>
              <w:rPr>
                <w:color w:val="000000" w:themeColor="text1"/>
                <w:sz w:val="24"/>
                <w:szCs w:val="24"/>
              </w:rPr>
            </w:pPr>
          </w:p>
        </w:tc>
        <w:tc>
          <w:tcPr>
            <w:tcW w:w="1134" w:type="dxa"/>
          </w:tcPr>
          <w:p w14:paraId="1149BCCF" w14:textId="77777777" w:rsidR="00C1511B" w:rsidRPr="004679F6" w:rsidRDefault="00C1511B" w:rsidP="00596D6A">
            <w:pPr>
              <w:rPr>
                <w:b/>
                <w:bCs/>
                <w:color w:val="000000" w:themeColor="text1"/>
                <w:sz w:val="24"/>
                <w:szCs w:val="24"/>
              </w:rPr>
            </w:pPr>
          </w:p>
        </w:tc>
        <w:tc>
          <w:tcPr>
            <w:tcW w:w="992" w:type="dxa"/>
          </w:tcPr>
          <w:p w14:paraId="54DD0041" w14:textId="77777777" w:rsidR="00C1511B" w:rsidRPr="004679F6" w:rsidRDefault="00C1511B" w:rsidP="00596D6A">
            <w:pPr>
              <w:rPr>
                <w:b/>
                <w:bCs/>
                <w:color w:val="000000" w:themeColor="text1"/>
                <w:sz w:val="24"/>
                <w:szCs w:val="24"/>
              </w:rPr>
            </w:pPr>
          </w:p>
        </w:tc>
        <w:tc>
          <w:tcPr>
            <w:tcW w:w="993" w:type="dxa"/>
          </w:tcPr>
          <w:p w14:paraId="3D5F9A26" w14:textId="77777777" w:rsidR="00C1511B" w:rsidRPr="004679F6" w:rsidRDefault="00C1511B" w:rsidP="00596D6A">
            <w:pPr>
              <w:rPr>
                <w:color w:val="000000" w:themeColor="text1"/>
                <w:sz w:val="24"/>
                <w:szCs w:val="24"/>
              </w:rPr>
            </w:pPr>
          </w:p>
        </w:tc>
        <w:tc>
          <w:tcPr>
            <w:tcW w:w="1134" w:type="dxa"/>
          </w:tcPr>
          <w:p w14:paraId="17A98A29" w14:textId="77777777" w:rsidR="00C1511B" w:rsidRPr="004679F6" w:rsidRDefault="00C1511B" w:rsidP="00596D6A">
            <w:pPr>
              <w:rPr>
                <w:color w:val="000000" w:themeColor="text1"/>
                <w:sz w:val="24"/>
                <w:szCs w:val="24"/>
              </w:rPr>
            </w:pPr>
          </w:p>
        </w:tc>
        <w:tc>
          <w:tcPr>
            <w:tcW w:w="992" w:type="dxa"/>
          </w:tcPr>
          <w:p w14:paraId="5E25FF04" w14:textId="77777777" w:rsidR="00C1511B" w:rsidRPr="004679F6" w:rsidRDefault="00C1511B" w:rsidP="00596D6A">
            <w:pPr>
              <w:rPr>
                <w:color w:val="000000" w:themeColor="text1"/>
                <w:sz w:val="24"/>
                <w:szCs w:val="24"/>
              </w:rPr>
            </w:pPr>
          </w:p>
        </w:tc>
        <w:tc>
          <w:tcPr>
            <w:tcW w:w="571" w:type="dxa"/>
          </w:tcPr>
          <w:p w14:paraId="72B5182A" w14:textId="77777777" w:rsidR="00C1511B" w:rsidRPr="004679F6" w:rsidRDefault="00C1511B" w:rsidP="00596D6A">
            <w:pPr>
              <w:rPr>
                <w:color w:val="000000" w:themeColor="text1"/>
                <w:sz w:val="24"/>
                <w:szCs w:val="24"/>
              </w:rPr>
            </w:pPr>
          </w:p>
        </w:tc>
      </w:tr>
      <w:tr w:rsidR="00EE4E40" w:rsidRPr="005D3FF5" w14:paraId="47AE22EB" w14:textId="1537D417" w:rsidTr="00EE4E40">
        <w:tc>
          <w:tcPr>
            <w:tcW w:w="1701" w:type="dxa"/>
          </w:tcPr>
          <w:p w14:paraId="3F350412" w14:textId="29F813AF" w:rsidR="00EE4E40" w:rsidRPr="004679F6" w:rsidRDefault="00EE4E40" w:rsidP="00596D6A">
            <w:pPr>
              <w:rPr>
                <w:spacing w:val="0"/>
                <w:sz w:val="24"/>
                <w:szCs w:val="24"/>
              </w:rPr>
            </w:pPr>
            <w:r w:rsidRPr="004679F6">
              <w:rPr>
                <w:spacing w:val="0"/>
                <w:sz w:val="24"/>
                <w:szCs w:val="24"/>
              </w:rPr>
              <w:t>Shannon diversity</w:t>
            </w:r>
          </w:p>
        </w:tc>
        <w:tc>
          <w:tcPr>
            <w:tcW w:w="426" w:type="dxa"/>
          </w:tcPr>
          <w:p w14:paraId="2F3009A7" w14:textId="77777777" w:rsidR="00EE4E40" w:rsidRPr="004679F6" w:rsidRDefault="00EE4E40" w:rsidP="00596D6A">
            <w:pPr>
              <w:rPr>
                <w:color w:val="000000" w:themeColor="text1"/>
                <w:sz w:val="24"/>
                <w:szCs w:val="24"/>
              </w:rPr>
            </w:pPr>
          </w:p>
        </w:tc>
        <w:tc>
          <w:tcPr>
            <w:tcW w:w="992" w:type="dxa"/>
          </w:tcPr>
          <w:p w14:paraId="09BD91AF" w14:textId="01478117"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416067FC" w14:textId="28A883A6"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00286E25" w:rsidRPr="004679F6">
              <w:rPr>
                <w:color w:val="000000" w:themeColor="text1"/>
                <w:spacing w:val="0"/>
                <w:sz w:val="24"/>
                <w:szCs w:val="24"/>
              </w:rPr>
              <w:t>1.0</w:t>
            </w:r>
          </w:p>
        </w:tc>
        <w:tc>
          <w:tcPr>
            <w:tcW w:w="992" w:type="dxa"/>
          </w:tcPr>
          <w:p w14:paraId="6FEA03D2" w14:textId="7ADA7B2D"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3" w:type="dxa"/>
          </w:tcPr>
          <w:p w14:paraId="7876750B" w14:textId="4AF90530"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1.3</w:t>
            </w:r>
          </w:p>
        </w:tc>
        <w:tc>
          <w:tcPr>
            <w:tcW w:w="1134" w:type="dxa"/>
          </w:tcPr>
          <w:p w14:paraId="2A0F37CF" w14:textId="63B6B02E"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c>
          <w:tcPr>
            <w:tcW w:w="992" w:type="dxa"/>
          </w:tcPr>
          <w:p w14:paraId="3FCFC32B" w14:textId="5CE99972"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0.2</w:t>
            </w:r>
          </w:p>
        </w:tc>
        <w:tc>
          <w:tcPr>
            <w:tcW w:w="571" w:type="dxa"/>
          </w:tcPr>
          <w:p w14:paraId="19D02DE1" w14:textId="5B4F3878" w:rsidR="00EE4E40" w:rsidRPr="004679F6" w:rsidRDefault="004D6FAF" w:rsidP="00596D6A">
            <w:pPr>
              <w:rPr>
                <w:color w:val="000000" w:themeColor="text1"/>
                <w:spacing w:val="0"/>
                <w:sz w:val="24"/>
                <w:szCs w:val="24"/>
              </w:rPr>
            </w:pPr>
            <w:r w:rsidRPr="004679F6">
              <w:rPr>
                <w:color w:val="000000" w:themeColor="text1"/>
                <w:spacing w:val="0"/>
                <w:sz w:val="24"/>
                <w:szCs w:val="24"/>
              </w:rPr>
              <w:t>-</w:t>
            </w:r>
          </w:p>
        </w:tc>
      </w:tr>
      <w:tr w:rsidR="00C1511B" w:rsidRPr="005D3FF5" w14:paraId="66410FEB" w14:textId="77777777" w:rsidTr="00EE4E40">
        <w:tc>
          <w:tcPr>
            <w:tcW w:w="1701" w:type="dxa"/>
          </w:tcPr>
          <w:p w14:paraId="039335C2" w14:textId="77777777" w:rsidR="00C1511B" w:rsidRPr="004679F6" w:rsidRDefault="00C1511B" w:rsidP="00596D6A">
            <w:pPr>
              <w:rPr>
                <w:sz w:val="24"/>
                <w:szCs w:val="24"/>
              </w:rPr>
            </w:pPr>
          </w:p>
        </w:tc>
        <w:tc>
          <w:tcPr>
            <w:tcW w:w="426" w:type="dxa"/>
          </w:tcPr>
          <w:p w14:paraId="41820574" w14:textId="77777777" w:rsidR="00C1511B" w:rsidRPr="004679F6" w:rsidRDefault="00C1511B" w:rsidP="00596D6A">
            <w:pPr>
              <w:rPr>
                <w:color w:val="000000" w:themeColor="text1"/>
                <w:sz w:val="24"/>
                <w:szCs w:val="24"/>
              </w:rPr>
            </w:pPr>
          </w:p>
        </w:tc>
        <w:tc>
          <w:tcPr>
            <w:tcW w:w="992" w:type="dxa"/>
          </w:tcPr>
          <w:p w14:paraId="341812E6" w14:textId="77777777" w:rsidR="00C1511B" w:rsidRPr="004679F6" w:rsidRDefault="00C1511B" w:rsidP="00596D6A">
            <w:pPr>
              <w:rPr>
                <w:color w:val="000000" w:themeColor="text1"/>
                <w:sz w:val="24"/>
                <w:szCs w:val="24"/>
              </w:rPr>
            </w:pPr>
          </w:p>
        </w:tc>
        <w:tc>
          <w:tcPr>
            <w:tcW w:w="1134" w:type="dxa"/>
          </w:tcPr>
          <w:p w14:paraId="1A99E0A4" w14:textId="77777777" w:rsidR="00C1511B" w:rsidRPr="004679F6" w:rsidRDefault="00C1511B" w:rsidP="00596D6A">
            <w:pPr>
              <w:rPr>
                <w:color w:val="000000" w:themeColor="text1"/>
                <w:sz w:val="24"/>
                <w:szCs w:val="24"/>
              </w:rPr>
            </w:pPr>
          </w:p>
        </w:tc>
        <w:tc>
          <w:tcPr>
            <w:tcW w:w="992" w:type="dxa"/>
          </w:tcPr>
          <w:p w14:paraId="1C4BBA50" w14:textId="77777777" w:rsidR="00C1511B" w:rsidRPr="004679F6" w:rsidRDefault="00C1511B" w:rsidP="00596D6A">
            <w:pPr>
              <w:rPr>
                <w:color w:val="000000" w:themeColor="text1"/>
                <w:sz w:val="24"/>
                <w:szCs w:val="24"/>
              </w:rPr>
            </w:pPr>
          </w:p>
        </w:tc>
        <w:tc>
          <w:tcPr>
            <w:tcW w:w="993" w:type="dxa"/>
          </w:tcPr>
          <w:p w14:paraId="20375486" w14:textId="77777777" w:rsidR="00C1511B" w:rsidRPr="004679F6" w:rsidRDefault="00C1511B" w:rsidP="00596D6A">
            <w:pPr>
              <w:rPr>
                <w:color w:val="000000" w:themeColor="text1"/>
                <w:sz w:val="24"/>
                <w:szCs w:val="24"/>
              </w:rPr>
            </w:pPr>
          </w:p>
        </w:tc>
        <w:tc>
          <w:tcPr>
            <w:tcW w:w="1134" w:type="dxa"/>
          </w:tcPr>
          <w:p w14:paraId="05B25AC5" w14:textId="77777777" w:rsidR="00C1511B" w:rsidRPr="004679F6" w:rsidRDefault="00C1511B" w:rsidP="00596D6A">
            <w:pPr>
              <w:rPr>
                <w:color w:val="000000" w:themeColor="text1"/>
                <w:sz w:val="24"/>
                <w:szCs w:val="24"/>
              </w:rPr>
            </w:pPr>
          </w:p>
        </w:tc>
        <w:tc>
          <w:tcPr>
            <w:tcW w:w="992" w:type="dxa"/>
          </w:tcPr>
          <w:p w14:paraId="2650F2FD" w14:textId="77777777" w:rsidR="00C1511B" w:rsidRPr="004679F6" w:rsidRDefault="00C1511B" w:rsidP="00596D6A">
            <w:pPr>
              <w:rPr>
                <w:color w:val="000000" w:themeColor="text1"/>
                <w:sz w:val="24"/>
                <w:szCs w:val="24"/>
              </w:rPr>
            </w:pPr>
          </w:p>
        </w:tc>
        <w:tc>
          <w:tcPr>
            <w:tcW w:w="571" w:type="dxa"/>
          </w:tcPr>
          <w:p w14:paraId="0A8688F7" w14:textId="77777777" w:rsidR="00C1511B" w:rsidRPr="004679F6" w:rsidRDefault="00C1511B" w:rsidP="00596D6A">
            <w:pPr>
              <w:rPr>
                <w:color w:val="000000" w:themeColor="text1"/>
                <w:sz w:val="24"/>
                <w:szCs w:val="24"/>
              </w:rPr>
            </w:pPr>
          </w:p>
        </w:tc>
      </w:tr>
      <w:tr w:rsidR="00EE4E40" w:rsidRPr="005D3FF5" w14:paraId="1947CF17" w14:textId="20945FB6" w:rsidTr="00EE4E40">
        <w:tc>
          <w:tcPr>
            <w:tcW w:w="1701" w:type="dxa"/>
          </w:tcPr>
          <w:p w14:paraId="39F1D021" w14:textId="761344D8" w:rsidR="00EE4E40" w:rsidRPr="004679F6" w:rsidRDefault="00EE4E40" w:rsidP="00596D6A">
            <w:pPr>
              <w:rPr>
                <w:spacing w:val="0"/>
                <w:sz w:val="24"/>
                <w:szCs w:val="24"/>
              </w:rPr>
            </w:pPr>
            <w:r w:rsidRPr="004679F6">
              <w:rPr>
                <w:spacing w:val="0"/>
                <w:sz w:val="24"/>
                <w:szCs w:val="24"/>
              </w:rPr>
              <w:t xml:space="preserve">Functional alpha-diversity </w:t>
            </w:r>
          </w:p>
        </w:tc>
        <w:tc>
          <w:tcPr>
            <w:tcW w:w="426" w:type="dxa"/>
          </w:tcPr>
          <w:p w14:paraId="2F2DEE74" w14:textId="77777777" w:rsidR="00EE4E40" w:rsidRPr="004679F6" w:rsidRDefault="00EE4E40" w:rsidP="00596D6A">
            <w:pPr>
              <w:rPr>
                <w:color w:val="000000" w:themeColor="text1"/>
                <w:sz w:val="24"/>
                <w:szCs w:val="24"/>
              </w:rPr>
            </w:pPr>
          </w:p>
        </w:tc>
        <w:tc>
          <w:tcPr>
            <w:tcW w:w="992" w:type="dxa"/>
          </w:tcPr>
          <w:p w14:paraId="5D3D919D" w14:textId="43BC7053" w:rsidR="00EE4E40" w:rsidRPr="004679F6" w:rsidRDefault="00EE4E40" w:rsidP="00596D6A">
            <w:pPr>
              <w:rPr>
                <w:color w:val="000000" w:themeColor="text1"/>
                <w:spacing w:val="0"/>
                <w:sz w:val="24"/>
                <w:szCs w:val="24"/>
              </w:rPr>
            </w:pPr>
            <w:r w:rsidRPr="004679F6">
              <w:rPr>
                <w:color w:val="000000" w:themeColor="text1"/>
                <w:spacing w:val="0"/>
                <w:sz w:val="24"/>
                <w:szCs w:val="24"/>
              </w:rPr>
              <w:t>LM</w:t>
            </w:r>
          </w:p>
        </w:tc>
        <w:tc>
          <w:tcPr>
            <w:tcW w:w="1134" w:type="dxa"/>
          </w:tcPr>
          <w:p w14:paraId="31CF239E" w14:textId="08FF4E5B" w:rsidR="00EE4E40" w:rsidRPr="004679F6" w:rsidRDefault="00286E25" w:rsidP="00596D6A">
            <w:pPr>
              <w:rPr>
                <w:color w:val="000000" w:themeColor="text1"/>
                <w:spacing w:val="0"/>
                <w:sz w:val="24"/>
                <w:szCs w:val="24"/>
              </w:rPr>
            </w:pPr>
            <w:r w:rsidRPr="004679F6">
              <w:rPr>
                <w:color w:val="000000" w:themeColor="text1"/>
                <w:spacing w:val="0"/>
                <w:sz w:val="24"/>
                <w:szCs w:val="24"/>
              </w:rPr>
              <w:t>F=</w:t>
            </w:r>
            <w:r w:rsidR="00D65B9E" w:rsidRPr="004679F6">
              <w:rPr>
                <w:color w:val="000000" w:themeColor="text1"/>
                <w:spacing w:val="0"/>
                <w:sz w:val="24"/>
                <w:szCs w:val="24"/>
              </w:rPr>
              <w:t xml:space="preserve">0.4 </w:t>
            </w:r>
          </w:p>
        </w:tc>
        <w:tc>
          <w:tcPr>
            <w:tcW w:w="992" w:type="dxa"/>
          </w:tcPr>
          <w:p w14:paraId="0CCA632C" w14:textId="67C8115A" w:rsidR="00EE4E40" w:rsidRPr="004679F6" w:rsidRDefault="00710B39" w:rsidP="00596D6A">
            <w:pPr>
              <w:rPr>
                <w:color w:val="000000" w:themeColor="text1"/>
                <w:spacing w:val="0"/>
                <w:sz w:val="24"/>
                <w:szCs w:val="24"/>
              </w:rPr>
            </w:pPr>
            <w:r w:rsidRPr="004679F6">
              <w:rPr>
                <w:color w:val="000000" w:themeColor="text1"/>
                <w:spacing w:val="0"/>
                <w:sz w:val="24"/>
                <w:szCs w:val="24"/>
              </w:rPr>
              <w:t>-</w:t>
            </w:r>
          </w:p>
        </w:tc>
        <w:tc>
          <w:tcPr>
            <w:tcW w:w="993" w:type="dxa"/>
          </w:tcPr>
          <w:p w14:paraId="6C1EE122" w14:textId="717AE562"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w:t>
            </w:r>
            <w:r w:rsidR="00B16E6E" w:rsidRPr="004679F6">
              <w:rPr>
                <w:color w:val="000000" w:themeColor="text1"/>
                <w:spacing w:val="0"/>
                <w:sz w:val="24"/>
                <w:szCs w:val="24"/>
              </w:rPr>
              <w:t>001</w:t>
            </w:r>
          </w:p>
        </w:tc>
        <w:tc>
          <w:tcPr>
            <w:tcW w:w="1134" w:type="dxa"/>
          </w:tcPr>
          <w:p w14:paraId="4A8E04F0" w14:textId="3F660A6C" w:rsidR="00EE4E40" w:rsidRPr="004679F6" w:rsidRDefault="00710B39" w:rsidP="00596D6A">
            <w:pPr>
              <w:rPr>
                <w:color w:val="000000" w:themeColor="text1"/>
                <w:spacing w:val="0"/>
                <w:sz w:val="24"/>
                <w:szCs w:val="24"/>
              </w:rPr>
            </w:pPr>
            <w:r w:rsidRPr="004679F6">
              <w:rPr>
                <w:color w:val="000000" w:themeColor="text1"/>
                <w:spacing w:val="0"/>
                <w:sz w:val="24"/>
                <w:szCs w:val="24"/>
              </w:rPr>
              <w:t>-</w:t>
            </w:r>
          </w:p>
        </w:tc>
        <w:tc>
          <w:tcPr>
            <w:tcW w:w="992" w:type="dxa"/>
          </w:tcPr>
          <w:p w14:paraId="3026B6BA" w14:textId="2078A3BC"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w:t>
            </w:r>
            <w:r w:rsidR="00B16E6E" w:rsidRPr="004679F6">
              <w:rPr>
                <w:color w:val="000000" w:themeColor="text1"/>
                <w:spacing w:val="0"/>
                <w:sz w:val="24"/>
                <w:szCs w:val="24"/>
              </w:rPr>
              <w:t>5</w:t>
            </w:r>
          </w:p>
        </w:tc>
        <w:tc>
          <w:tcPr>
            <w:tcW w:w="571" w:type="dxa"/>
          </w:tcPr>
          <w:p w14:paraId="772896AA" w14:textId="5307FC5A" w:rsidR="00EE4E40" w:rsidRPr="004679F6" w:rsidRDefault="00710B39" w:rsidP="00596D6A">
            <w:pPr>
              <w:rPr>
                <w:color w:val="000000" w:themeColor="text1"/>
                <w:spacing w:val="0"/>
                <w:sz w:val="24"/>
                <w:szCs w:val="24"/>
              </w:rPr>
            </w:pPr>
            <w:r w:rsidRPr="004679F6">
              <w:rPr>
                <w:color w:val="000000" w:themeColor="text1"/>
                <w:spacing w:val="0"/>
                <w:sz w:val="24"/>
                <w:szCs w:val="24"/>
              </w:rPr>
              <w:t>-</w:t>
            </w:r>
          </w:p>
        </w:tc>
      </w:tr>
      <w:tr w:rsidR="00C1511B" w:rsidRPr="005D3FF5" w14:paraId="4B8470D7" w14:textId="77777777" w:rsidTr="00EE4E40">
        <w:tc>
          <w:tcPr>
            <w:tcW w:w="1701" w:type="dxa"/>
          </w:tcPr>
          <w:p w14:paraId="5E5E30E3" w14:textId="77777777" w:rsidR="00C1511B" w:rsidRPr="004679F6" w:rsidRDefault="00C1511B" w:rsidP="00596D6A">
            <w:pPr>
              <w:rPr>
                <w:sz w:val="24"/>
                <w:szCs w:val="24"/>
              </w:rPr>
            </w:pPr>
          </w:p>
        </w:tc>
        <w:tc>
          <w:tcPr>
            <w:tcW w:w="426" w:type="dxa"/>
          </w:tcPr>
          <w:p w14:paraId="5E864DDA" w14:textId="77777777" w:rsidR="00C1511B" w:rsidRPr="004679F6" w:rsidRDefault="00C1511B" w:rsidP="00596D6A">
            <w:pPr>
              <w:rPr>
                <w:color w:val="000000" w:themeColor="text1"/>
                <w:sz w:val="24"/>
                <w:szCs w:val="24"/>
              </w:rPr>
            </w:pPr>
          </w:p>
        </w:tc>
        <w:tc>
          <w:tcPr>
            <w:tcW w:w="992" w:type="dxa"/>
          </w:tcPr>
          <w:p w14:paraId="616598C8" w14:textId="77777777" w:rsidR="00C1511B" w:rsidRPr="004679F6" w:rsidRDefault="00C1511B" w:rsidP="00596D6A">
            <w:pPr>
              <w:rPr>
                <w:color w:val="000000" w:themeColor="text1"/>
                <w:sz w:val="24"/>
                <w:szCs w:val="24"/>
              </w:rPr>
            </w:pPr>
          </w:p>
        </w:tc>
        <w:tc>
          <w:tcPr>
            <w:tcW w:w="1134" w:type="dxa"/>
          </w:tcPr>
          <w:p w14:paraId="11A322C6" w14:textId="77777777" w:rsidR="00C1511B" w:rsidRPr="004679F6" w:rsidRDefault="00C1511B" w:rsidP="00596D6A">
            <w:pPr>
              <w:rPr>
                <w:color w:val="000000" w:themeColor="text1"/>
                <w:sz w:val="24"/>
                <w:szCs w:val="24"/>
              </w:rPr>
            </w:pPr>
          </w:p>
        </w:tc>
        <w:tc>
          <w:tcPr>
            <w:tcW w:w="992" w:type="dxa"/>
          </w:tcPr>
          <w:p w14:paraId="3A79D1E8" w14:textId="77777777" w:rsidR="00C1511B" w:rsidRPr="004679F6" w:rsidRDefault="00C1511B" w:rsidP="00596D6A">
            <w:pPr>
              <w:rPr>
                <w:color w:val="000000" w:themeColor="text1"/>
                <w:sz w:val="24"/>
                <w:szCs w:val="24"/>
              </w:rPr>
            </w:pPr>
          </w:p>
        </w:tc>
        <w:tc>
          <w:tcPr>
            <w:tcW w:w="993" w:type="dxa"/>
          </w:tcPr>
          <w:p w14:paraId="6E769229" w14:textId="77777777" w:rsidR="00C1511B" w:rsidRPr="004679F6" w:rsidRDefault="00C1511B" w:rsidP="00596D6A">
            <w:pPr>
              <w:rPr>
                <w:color w:val="000000" w:themeColor="text1"/>
                <w:sz w:val="24"/>
                <w:szCs w:val="24"/>
              </w:rPr>
            </w:pPr>
          </w:p>
        </w:tc>
        <w:tc>
          <w:tcPr>
            <w:tcW w:w="1134" w:type="dxa"/>
          </w:tcPr>
          <w:p w14:paraId="55D229C7" w14:textId="77777777" w:rsidR="00C1511B" w:rsidRPr="004679F6" w:rsidRDefault="00C1511B" w:rsidP="00596D6A">
            <w:pPr>
              <w:rPr>
                <w:color w:val="000000" w:themeColor="text1"/>
                <w:sz w:val="24"/>
                <w:szCs w:val="24"/>
              </w:rPr>
            </w:pPr>
          </w:p>
        </w:tc>
        <w:tc>
          <w:tcPr>
            <w:tcW w:w="992" w:type="dxa"/>
          </w:tcPr>
          <w:p w14:paraId="7A998CEF" w14:textId="77777777" w:rsidR="00C1511B" w:rsidRPr="004679F6" w:rsidRDefault="00C1511B" w:rsidP="00596D6A">
            <w:pPr>
              <w:rPr>
                <w:color w:val="000000" w:themeColor="text1"/>
                <w:sz w:val="24"/>
                <w:szCs w:val="24"/>
              </w:rPr>
            </w:pPr>
          </w:p>
        </w:tc>
        <w:tc>
          <w:tcPr>
            <w:tcW w:w="571" w:type="dxa"/>
          </w:tcPr>
          <w:p w14:paraId="6FC09E43" w14:textId="77777777" w:rsidR="00C1511B" w:rsidRPr="004679F6" w:rsidRDefault="00C1511B" w:rsidP="00596D6A">
            <w:pPr>
              <w:rPr>
                <w:color w:val="000000" w:themeColor="text1"/>
                <w:sz w:val="24"/>
                <w:szCs w:val="24"/>
              </w:rPr>
            </w:pPr>
          </w:p>
        </w:tc>
      </w:tr>
      <w:tr w:rsidR="00EE4E40" w:rsidRPr="005D3FF5" w14:paraId="26CB142A" w14:textId="77777777" w:rsidTr="00EE4E40">
        <w:tc>
          <w:tcPr>
            <w:tcW w:w="1701" w:type="dxa"/>
          </w:tcPr>
          <w:p w14:paraId="435A414E" w14:textId="617F7707" w:rsidR="00EE4E40" w:rsidRPr="004679F6" w:rsidRDefault="00EE4E40" w:rsidP="00596D6A">
            <w:pPr>
              <w:rPr>
                <w:spacing w:val="0"/>
                <w:sz w:val="24"/>
                <w:szCs w:val="24"/>
              </w:rPr>
            </w:pPr>
            <w:r w:rsidRPr="004679F6">
              <w:rPr>
                <w:spacing w:val="0"/>
                <w:sz w:val="24"/>
                <w:szCs w:val="24"/>
              </w:rPr>
              <w:t>CWM Body length</w:t>
            </w:r>
          </w:p>
        </w:tc>
        <w:tc>
          <w:tcPr>
            <w:tcW w:w="426" w:type="dxa"/>
          </w:tcPr>
          <w:p w14:paraId="5ACAB082" w14:textId="77777777" w:rsidR="00EE4E40" w:rsidRPr="004679F6" w:rsidRDefault="00EE4E40" w:rsidP="00596D6A">
            <w:pPr>
              <w:rPr>
                <w:color w:val="000000" w:themeColor="text1"/>
                <w:sz w:val="24"/>
                <w:szCs w:val="24"/>
              </w:rPr>
            </w:pPr>
          </w:p>
        </w:tc>
        <w:tc>
          <w:tcPr>
            <w:tcW w:w="992" w:type="dxa"/>
          </w:tcPr>
          <w:p w14:paraId="1BFA4803" w14:textId="02BAFEB9" w:rsidR="00EE4E40" w:rsidRPr="004679F6" w:rsidRDefault="00EE4E40" w:rsidP="00596D6A">
            <w:pPr>
              <w:rPr>
                <w:color w:val="000000" w:themeColor="text1"/>
                <w:spacing w:val="0"/>
                <w:sz w:val="24"/>
                <w:szCs w:val="24"/>
              </w:rPr>
            </w:pPr>
            <w:r w:rsidRPr="004679F6">
              <w:rPr>
                <w:color w:val="000000" w:themeColor="text1"/>
                <w:spacing w:val="0"/>
                <w:sz w:val="24"/>
                <w:szCs w:val="24"/>
              </w:rPr>
              <w:t>LM</w:t>
            </w:r>
          </w:p>
        </w:tc>
        <w:tc>
          <w:tcPr>
            <w:tcW w:w="1134" w:type="dxa"/>
          </w:tcPr>
          <w:p w14:paraId="6BA95635" w14:textId="54DAC684"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F=5.</w:t>
            </w:r>
            <w:r w:rsidR="00893058" w:rsidRPr="004679F6">
              <w:rPr>
                <w:b/>
                <w:bCs/>
                <w:color w:val="000000" w:themeColor="text1"/>
                <w:spacing w:val="0"/>
                <w:sz w:val="24"/>
                <w:szCs w:val="24"/>
              </w:rPr>
              <w:t>8</w:t>
            </w:r>
          </w:p>
        </w:tc>
        <w:tc>
          <w:tcPr>
            <w:tcW w:w="992" w:type="dxa"/>
          </w:tcPr>
          <w:p w14:paraId="5A5D1528" w14:textId="53046C3C"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0.006</w:t>
            </w:r>
          </w:p>
        </w:tc>
        <w:tc>
          <w:tcPr>
            <w:tcW w:w="993" w:type="dxa"/>
          </w:tcPr>
          <w:p w14:paraId="40017A92" w14:textId="2F2F2A45" w:rsidR="00EE4E40" w:rsidRPr="004679F6" w:rsidRDefault="00EE4E40" w:rsidP="00596D6A">
            <w:pPr>
              <w:rPr>
                <w:color w:val="000000" w:themeColor="text1"/>
                <w:spacing w:val="0"/>
                <w:sz w:val="24"/>
                <w:szCs w:val="24"/>
              </w:rPr>
            </w:pPr>
            <w:r w:rsidRPr="004679F6">
              <w:rPr>
                <w:color w:val="000000" w:themeColor="text1"/>
                <w:spacing w:val="0"/>
                <w:sz w:val="24"/>
                <w:szCs w:val="24"/>
              </w:rPr>
              <w:t>F=2.6</w:t>
            </w:r>
          </w:p>
        </w:tc>
        <w:tc>
          <w:tcPr>
            <w:tcW w:w="1134" w:type="dxa"/>
          </w:tcPr>
          <w:p w14:paraId="13C8011E" w14:textId="57C4C23E" w:rsidR="00EE4E40" w:rsidRPr="004679F6" w:rsidRDefault="00893058" w:rsidP="00596D6A">
            <w:pPr>
              <w:rPr>
                <w:color w:val="000000" w:themeColor="text1"/>
                <w:spacing w:val="0"/>
                <w:sz w:val="24"/>
                <w:szCs w:val="24"/>
              </w:rPr>
            </w:pPr>
            <w:r w:rsidRPr="004679F6">
              <w:rPr>
                <w:color w:val="000000" w:themeColor="text1"/>
                <w:spacing w:val="0"/>
                <w:sz w:val="24"/>
                <w:szCs w:val="24"/>
              </w:rPr>
              <w:t>-</w:t>
            </w:r>
          </w:p>
        </w:tc>
        <w:tc>
          <w:tcPr>
            <w:tcW w:w="992" w:type="dxa"/>
          </w:tcPr>
          <w:p w14:paraId="7ADF99B6" w14:textId="2BD3B431" w:rsidR="00EE4E40" w:rsidRPr="004679F6" w:rsidRDefault="00EE4E40" w:rsidP="00596D6A">
            <w:pPr>
              <w:rPr>
                <w:color w:val="000000" w:themeColor="text1"/>
                <w:spacing w:val="0"/>
                <w:sz w:val="24"/>
                <w:szCs w:val="24"/>
              </w:rPr>
            </w:pPr>
            <w:r w:rsidRPr="004679F6">
              <w:rPr>
                <w:color w:val="000000" w:themeColor="text1"/>
                <w:spacing w:val="0"/>
                <w:sz w:val="24"/>
                <w:szCs w:val="24"/>
              </w:rPr>
              <w:t>F=0.</w:t>
            </w:r>
            <w:r w:rsidR="00893058" w:rsidRPr="004679F6">
              <w:rPr>
                <w:color w:val="000000" w:themeColor="text1"/>
                <w:spacing w:val="0"/>
                <w:sz w:val="24"/>
                <w:szCs w:val="24"/>
              </w:rPr>
              <w:t>3</w:t>
            </w:r>
          </w:p>
        </w:tc>
        <w:tc>
          <w:tcPr>
            <w:tcW w:w="571" w:type="dxa"/>
          </w:tcPr>
          <w:p w14:paraId="6F18D5B3" w14:textId="31271BCF" w:rsidR="00EE4E40" w:rsidRPr="004679F6" w:rsidRDefault="00893058" w:rsidP="00596D6A">
            <w:pPr>
              <w:rPr>
                <w:color w:val="000000" w:themeColor="text1"/>
                <w:spacing w:val="0"/>
                <w:sz w:val="24"/>
                <w:szCs w:val="24"/>
              </w:rPr>
            </w:pPr>
            <w:r w:rsidRPr="004679F6">
              <w:rPr>
                <w:color w:val="000000" w:themeColor="text1"/>
                <w:spacing w:val="0"/>
                <w:sz w:val="24"/>
                <w:szCs w:val="24"/>
              </w:rPr>
              <w:t>-</w:t>
            </w:r>
          </w:p>
        </w:tc>
      </w:tr>
      <w:tr w:rsidR="00C1511B" w:rsidRPr="005D3FF5" w14:paraId="61E4DDC9" w14:textId="77777777" w:rsidTr="00EE4E40">
        <w:tc>
          <w:tcPr>
            <w:tcW w:w="1701" w:type="dxa"/>
          </w:tcPr>
          <w:p w14:paraId="3B2756F5" w14:textId="77777777" w:rsidR="00C1511B" w:rsidRPr="004679F6" w:rsidRDefault="00C1511B" w:rsidP="00596D6A">
            <w:pPr>
              <w:rPr>
                <w:sz w:val="24"/>
                <w:szCs w:val="24"/>
              </w:rPr>
            </w:pPr>
          </w:p>
        </w:tc>
        <w:tc>
          <w:tcPr>
            <w:tcW w:w="426" w:type="dxa"/>
          </w:tcPr>
          <w:p w14:paraId="6F3FC746" w14:textId="77777777" w:rsidR="00C1511B" w:rsidRPr="004679F6" w:rsidRDefault="00C1511B" w:rsidP="00596D6A">
            <w:pPr>
              <w:rPr>
                <w:color w:val="000000" w:themeColor="text1"/>
                <w:sz w:val="24"/>
                <w:szCs w:val="24"/>
              </w:rPr>
            </w:pPr>
          </w:p>
        </w:tc>
        <w:tc>
          <w:tcPr>
            <w:tcW w:w="992" w:type="dxa"/>
          </w:tcPr>
          <w:p w14:paraId="7CCCB333" w14:textId="77777777" w:rsidR="00C1511B" w:rsidRPr="004679F6" w:rsidRDefault="00C1511B" w:rsidP="00596D6A">
            <w:pPr>
              <w:rPr>
                <w:color w:val="000000" w:themeColor="text1"/>
                <w:sz w:val="24"/>
                <w:szCs w:val="24"/>
              </w:rPr>
            </w:pPr>
          </w:p>
        </w:tc>
        <w:tc>
          <w:tcPr>
            <w:tcW w:w="1134" w:type="dxa"/>
          </w:tcPr>
          <w:p w14:paraId="5403A596" w14:textId="77777777" w:rsidR="00C1511B" w:rsidRPr="004679F6" w:rsidRDefault="00C1511B" w:rsidP="00596D6A">
            <w:pPr>
              <w:rPr>
                <w:b/>
                <w:bCs/>
                <w:color w:val="000000" w:themeColor="text1"/>
                <w:sz w:val="24"/>
                <w:szCs w:val="24"/>
              </w:rPr>
            </w:pPr>
          </w:p>
        </w:tc>
        <w:tc>
          <w:tcPr>
            <w:tcW w:w="992" w:type="dxa"/>
          </w:tcPr>
          <w:p w14:paraId="2AF44149" w14:textId="77777777" w:rsidR="00C1511B" w:rsidRPr="004679F6" w:rsidRDefault="00C1511B" w:rsidP="00596D6A">
            <w:pPr>
              <w:rPr>
                <w:b/>
                <w:bCs/>
                <w:color w:val="000000" w:themeColor="text1"/>
                <w:sz w:val="24"/>
                <w:szCs w:val="24"/>
              </w:rPr>
            </w:pPr>
          </w:p>
        </w:tc>
        <w:tc>
          <w:tcPr>
            <w:tcW w:w="993" w:type="dxa"/>
          </w:tcPr>
          <w:p w14:paraId="77796688" w14:textId="77777777" w:rsidR="00C1511B" w:rsidRPr="004679F6" w:rsidRDefault="00C1511B" w:rsidP="00596D6A">
            <w:pPr>
              <w:rPr>
                <w:color w:val="000000" w:themeColor="text1"/>
                <w:sz w:val="24"/>
                <w:szCs w:val="24"/>
              </w:rPr>
            </w:pPr>
          </w:p>
        </w:tc>
        <w:tc>
          <w:tcPr>
            <w:tcW w:w="1134" w:type="dxa"/>
          </w:tcPr>
          <w:p w14:paraId="075F6785" w14:textId="77777777" w:rsidR="00C1511B" w:rsidRPr="004679F6" w:rsidRDefault="00C1511B" w:rsidP="00596D6A">
            <w:pPr>
              <w:rPr>
                <w:color w:val="000000" w:themeColor="text1"/>
                <w:sz w:val="24"/>
                <w:szCs w:val="24"/>
              </w:rPr>
            </w:pPr>
          </w:p>
        </w:tc>
        <w:tc>
          <w:tcPr>
            <w:tcW w:w="992" w:type="dxa"/>
          </w:tcPr>
          <w:p w14:paraId="72131362" w14:textId="77777777" w:rsidR="00C1511B" w:rsidRPr="004679F6" w:rsidRDefault="00C1511B" w:rsidP="00596D6A">
            <w:pPr>
              <w:rPr>
                <w:color w:val="000000" w:themeColor="text1"/>
                <w:sz w:val="24"/>
                <w:szCs w:val="24"/>
              </w:rPr>
            </w:pPr>
          </w:p>
        </w:tc>
        <w:tc>
          <w:tcPr>
            <w:tcW w:w="571" w:type="dxa"/>
          </w:tcPr>
          <w:p w14:paraId="60DB8E09" w14:textId="77777777" w:rsidR="00C1511B" w:rsidRPr="004679F6" w:rsidRDefault="00C1511B" w:rsidP="00596D6A">
            <w:pPr>
              <w:rPr>
                <w:color w:val="000000" w:themeColor="text1"/>
                <w:sz w:val="24"/>
                <w:szCs w:val="24"/>
              </w:rPr>
            </w:pPr>
          </w:p>
        </w:tc>
      </w:tr>
      <w:tr w:rsidR="00EE4E40" w:rsidRPr="005D3FF5" w14:paraId="5F7145C0" w14:textId="77777777" w:rsidTr="00EE4E40">
        <w:tc>
          <w:tcPr>
            <w:tcW w:w="1701" w:type="dxa"/>
          </w:tcPr>
          <w:p w14:paraId="79335649" w14:textId="08FF93E1" w:rsidR="00EE4E40" w:rsidRPr="004679F6" w:rsidRDefault="00EE4E40" w:rsidP="00596D6A">
            <w:pPr>
              <w:rPr>
                <w:spacing w:val="0"/>
                <w:sz w:val="24"/>
                <w:szCs w:val="24"/>
              </w:rPr>
            </w:pPr>
            <w:r w:rsidRPr="004679F6">
              <w:rPr>
                <w:spacing w:val="0"/>
                <w:sz w:val="24"/>
                <w:szCs w:val="24"/>
              </w:rPr>
              <w:t>CWM Standardized antenna length</w:t>
            </w:r>
          </w:p>
        </w:tc>
        <w:tc>
          <w:tcPr>
            <w:tcW w:w="426" w:type="dxa"/>
          </w:tcPr>
          <w:p w14:paraId="614D2F4D" w14:textId="77777777" w:rsidR="00EE4E40" w:rsidRPr="004679F6" w:rsidRDefault="00EE4E40" w:rsidP="00596D6A">
            <w:pPr>
              <w:rPr>
                <w:color w:val="000000" w:themeColor="text1"/>
                <w:sz w:val="24"/>
                <w:szCs w:val="24"/>
              </w:rPr>
            </w:pPr>
          </w:p>
        </w:tc>
        <w:tc>
          <w:tcPr>
            <w:tcW w:w="992" w:type="dxa"/>
          </w:tcPr>
          <w:p w14:paraId="38CBD207" w14:textId="15C5D370"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7E45176D" w14:textId="1E5EDFEC" w:rsidR="00EE4E40" w:rsidRPr="004679F6" w:rsidRDefault="00EE4E40" w:rsidP="00596D6A">
            <w:pPr>
              <w:rPr>
                <w:color w:val="000000" w:themeColor="text1"/>
                <w:spacing w:val="0"/>
                <w:sz w:val="24"/>
                <w:szCs w:val="24"/>
              </w:rPr>
            </w:pPr>
            <w:r w:rsidRPr="004679F6">
              <w:rPr>
                <w:color w:val="000000" w:themeColor="text1"/>
                <w:spacing w:val="0"/>
                <w:sz w:val="24"/>
                <w:szCs w:val="24"/>
              </w:rPr>
              <w:t>F=0.</w:t>
            </w:r>
            <w:r w:rsidR="0026402A" w:rsidRPr="004679F6">
              <w:rPr>
                <w:color w:val="000000" w:themeColor="text1"/>
                <w:spacing w:val="0"/>
                <w:sz w:val="24"/>
                <w:szCs w:val="24"/>
              </w:rPr>
              <w:t>6</w:t>
            </w:r>
          </w:p>
        </w:tc>
        <w:tc>
          <w:tcPr>
            <w:tcW w:w="992" w:type="dxa"/>
          </w:tcPr>
          <w:p w14:paraId="3BA0BC57" w14:textId="5E44B4FF" w:rsidR="00EE4E40" w:rsidRPr="004679F6" w:rsidRDefault="0026402A" w:rsidP="00596D6A">
            <w:pPr>
              <w:rPr>
                <w:color w:val="000000" w:themeColor="text1"/>
                <w:spacing w:val="0"/>
                <w:sz w:val="24"/>
                <w:szCs w:val="24"/>
              </w:rPr>
            </w:pPr>
            <w:r w:rsidRPr="004679F6">
              <w:rPr>
                <w:color w:val="000000" w:themeColor="text1"/>
                <w:spacing w:val="0"/>
                <w:sz w:val="24"/>
                <w:szCs w:val="24"/>
              </w:rPr>
              <w:t>-</w:t>
            </w:r>
          </w:p>
        </w:tc>
        <w:tc>
          <w:tcPr>
            <w:tcW w:w="993" w:type="dxa"/>
          </w:tcPr>
          <w:p w14:paraId="2066264E" w14:textId="60DAE511" w:rsidR="00EE4E40" w:rsidRPr="004679F6" w:rsidRDefault="00EE4E40" w:rsidP="00596D6A">
            <w:pPr>
              <w:rPr>
                <w:color w:val="000000" w:themeColor="text1"/>
                <w:spacing w:val="0"/>
                <w:sz w:val="24"/>
                <w:szCs w:val="24"/>
              </w:rPr>
            </w:pPr>
            <w:r w:rsidRPr="004679F6">
              <w:rPr>
                <w:color w:val="000000" w:themeColor="text1"/>
                <w:spacing w:val="0"/>
                <w:sz w:val="24"/>
                <w:szCs w:val="24"/>
              </w:rPr>
              <w:t>F=3.9</w:t>
            </w:r>
          </w:p>
        </w:tc>
        <w:tc>
          <w:tcPr>
            <w:tcW w:w="1134" w:type="dxa"/>
          </w:tcPr>
          <w:p w14:paraId="09D849DE" w14:textId="775B406E" w:rsidR="00EE4E40" w:rsidRPr="004679F6" w:rsidRDefault="003A7FDC" w:rsidP="00596D6A">
            <w:pPr>
              <w:rPr>
                <w:color w:val="000000" w:themeColor="text1"/>
                <w:spacing w:val="0"/>
                <w:sz w:val="24"/>
                <w:szCs w:val="24"/>
              </w:rPr>
            </w:pPr>
            <w:r>
              <w:rPr>
                <w:color w:val="000000" w:themeColor="text1"/>
                <w:spacing w:val="0"/>
                <w:sz w:val="24"/>
                <w:szCs w:val="24"/>
              </w:rPr>
              <w:t>0.056</w:t>
            </w:r>
          </w:p>
        </w:tc>
        <w:tc>
          <w:tcPr>
            <w:tcW w:w="992" w:type="dxa"/>
          </w:tcPr>
          <w:p w14:paraId="15909F96" w14:textId="690274DA" w:rsidR="00EE4E40" w:rsidRPr="004679F6" w:rsidRDefault="00EE4E40" w:rsidP="00596D6A">
            <w:pPr>
              <w:rPr>
                <w:color w:val="000000" w:themeColor="text1"/>
                <w:spacing w:val="0"/>
                <w:sz w:val="24"/>
                <w:szCs w:val="24"/>
              </w:rPr>
            </w:pPr>
            <w:r w:rsidRPr="004679F6">
              <w:rPr>
                <w:color w:val="000000" w:themeColor="text1"/>
                <w:spacing w:val="0"/>
                <w:sz w:val="24"/>
                <w:szCs w:val="24"/>
              </w:rPr>
              <w:t>F=2.</w:t>
            </w:r>
            <w:r w:rsidR="003A5CD2" w:rsidRPr="004679F6">
              <w:rPr>
                <w:color w:val="000000" w:themeColor="text1"/>
                <w:spacing w:val="0"/>
                <w:sz w:val="24"/>
                <w:szCs w:val="24"/>
              </w:rPr>
              <w:t>0</w:t>
            </w:r>
          </w:p>
          <w:p w14:paraId="499680B8" w14:textId="77777777" w:rsidR="00EE4E40" w:rsidRPr="004679F6" w:rsidRDefault="00EE4E40" w:rsidP="001C6BBD">
            <w:pPr>
              <w:rPr>
                <w:spacing w:val="0"/>
                <w:sz w:val="24"/>
                <w:szCs w:val="24"/>
              </w:rPr>
            </w:pPr>
          </w:p>
        </w:tc>
        <w:tc>
          <w:tcPr>
            <w:tcW w:w="571" w:type="dxa"/>
          </w:tcPr>
          <w:p w14:paraId="2DD50017" w14:textId="536EE7AD" w:rsidR="00EE4E40" w:rsidRPr="004679F6" w:rsidRDefault="003A5CD2" w:rsidP="00596D6A">
            <w:pPr>
              <w:rPr>
                <w:color w:val="000000" w:themeColor="text1"/>
                <w:spacing w:val="0"/>
                <w:sz w:val="24"/>
                <w:szCs w:val="24"/>
              </w:rPr>
            </w:pPr>
            <w:r w:rsidRPr="004679F6">
              <w:rPr>
                <w:color w:val="000000" w:themeColor="text1"/>
                <w:spacing w:val="0"/>
                <w:sz w:val="24"/>
                <w:szCs w:val="24"/>
              </w:rPr>
              <w:t>-</w:t>
            </w:r>
          </w:p>
        </w:tc>
      </w:tr>
      <w:tr w:rsidR="00C1511B" w:rsidRPr="005D3FF5" w14:paraId="08D5787C" w14:textId="77777777" w:rsidTr="00EE4E40">
        <w:tc>
          <w:tcPr>
            <w:tcW w:w="1701" w:type="dxa"/>
          </w:tcPr>
          <w:p w14:paraId="5E49CA36" w14:textId="77777777" w:rsidR="00C1511B" w:rsidRPr="004679F6" w:rsidRDefault="00C1511B" w:rsidP="00596D6A">
            <w:pPr>
              <w:rPr>
                <w:sz w:val="24"/>
                <w:szCs w:val="24"/>
              </w:rPr>
            </w:pPr>
          </w:p>
        </w:tc>
        <w:tc>
          <w:tcPr>
            <w:tcW w:w="426" w:type="dxa"/>
          </w:tcPr>
          <w:p w14:paraId="4FDF5B2C" w14:textId="77777777" w:rsidR="00C1511B" w:rsidRPr="004679F6" w:rsidRDefault="00C1511B" w:rsidP="00596D6A">
            <w:pPr>
              <w:rPr>
                <w:color w:val="000000" w:themeColor="text1"/>
                <w:sz w:val="24"/>
                <w:szCs w:val="24"/>
              </w:rPr>
            </w:pPr>
          </w:p>
        </w:tc>
        <w:tc>
          <w:tcPr>
            <w:tcW w:w="992" w:type="dxa"/>
          </w:tcPr>
          <w:p w14:paraId="46B993DB" w14:textId="77777777" w:rsidR="00C1511B" w:rsidRPr="004679F6" w:rsidRDefault="00C1511B" w:rsidP="00596D6A">
            <w:pPr>
              <w:rPr>
                <w:color w:val="000000" w:themeColor="text1"/>
                <w:sz w:val="24"/>
                <w:szCs w:val="24"/>
              </w:rPr>
            </w:pPr>
          </w:p>
        </w:tc>
        <w:tc>
          <w:tcPr>
            <w:tcW w:w="1134" w:type="dxa"/>
          </w:tcPr>
          <w:p w14:paraId="586A0F79" w14:textId="77777777" w:rsidR="00C1511B" w:rsidRPr="004679F6" w:rsidRDefault="00C1511B" w:rsidP="00596D6A">
            <w:pPr>
              <w:rPr>
                <w:color w:val="000000" w:themeColor="text1"/>
                <w:sz w:val="24"/>
                <w:szCs w:val="24"/>
              </w:rPr>
            </w:pPr>
          </w:p>
        </w:tc>
        <w:tc>
          <w:tcPr>
            <w:tcW w:w="992" w:type="dxa"/>
          </w:tcPr>
          <w:p w14:paraId="77E089C4" w14:textId="77777777" w:rsidR="00C1511B" w:rsidRPr="004679F6" w:rsidRDefault="00C1511B" w:rsidP="00596D6A">
            <w:pPr>
              <w:rPr>
                <w:color w:val="000000" w:themeColor="text1"/>
                <w:sz w:val="24"/>
                <w:szCs w:val="24"/>
              </w:rPr>
            </w:pPr>
          </w:p>
        </w:tc>
        <w:tc>
          <w:tcPr>
            <w:tcW w:w="993" w:type="dxa"/>
          </w:tcPr>
          <w:p w14:paraId="7C122B38" w14:textId="77777777" w:rsidR="00C1511B" w:rsidRPr="004679F6" w:rsidRDefault="00C1511B" w:rsidP="00596D6A">
            <w:pPr>
              <w:rPr>
                <w:color w:val="000000" w:themeColor="text1"/>
                <w:sz w:val="24"/>
                <w:szCs w:val="24"/>
              </w:rPr>
            </w:pPr>
          </w:p>
        </w:tc>
        <w:tc>
          <w:tcPr>
            <w:tcW w:w="1134" w:type="dxa"/>
          </w:tcPr>
          <w:p w14:paraId="60110FD5" w14:textId="77777777" w:rsidR="00C1511B" w:rsidRPr="004679F6" w:rsidRDefault="00C1511B" w:rsidP="00596D6A">
            <w:pPr>
              <w:rPr>
                <w:color w:val="000000" w:themeColor="text1"/>
                <w:sz w:val="24"/>
                <w:szCs w:val="24"/>
              </w:rPr>
            </w:pPr>
          </w:p>
        </w:tc>
        <w:tc>
          <w:tcPr>
            <w:tcW w:w="992" w:type="dxa"/>
          </w:tcPr>
          <w:p w14:paraId="09994E66" w14:textId="77777777" w:rsidR="00C1511B" w:rsidRPr="004679F6" w:rsidRDefault="00C1511B" w:rsidP="00596D6A">
            <w:pPr>
              <w:rPr>
                <w:color w:val="000000" w:themeColor="text1"/>
                <w:sz w:val="24"/>
                <w:szCs w:val="24"/>
              </w:rPr>
            </w:pPr>
          </w:p>
        </w:tc>
        <w:tc>
          <w:tcPr>
            <w:tcW w:w="571" w:type="dxa"/>
          </w:tcPr>
          <w:p w14:paraId="596167BC" w14:textId="77777777" w:rsidR="00C1511B" w:rsidRPr="004679F6" w:rsidRDefault="00C1511B" w:rsidP="00596D6A">
            <w:pPr>
              <w:rPr>
                <w:color w:val="000000" w:themeColor="text1"/>
                <w:sz w:val="24"/>
                <w:szCs w:val="24"/>
              </w:rPr>
            </w:pPr>
          </w:p>
        </w:tc>
      </w:tr>
      <w:tr w:rsidR="00EE4E40" w:rsidRPr="005D3FF5" w14:paraId="0449BD5E" w14:textId="77777777" w:rsidTr="00EE4E40">
        <w:tc>
          <w:tcPr>
            <w:tcW w:w="1701" w:type="dxa"/>
          </w:tcPr>
          <w:p w14:paraId="5DDF1AD1" w14:textId="50CE8C51" w:rsidR="00EE4E40" w:rsidRPr="004679F6" w:rsidRDefault="00EE4E40" w:rsidP="00596D6A">
            <w:pPr>
              <w:rPr>
                <w:spacing w:val="0"/>
                <w:sz w:val="24"/>
                <w:szCs w:val="24"/>
              </w:rPr>
            </w:pPr>
            <w:r w:rsidRPr="004679F6">
              <w:rPr>
                <w:spacing w:val="0"/>
                <w:sz w:val="24"/>
                <w:szCs w:val="24"/>
              </w:rPr>
              <w:lastRenderedPageBreak/>
              <w:t>CWM  Standardized rear leg length</w:t>
            </w:r>
          </w:p>
        </w:tc>
        <w:tc>
          <w:tcPr>
            <w:tcW w:w="426" w:type="dxa"/>
          </w:tcPr>
          <w:p w14:paraId="2A006204" w14:textId="77777777" w:rsidR="00EE4E40" w:rsidRPr="004679F6" w:rsidRDefault="00EE4E40" w:rsidP="00596D6A">
            <w:pPr>
              <w:rPr>
                <w:color w:val="000000" w:themeColor="text1"/>
                <w:sz w:val="24"/>
                <w:szCs w:val="24"/>
              </w:rPr>
            </w:pPr>
          </w:p>
        </w:tc>
        <w:tc>
          <w:tcPr>
            <w:tcW w:w="992" w:type="dxa"/>
          </w:tcPr>
          <w:p w14:paraId="58965E24" w14:textId="488178B4"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1BA67960" w14:textId="126C7DDE" w:rsidR="00EE4E40" w:rsidRPr="004679F6" w:rsidRDefault="00EE4E40" w:rsidP="00596D6A">
            <w:pPr>
              <w:rPr>
                <w:color w:val="000000" w:themeColor="text1"/>
                <w:spacing w:val="0"/>
                <w:sz w:val="24"/>
                <w:szCs w:val="24"/>
              </w:rPr>
            </w:pPr>
            <w:r w:rsidRPr="004679F6">
              <w:rPr>
                <w:color w:val="000000" w:themeColor="text1"/>
                <w:spacing w:val="0"/>
                <w:sz w:val="24"/>
                <w:szCs w:val="24"/>
              </w:rPr>
              <w:t>F=0.4</w:t>
            </w:r>
          </w:p>
        </w:tc>
        <w:tc>
          <w:tcPr>
            <w:tcW w:w="992" w:type="dxa"/>
          </w:tcPr>
          <w:p w14:paraId="5C8B19BC" w14:textId="6B3210DD" w:rsidR="00EE4E40" w:rsidRPr="004679F6" w:rsidRDefault="007A0739" w:rsidP="00596D6A">
            <w:pPr>
              <w:rPr>
                <w:color w:val="000000" w:themeColor="text1"/>
                <w:spacing w:val="0"/>
                <w:sz w:val="24"/>
                <w:szCs w:val="24"/>
              </w:rPr>
            </w:pPr>
            <w:r w:rsidRPr="004679F6">
              <w:rPr>
                <w:color w:val="000000" w:themeColor="text1"/>
                <w:spacing w:val="0"/>
                <w:sz w:val="24"/>
                <w:szCs w:val="24"/>
              </w:rPr>
              <w:t>-</w:t>
            </w:r>
          </w:p>
        </w:tc>
        <w:tc>
          <w:tcPr>
            <w:tcW w:w="993" w:type="dxa"/>
          </w:tcPr>
          <w:p w14:paraId="5F673489" w14:textId="5F0F15A6" w:rsidR="00EE4E40" w:rsidRPr="004679F6" w:rsidRDefault="00EE4E40" w:rsidP="00596D6A">
            <w:pPr>
              <w:rPr>
                <w:color w:val="000000" w:themeColor="text1"/>
                <w:spacing w:val="0"/>
                <w:sz w:val="24"/>
                <w:szCs w:val="24"/>
              </w:rPr>
            </w:pPr>
            <w:r w:rsidRPr="004679F6">
              <w:rPr>
                <w:color w:val="000000" w:themeColor="text1"/>
                <w:spacing w:val="0"/>
                <w:sz w:val="24"/>
                <w:szCs w:val="24"/>
              </w:rPr>
              <w:t>F=1.6</w:t>
            </w:r>
          </w:p>
        </w:tc>
        <w:tc>
          <w:tcPr>
            <w:tcW w:w="1134" w:type="dxa"/>
          </w:tcPr>
          <w:p w14:paraId="1557538C" w14:textId="7284EEED" w:rsidR="00EE4E40" w:rsidRPr="004679F6" w:rsidRDefault="007A0739" w:rsidP="00596D6A">
            <w:pPr>
              <w:rPr>
                <w:color w:val="000000" w:themeColor="text1"/>
                <w:spacing w:val="0"/>
                <w:sz w:val="24"/>
                <w:szCs w:val="24"/>
              </w:rPr>
            </w:pPr>
            <w:r w:rsidRPr="004679F6">
              <w:rPr>
                <w:color w:val="000000" w:themeColor="text1"/>
                <w:spacing w:val="0"/>
                <w:sz w:val="24"/>
                <w:szCs w:val="24"/>
              </w:rPr>
              <w:t>-</w:t>
            </w:r>
          </w:p>
        </w:tc>
        <w:tc>
          <w:tcPr>
            <w:tcW w:w="992" w:type="dxa"/>
          </w:tcPr>
          <w:p w14:paraId="522CEB4A" w14:textId="37BBB7FD" w:rsidR="00EE4E40" w:rsidRPr="004679F6" w:rsidRDefault="00EE4E40" w:rsidP="00596D6A">
            <w:pPr>
              <w:rPr>
                <w:color w:val="000000" w:themeColor="text1"/>
                <w:spacing w:val="0"/>
                <w:sz w:val="24"/>
                <w:szCs w:val="24"/>
              </w:rPr>
            </w:pPr>
            <w:r w:rsidRPr="004679F6">
              <w:rPr>
                <w:color w:val="000000" w:themeColor="text1"/>
                <w:spacing w:val="0"/>
                <w:sz w:val="24"/>
                <w:szCs w:val="24"/>
              </w:rPr>
              <w:t>F=1.</w:t>
            </w:r>
            <w:r w:rsidR="007A0739" w:rsidRPr="004679F6">
              <w:rPr>
                <w:color w:val="000000" w:themeColor="text1"/>
                <w:spacing w:val="0"/>
                <w:sz w:val="24"/>
                <w:szCs w:val="24"/>
              </w:rPr>
              <w:t>9</w:t>
            </w:r>
          </w:p>
        </w:tc>
        <w:tc>
          <w:tcPr>
            <w:tcW w:w="571" w:type="dxa"/>
          </w:tcPr>
          <w:p w14:paraId="204B5006" w14:textId="4635EF93" w:rsidR="00EE4E40" w:rsidRPr="004679F6" w:rsidRDefault="007A0739" w:rsidP="00596D6A">
            <w:pPr>
              <w:rPr>
                <w:color w:val="000000" w:themeColor="text1"/>
                <w:spacing w:val="0"/>
                <w:sz w:val="24"/>
                <w:szCs w:val="24"/>
              </w:rPr>
            </w:pPr>
            <w:r w:rsidRPr="004679F6">
              <w:rPr>
                <w:color w:val="000000" w:themeColor="text1"/>
                <w:spacing w:val="0"/>
                <w:sz w:val="24"/>
                <w:szCs w:val="24"/>
              </w:rPr>
              <w:t>-</w:t>
            </w:r>
          </w:p>
        </w:tc>
      </w:tr>
      <w:tr w:rsidR="00C1511B" w:rsidRPr="005D3FF5" w14:paraId="0530F857" w14:textId="77777777" w:rsidTr="00EE4E40">
        <w:tc>
          <w:tcPr>
            <w:tcW w:w="1701" w:type="dxa"/>
          </w:tcPr>
          <w:p w14:paraId="1C5D4F56" w14:textId="77777777" w:rsidR="00C1511B" w:rsidRPr="004679F6" w:rsidRDefault="00C1511B" w:rsidP="00596D6A">
            <w:pPr>
              <w:rPr>
                <w:sz w:val="24"/>
                <w:szCs w:val="24"/>
              </w:rPr>
            </w:pPr>
          </w:p>
        </w:tc>
        <w:tc>
          <w:tcPr>
            <w:tcW w:w="426" w:type="dxa"/>
          </w:tcPr>
          <w:p w14:paraId="42B94A05" w14:textId="77777777" w:rsidR="00C1511B" w:rsidRPr="004679F6" w:rsidRDefault="00C1511B" w:rsidP="00596D6A">
            <w:pPr>
              <w:rPr>
                <w:color w:val="000000" w:themeColor="text1"/>
                <w:sz w:val="24"/>
                <w:szCs w:val="24"/>
              </w:rPr>
            </w:pPr>
          </w:p>
        </w:tc>
        <w:tc>
          <w:tcPr>
            <w:tcW w:w="992" w:type="dxa"/>
          </w:tcPr>
          <w:p w14:paraId="595968FF" w14:textId="77777777" w:rsidR="00C1511B" w:rsidRPr="004679F6" w:rsidRDefault="00C1511B" w:rsidP="00596D6A">
            <w:pPr>
              <w:rPr>
                <w:color w:val="000000" w:themeColor="text1"/>
                <w:sz w:val="24"/>
                <w:szCs w:val="24"/>
              </w:rPr>
            </w:pPr>
          </w:p>
        </w:tc>
        <w:tc>
          <w:tcPr>
            <w:tcW w:w="1134" w:type="dxa"/>
          </w:tcPr>
          <w:p w14:paraId="561DEDE7" w14:textId="77777777" w:rsidR="00C1511B" w:rsidRPr="004679F6" w:rsidRDefault="00C1511B" w:rsidP="00596D6A">
            <w:pPr>
              <w:rPr>
                <w:color w:val="000000" w:themeColor="text1"/>
                <w:sz w:val="24"/>
                <w:szCs w:val="24"/>
              </w:rPr>
            </w:pPr>
          </w:p>
        </w:tc>
        <w:tc>
          <w:tcPr>
            <w:tcW w:w="992" w:type="dxa"/>
          </w:tcPr>
          <w:p w14:paraId="553CAD01" w14:textId="77777777" w:rsidR="00C1511B" w:rsidRPr="004679F6" w:rsidRDefault="00C1511B" w:rsidP="00596D6A">
            <w:pPr>
              <w:rPr>
                <w:color w:val="000000" w:themeColor="text1"/>
                <w:sz w:val="24"/>
                <w:szCs w:val="24"/>
              </w:rPr>
            </w:pPr>
          </w:p>
        </w:tc>
        <w:tc>
          <w:tcPr>
            <w:tcW w:w="993" w:type="dxa"/>
          </w:tcPr>
          <w:p w14:paraId="13C5E365" w14:textId="77777777" w:rsidR="00C1511B" w:rsidRPr="004679F6" w:rsidRDefault="00C1511B" w:rsidP="00596D6A">
            <w:pPr>
              <w:rPr>
                <w:color w:val="000000" w:themeColor="text1"/>
                <w:sz w:val="24"/>
                <w:szCs w:val="24"/>
              </w:rPr>
            </w:pPr>
          </w:p>
        </w:tc>
        <w:tc>
          <w:tcPr>
            <w:tcW w:w="1134" w:type="dxa"/>
          </w:tcPr>
          <w:p w14:paraId="29B15FFA" w14:textId="77777777" w:rsidR="00C1511B" w:rsidRPr="004679F6" w:rsidRDefault="00C1511B" w:rsidP="00596D6A">
            <w:pPr>
              <w:rPr>
                <w:color w:val="000000" w:themeColor="text1"/>
                <w:sz w:val="24"/>
                <w:szCs w:val="24"/>
              </w:rPr>
            </w:pPr>
          </w:p>
        </w:tc>
        <w:tc>
          <w:tcPr>
            <w:tcW w:w="992" w:type="dxa"/>
          </w:tcPr>
          <w:p w14:paraId="14BBBBD6" w14:textId="77777777" w:rsidR="00C1511B" w:rsidRPr="004679F6" w:rsidRDefault="00C1511B" w:rsidP="00596D6A">
            <w:pPr>
              <w:rPr>
                <w:color w:val="000000" w:themeColor="text1"/>
                <w:sz w:val="24"/>
                <w:szCs w:val="24"/>
              </w:rPr>
            </w:pPr>
          </w:p>
        </w:tc>
        <w:tc>
          <w:tcPr>
            <w:tcW w:w="571" w:type="dxa"/>
          </w:tcPr>
          <w:p w14:paraId="0121B532" w14:textId="77777777" w:rsidR="00C1511B" w:rsidRPr="004679F6" w:rsidRDefault="00C1511B" w:rsidP="00596D6A">
            <w:pPr>
              <w:rPr>
                <w:color w:val="000000" w:themeColor="text1"/>
                <w:sz w:val="24"/>
                <w:szCs w:val="24"/>
              </w:rPr>
            </w:pPr>
          </w:p>
        </w:tc>
      </w:tr>
      <w:tr w:rsidR="00EE4E40" w:rsidRPr="005D3FF5" w14:paraId="620839C9" w14:textId="77777777" w:rsidTr="00EE4E40">
        <w:tc>
          <w:tcPr>
            <w:tcW w:w="1701" w:type="dxa"/>
          </w:tcPr>
          <w:p w14:paraId="6C4B7434" w14:textId="170091BE" w:rsidR="00EE4E40" w:rsidRPr="004679F6" w:rsidRDefault="00EE4E40" w:rsidP="00596D6A">
            <w:pPr>
              <w:rPr>
                <w:spacing w:val="0"/>
                <w:sz w:val="24"/>
                <w:szCs w:val="24"/>
              </w:rPr>
            </w:pPr>
            <w:r w:rsidRPr="004679F6">
              <w:rPr>
                <w:spacing w:val="0"/>
                <w:sz w:val="24"/>
                <w:szCs w:val="24"/>
              </w:rPr>
              <w:t>CWM Standardized eye length</w:t>
            </w:r>
          </w:p>
        </w:tc>
        <w:tc>
          <w:tcPr>
            <w:tcW w:w="426" w:type="dxa"/>
          </w:tcPr>
          <w:p w14:paraId="69BE62F8" w14:textId="77777777" w:rsidR="00EE4E40" w:rsidRPr="004679F6" w:rsidRDefault="00EE4E40" w:rsidP="00596D6A">
            <w:pPr>
              <w:rPr>
                <w:color w:val="000000" w:themeColor="text1"/>
                <w:sz w:val="24"/>
                <w:szCs w:val="24"/>
              </w:rPr>
            </w:pPr>
          </w:p>
        </w:tc>
        <w:tc>
          <w:tcPr>
            <w:tcW w:w="992" w:type="dxa"/>
          </w:tcPr>
          <w:p w14:paraId="4CE1FD3A" w14:textId="7A4CA762"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14BC6740" w14:textId="33B69E55"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F=8.</w:t>
            </w:r>
            <w:r w:rsidR="00622E65" w:rsidRPr="004679F6">
              <w:rPr>
                <w:b/>
                <w:bCs/>
                <w:color w:val="000000" w:themeColor="text1"/>
                <w:spacing w:val="0"/>
                <w:sz w:val="24"/>
                <w:szCs w:val="24"/>
              </w:rPr>
              <w:t>1</w:t>
            </w:r>
          </w:p>
        </w:tc>
        <w:tc>
          <w:tcPr>
            <w:tcW w:w="992" w:type="dxa"/>
          </w:tcPr>
          <w:p w14:paraId="1AD1B92D" w14:textId="7EA0BC72"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0.001</w:t>
            </w:r>
          </w:p>
        </w:tc>
        <w:tc>
          <w:tcPr>
            <w:tcW w:w="993" w:type="dxa"/>
          </w:tcPr>
          <w:p w14:paraId="7AB9AC4A" w14:textId="2D33B2C4" w:rsidR="00EE4E40" w:rsidRPr="004679F6" w:rsidRDefault="00EE4E40" w:rsidP="00596D6A">
            <w:pPr>
              <w:rPr>
                <w:color w:val="000000" w:themeColor="text1"/>
                <w:spacing w:val="0"/>
                <w:sz w:val="24"/>
                <w:szCs w:val="24"/>
              </w:rPr>
            </w:pPr>
            <w:r w:rsidRPr="004679F6">
              <w:rPr>
                <w:color w:val="000000" w:themeColor="text1"/>
                <w:spacing w:val="0"/>
                <w:sz w:val="24"/>
                <w:szCs w:val="24"/>
              </w:rPr>
              <w:t>F=0.0</w:t>
            </w:r>
            <w:r w:rsidR="00D174BA" w:rsidRPr="004679F6">
              <w:rPr>
                <w:color w:val="000000" w:themeColor="text1"/>
                <w:spacing w:val="0"/>
                <w:sz w:val="24"/>
                <w:szCs w:val="24"/>
              </w:rPr>
              <w:t>3</w:t>
            </w:r>
          </w:p>
        </w:tc>
        <w:tc>
          <w:tcPr>
            <w:tcW w:w="1134" w:type="dxa"/>
          </w:tcPr>
          <w:p w14:paraId="401394E2" w14:textId="257AF837" w:rsidR="00EE4E40" w:rsidRPr="004679F6" w:rsidRDefault="00D174BA" w:rsidP="00596D6A">
            <w:pPr>
              <w:rPr>
                <w:color w:val="000000" w:themeColor="text1"/>
                <w:spacing w:val="0"/>
                <w:sz w:val="24"/>
                <w:szCs w:val="24"/>
              </w:rPr>
            </w:pPr>
            <w:r w:rsidRPr="004679F6">
              <w:rPr>
                <w:color w:val="000000" w:themeColor="text1"/>
                <w:spacing w:val="0"/>
                <w:sz w:val="24"/>
                <w:szCs w:val="24"/>
              </w:rPr>
              <w:t>-</w:t>
            </w:r>
          </w:p>
        </w:tc>
        <w:tc>
          <w:tcPr>
            <w:tcW w:w="992" w:type="dxa"/>
          </w:tcPr>
          <w:p w14:paraId="4A4381A3" w14:textId="0C6BA51A" w:rsidR="00EE4E40" w:rsidRPr="004679F6" w:rsidRDefault="00EE4E40" w:rsidP="00596D6A">
            <w:pPr>
              <w:rPr>
                <w:color w:val="000000" w:themeColor="text1"/>
                <w:spacing w:val="0"/>
                <w:sz w:val="24"/>
                <w:szCs w:val="24"/>
              </w:rPr>
            </w:pPr>
            <w:r w:rsidRPr="004679F6">
              <w:rPr>
                <w:color w:val="000000" w:themeColor="text1"/>
                <w:spacing w:val="0"/>
                <w:sz w:val="24"/>
                <w:szCs w:val="24"/>
              </w:rPr>
              <w:t>F=1.</w:t>
            </w:r>
            <w:r w:rsidR="00D174BA" w:rsidRPr="004679F6">
              <w:rPr>
                <w:color w:val="000000" w:themeColor="text1"/>
                <w:spacing w:val="0"/>
                <w:sz w:val="24"/>
                <w:szCs w:val="24"/>
              </w:rPr>
              <w:t>3</w:t>
            </w:r>
          </w:p>
        </w:tc>
        <w:tc>
          <w:tcPr>
            <w:tcW w:w="571" w:type="dxa"/>
          </w:tcPr>
          <w:p w14:paraId="1AD11465" w14:textId="6ECE7A4D" w:rsidR="00EE4E40" w:rsidRPr="004679F6" w:rsidRDefault="00D174BA" w:rsidP="00596D6A">
            <w:pPr>
              <w:rPr>
                <w:color w:val="000000" w:themeColor="text1"/>
                <w:spacing w:val="0"/>
                <w:sz w:val="24"/>
                <w:szCs w:val="24"/>
              </w:rPr>
            </w:pPr>
            <w:r w:rsidRPr="004679F6">
              <w:rPr>
                <w:color w:val="000000" w:themeColor="text1"/>
                <w:spacing w:val="0"/>
                <w:sz w:val="24"/>
                <w:szCs w:val="24"/>
              </w:rPr>
              <w:t>-</w:t>
            </w:r>
          </w:p>
        </w:tc>
      </w:tr>
      <w:tr w:rsidR="00C1511B" w:rsidRPr="005D3FF5" w14:paraId="39F4EEBC" w14:textId="77777777" w:rsidTr="00EE4E40">
        <w:tc>
          <w:tcPr>
            <w:tcW w:w="1701" w:type="dxa"/>
          </w:tcPr>
          <w:p w14:paraId="24BCA7EC" w14:textId="77777777" w:rsidR="00C1511B" w:rsidRPr="004679F6" w:rsidRDefault="00C1511B" w:rsidP="00596D6A">
            <w:pPr>
              <w:rPr>
                <w:sz w:val="24"/>
                <w:szCs w:val="24"/>
              </w:rPr>
            </w:pPr>
          </w:p>
        </w:tc>
        <w:tc>
          <w:tcPr>
            <w:tcW w:w="426" w:type="dxa"/>
          </w:tcPr>
          <w:p w14:paraId="7482C50C" w14:textId="77777777" w:rsidR="00C1511B" w:rsidRPr="004679F6" w:rsidRDefault="00C1511B" w:rsidP="00596D6A">
            <w:pPr>
              <w:rPr>
                <w:color w:val="000000" w:themeColor="text1"/>
                <w:sz w:val="24"/>
                <w:szCs w:val="24"/>
              </w:rPr>
            </w:pPr>
          </w:p>
        </w:tc>
        <w:tc>
          <w:tcPr>
            <w:tcW w:w="992" w:type="dxa"/>
          </w:tcPr>
          <w:p w14:paraId="57CE6607" w14:textId="77777777" w:rsidR="00C1511B" w:rsidRPr="004679F6" w:rsidRDefault="00C1511B" w:rsidP="00596D6A">
            <w:pPr>
              <w:rPr>
                <w:color w:val="000000" w:themeColor="text1"/>
                <w:sz w:val="24"/>
                <w:szCs w:val="24"/>
              </w:rPr>
            </w:pPr>
          </w:p>
        </w:tc>
        <w:tc>
          <w:tcPr>
            <w:tcW w:w="1134" w:type="dxa"/>
          </w:tcPr>
          <w:p w14:paraId="242D005F" w14:textId="77777777" w:rsidR="00C1511B" w:rsidRPr="004679F6" w:rsidRDefault="00C1511B" w:rsidP="00596D6A">
            <w:pPr>
              <w:rPr>
                <w:b/>
                <w:bCs/>
                <w:color w:val="000000" w:themeColor="text1"/>
                <w:sz w:val="24"/>
                <w:szCs w:val="24"/>
              </w:rPr>
            </w:pPr>
          </w:p>
        </w:tc>
        <w:tc>
          <w:tcPr>
            <w:tcW w:w="992" w:type="dxa"/>
          </w:tcPr>
          <w:p w14:paraId="6D741094" w14:textId="77777777" w:rsidR="00C1511B" w:rsidRPr="004679F6" w:rsidRDefault="00C1511B" w:rsidP="00596D6A">
            <w:pPr>
              <w:rPr>
                <w:b/>
                <w:bCs/>
                <w:color w:val="000000" w:themeColor="text1"/>
                <w:sz w:val="24"/>
                <w:szCs w:val="24"/>
              </w:rPr>
            </w:pPr>
          </w:p>
        </w:tc>
        <w:tc>
          <w:tcPr>
            <w:tcW w:w="993" w:type="dxa"/>
          </w:tcPr>
          <w:p w14:paraId="18ACF654" w14:textId="77777777" w:rsidR="00C1511B" w:rsidRPr="004679F6" w:rsidRDefault="00C1511B" w:rsidP="00596D6A">
            <w:pPr>
              <w:rPr>
                <w:color w:val="000000" w:themeColor="text1"/>
                <w:sz w:val="24"/>
                <w:szCs w:val="24"/>
              </w:rPr>
            </w:pPr>
          </w:p>
        </w:tc>
        <w:tc>
          <w:tcPr>
            <w:tcW w:w="1134" w:type="dxa"/>
          </w:tcPr>
          <w:p w14:paraId="3E72B208" w14:textId="77777777" w:rsidR="00C1511B" w:rsidRPr="004679F6" w:rsidRDefault="00C1511B" w:rsidP="00596D6A">
            <w:pPr>
              <w:rPr>
                <w:color w:val="000000" w:themeColor="text1"/>
                <w:sz w:val="24"/>
                <w:szCs w:val="24"/>
              </w:rPr>
            </w:pPr>
          </w:p>
        </w:tc>
        <w:tc>
          <w:tcPr>
            <w:tcW w:w="992" w:type="dxa"/>
          </w:tcPr>
          <w:p w14:paraId="5124BB9D" w14:textId="77777777" w:rsidR="00C1511B" w:rsidRPr="004679F6" w:rsidRDefault="00C1511B" w:rsidP="00596D6A">
            <w:pPr>
              <w:rPr>
                <w:color w:val="000000" w:themeColor="text1"/>
                <w:sz w:val="24"/>
                <w:szCs w:val="24"/>
              </w:rPr>
            </w:pPr>
          </w:p>
        </w:tc>
        <w:tc>
          <w:tcPr>
            <w:tcW w:w="571" w:type="dxa"/>
          </w:tcPr>
          <w:p w14:paraId="093E66A8" w14:textId="77777777" w:rsidR="00C1511B" w:rsidRPr="004679F6" w:rsidRDefault="00C1511B" w:rsidP="00596D6A">
            <w:pPr>
              <w:rPr>
                <w:color w:val="000000" w:themeColor="text1"/>
                <w:sz w:val="24"/>
                <w:szCs w:val="24"/>
              </w:rPr>
            </w:pPr>
          </w:p>
        </w:tc>
      </w:tr>
      <w:tr w:rsidR="00EE4E40" w:rsidRPr="005D3FF5" w14:paraId="0C75D72B" w14:textId="77777777" w:rsidTr="00EE4E40">
        <w:tc>
          <w:tcPr>
            <w:tcW w:w="1701" w:type="dxa"/>
          </w:tcPr>
          <w:p w14:paraId="49EE0D43" w14:textId="423E2570" w:rsidR="00EE4E40" w:rsidRPr="004679F6" w:rsidRDefault="00EE4E40" w:rsidP="00596D6A">
            <w:pPr>
              <w:rPr>
                <w:spacing w:val="0"/>
                <w:sz w:val="24"/>
                <w:szCs w:val="24"/>
              </w:rPr>
            </w:pPr>
            <w:r w:rsidRPr="004679F6">
              <w:rPr>
                <w:spacing w:val="0"/>
                <w:sz w:val="24"/>
                <w:szCs w:val="24"/>
              </w:rPr>
              <w:t>CWM Standardized eye protrusion</w:t>
            </w:r>
          </w:p>
        </w:tc>
        <w:tc>
          <w:tcPr>
            <w:tcW w:w="426" w:type="dxa"/>
          </w:tcPr>
          <w:p w14:paraId="6E810618" w14:textId="77777777" w:rsidR="00EE4E40" w:rsidRPr="004679F6" w:rsidRDefault="00EE4E40" w:rsidP="00596D6A">
            <w:pPr>
              <w:rPr>
                <w:color w:val="000000" w:themeColor="text1"/>
                <w:sz w:val="24"/>
                <w:szCs w:val="24"/>
              </w:rPr>
            </w:pPr>
          </w:p>
        </w:tc>
        <w:tc>
          <w:tcPr>
            <w:tcW w:w="992" w:type="dxa"/>
          </w:tcPr>
          <w:p w14:paraId="56B23FE6" w14:textId="051E17BB"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0F4A446F" w14:textId="02ECE6C0"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w:t>
            </w:r>
            <w:r w:rsidR="00D174BA" w:rsidRPr="004679F6">
              <w:rPr>
                <w:color w:val="000000" w:themeColor="text1"/>
                <w:spacing w:val="0"/>
                <w:sz w:val="24"/>
                <w:szCs w:val="24"/>
              </w:rPr>
              <w:t>9</w:t>
            </w:r>
          </w:p>
        </w:tc>
        <w:tc>
          <w:tcPr>
            <w:tcW w:w="992" w:type="dxa"/>
          </w:tcPr>
          <w:p w14:paraId="2F2FFCB0" w14:textId="25232B68" w:rsidR="00EE4E40" w:rsidRPr="004679F6" w:rsidRDefault="00D174BA" w:rsidP="00596D6A">
            <w:pPr>
              <w:rPr>
                <w:color w:val="000000" w:themeColor="text1"/>
                <w:spacing w:val="0"/>
                <w:sz w:val="24"/>
                <w:szCs w:val="24"/>
              </w:rPr>
            </w:pPr>
            <w:r w:rsidRPr="004679F6">
              <w:rPr>
                <w:color w:val="000000" w:themeColor="text1"/>
                <w:spacing w:val="0"/>
                <w:sz w:val="24"/>
                <w:szCs w:val="24"/>
              </w:rPr>
              <w:t>-</w:t>
            </w:r>
          </w:p>
        </w:tc>
        <w:tc>
          <w:tcPr>
            <w:tcW w:w="993" w:type="dxa"/>
          </w:tcPr>
          <w:p w14:paraId="5EFDC5C6" w14:textId="1097C807"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w:t>
            </w:r>
            <w:r w:rsidR="00D174BA" w:rsidRPr="004679F6">
              <w:rPr>
                <w:color w:val="000000" w:themeColor="text1"/>
                <w:spacing w:val="0"/>
                <w:sz w:val="24"/>
                <w:szCs w:val="24"/>
              </w:rPr>
              <w:t>3</w:t>
            </w:r>
          </w:p>
        </w:tc>
        <w:tc>
          <w:tcPr>
            <w:tcW w:w="1134" w:type="dxa"/>
          </w:tcPr>
          <w:p w14:paraId="489934F7" w14:textId="130C2791" w:rsidR="00EE4E40" w:rsidRPr="004679F6" w:rsidRDefault="00D174BA" w:rsidP="00596D6A">
            <w:pPr>
              <w:rPr>
                <w:color w:val="000000" w:themeColor="text1"/>
                <w:spacing w:val="0"/>
                <w:sz w:val="24"/>
                <w:szCs w:val="24"/>
              </w:rPr>
            </w:pPr>
            <w:r w:rsidRPr="004679F6">
              <w:rPr>
                <w:color w:val="000000" w:themeColor="text1"/>
                <w:spacing w:val="0"/>
                <w:sz w:val="24"/>
                <w:szCs w:val="24"/>
              </w:rPr>
              <w:t>-</w:t>
            </w:r>
          </w:p>
        </w:tc>
        <w:tc>
          <w:tcPr>
            <w:tcW w:w="992" w:type="dxa"/>
          </w:tcPr>
          <w:p w14:paraId="3891C11F" w14:textId="5F95A462"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w:t>
            </w:r>
            <w:r w:rsidR="00D174BA" w:rsidRPr="004679F6">
              <w:rPr>
                <w:color w:val="000000" w:themeColor="text1"/>
                <w:spacing w:val="0"/>
                <w:sz w:val="24"/>
                <w:szCs w:val="24"/>
              </w:rPr>
              <w:t>9</w:t>
            </w:r>
          </w:p>
        </w:tc>
        <w:tc>
          <w:tcPr>
            <w:tcW w:w="571" w:type="dxa"/>
          </w:tcPr>
          <w:p w14:paraId="4AAA907D" w14:textId="5F96902E" w:rsidR="00EE4E40" w:rsidRPr="004679F6" w:rsidRDefault="00D174BA" w:rsidP="00596D6A">
            <w:pPr>
              <w:rPr>
                <w:color w:val="000000" w:themeColor="text1"/>
                <w:spacing w:val="0"/>
                <w:sz w:val="24"/>
                <w:szCs w:val="24"/>
              </w:rPr>
            </w:pPr>
            <w:r w:rsidRPr="004679F6">
              <w:rPr>
                <w:color w:val="000000" w:themeColor="text1"/>
                <w:spacing w:val="0"/>
                <w:sz w:val="24"/>
                <w:szCs w:val="24"/>
              </w:rPr>
              <w:t>-</w:t>
            </w:r>
          </w:p>
        </w:tc>
      </w:tr>
      <w:tr w:rsidR="00C1511B" w:rsidRPr="005D3FF5" w14:paraId="738FB60C" w14:textId="77777777" w:rsidTr="00EE4E40">
        <w:tc>
          <w:tcPr>
            <w:tcW w:w="1701" w:type="dxa"/>
          </w:tcPr>
          <w:p w14:paraId="03132417" w14:textId="77777777" w:rsidR="00C1511B" w:rsidRPr="004679F6" w:rsidRDefault="00C1511B" w:rsidP="00596D6A">
            <w:pPr>
              <w:rPr>
                <w:sz w:val="24"/>
                <w:szCs w:val="24"/>
              </w:rPr>
            </w:pPr>
          </w:p>
        </w:tc>
        <w:tc>
          <w:tcPr>
            <w:tcW w:w="426" w:type="dxa"/>
          </w:tcPr>
          <w:p w14:paraId="105C45F9" w14:textId="77777777" w:rsidR="00C1511B" w:rsidRPr="004679F6" w:rsidRDefault="00C1511B" w:rsidP="00596D6A">
            <w:pPr>
              <w:rPr>
                <w:color w:val="000000" w:themeColor="text1"/>
                <w:sz w:val="24"/>
                <w:szCs w:val="24"/>
              </w:rPr>
            </w:pPr>
          </w:p>
        </w:tc>
        <w:tc>
          <w:tcPr>
            <w:tcW w:w="992" w:type="dxa"/>
          </w:tcPr>
          <w:p w14:paraId="3EF51D1A" w14:textId="77777777" w:rsidR="00C1511B" w:rsidRPr="004679F6" w:rsidRDefault="00C1511B" w:rsidP="00596D6A">
            <w:pPr>
              <w:rPr>
                <w:color w:val="000000" w:themeColor="text1"/>
                <w:sz w:val="24"/>
                <w:szCs w:val="24"/>
              </w:rPr>
            </w:pPr>
          </w:p>
        </w:tc>
        <w:tc>
          <w:tcPr>
            <w:tcW w:w="1134" w:type="dxa"/>
          </w:tcPr>
          <w:p w14:paraId="5C6A4F67" w14:textId="77777777" w:rsidR="00C1511B" w:rsidRPr="004679F6" w:rsidRDefault="00C1511B" w:rsidP="00596D6A">
            <w:pPr>
              <w:rPr>
                <w:color w:val="000000" w:themeColor="text1"/>
                <w:sz w:val="24"/>
                <w:szCs w:val="24"/>
              </w:rPr>
            </w:pPr>
          </w:p>
        </w:tc>
        <w:tc>
          <w:tcPr>
            <w:tcW w:w="992" w:type="dxa"/>
          </w:tcPr>
          <w:p w14:paraId="7574FDE7" w14:textId="77777777" w:rsidR="00C1511B" w:rsidRPr="004679F6" w:rsidRDefault="00C1511B" w:rsidP="00596D6A">
            <w:pPr>
              <w:rPr>
                <w:color w:val="000000" w:themeColor="text1"/>
                <w:sz w:val="24"/>
                <w:szCs w:val="24"/>
              </w:rPr>
            </w:pPr>
          </w:p>
        </w:tc>
        <w:tc>
          <w:tcPr>
            <w:tcW w:w="993" w:type="dxa"/>
          </w:tcPr>
          <w:p w14:paraId="243D7ECE" w14:textId="77777777" w:rsidR="00C1511B" w:rsidRPr="004679F6" w:rsidRDefault="00C1511B" w:rsidP="00596D6A">
            <w:pPr>
              <w:rPr>
                <w:color w:val="000000" w:themeColor="text1"/>
                <w:sz w:val="24"/>
                <w:szCs w:val="24"/>
              </w:rPr>
            </w:pPr>
          </w:p>
        </w:tc>
        <w:tc>
          <w:tcPr>
            <w:tcW w:w="1134" w:type="dxa"/>
          </w:tcPr>
          <w:p w14:paraId="66367049" w14:textId="77777777" w:rsidR="00C1511B" w:rsidRPr="004679F6" w:rsidRDefault="00C1511B" w:rsidP="00596D6A">
            <w:pPr>
              <w:rPr>
                <w:color w:val="000000" w:themeColor="text1"/>
                <w:sz w:val="24"/>
                <w:szCs w:val="24"/>
              </w:rPr>
            </w:pPr>
          </w:p>
        </w:tc>
        <w:tc>
          <w:tcPr>
            <w:tcW w:w="992" w:type="dxa"/>
          </w:tcPr>
          <w:p w14:paraId="517E9D59" w14:textId="77777777" w:rsidR="00C1511B" w:rsidRPr="004679F6" w:rsidRDefault="00C1511B" w:rsidP="00596D6A">
            <w:pPr>
              <w:rPr>
                <w:color w:val="000000" w:themeColor="text1"/>
                <w:sz w:val="24"/>
                <w:szCs w:val="24"/>
              </w:rPr>
            </w:pPr>
          </w:p>
        </w:tc>
        <w:tc>
          <w:tcPr>
            <w:tcW w:w="571" w:type="dxa"/>
          </w:tcPr>
          <w:p w14:paraId="016750B4" w14:textId="77777777" w:rsidR="00C1511B" w:rsidRPr="004679F6" w:rsidRDefault="00C1511B" w:rsidP="00596D6A">
            <w:pPr>
              <w:rPr>
                <w:color w:val="000000" w:themeColor="text1"/>
                <w:sz w:val="24"/>
                <w:szCs w:val="24"/>
              </w:rPr>
            </w:pPr>
          </w:p>
        </w:tc>
      </w:tr>
      <w:tr w:rsidR="00EE4E40" w:rsidRPr="005D3FF5" w14:paraId="5C929A99" w14:textId="77777777" w:rsidTr="00EE4E40">
        <w:tc>
          <w:tcPr>
            <w:tcW w:w="1701" w:type="dxa"/>
          </w:tcPr>
          <w:p w14:paraId="62F21C5D" w14:textId="58C113E8" w:rsidR="00EE4E40" w:rsidRPr="004679F6" w:rsidRDefault="00EE4E40" w:rsidP="00596D6A">
            <w:pPr>
              <w:rPr>
                <w:spacing w:val="0"/>
                <w:sz w:val="24"/>
                <w:szCs w:val="24"/>
              </w:rPr>
            </w:pPr>
            <w:r w:rsidRPr="004679F6">
              <w:rPr>
                <w:spacing w:val="0"/>
                <w:sz w:val="24"/>
                <w:szCs w:val="24"/>
              </w:rPr>
              <w:t>CWM Standardized pronotum width</w:t>
            </w:r>
          </w:p>
        </w:tc>
        <w:tc>
          <w:tcPr>
            <w:tcW w:w="426" w:type="dxa"/>
          </w:tcPr>
          <w:p w14:paraId="73BA5F19" w14:textId="77777777" w:rsidR="00EE4E40" w:rsidRPr="004679F6" w:rsidRDefault="00EE4E40" w:rsidP="00596D6A">
            <w:pPr>
              <w:rPr>
                <w:color w:val="000000" w:themeColor="text1"/>
                <w:sz w:val="24"/>
                <w:szCs w:val="24"/>
              </w:rPr>
            </w:pPr>
          </w:p>
        </w:tc>
        <w:tc>
          <w:tcPr>
            <w:tcW w:w="992" w:type="dxa"/>
          </w:tcPr>
          <w:p w14:paraId="45ACB0EB" w14:textId="0D077FB1"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0D0C0AF4" w14:textId="6F23389C" w:rsidR="00EE4E40" w:rsidRPr="004679F6" w:rsidRDefault="00EE4E40" w:rsidP="00596D6A">
            <w:pPr>
              <w:rPr>
                <w:b/>
                <w:bCs/>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w:t>
            </w:r>
            <w:r w:rsidR="00D174BA" w:rsidRPr="004679F6">
              <w:rPr>
                <w:color w:val="000000" w:themeColor="text1"/>
                <w:spacing w:val="0"/>
                <w:sz w:val="24"/>
                <w:szCs w:val="24"/>
              </w:rPr>
              <w:t>2</w:t>
            </w:r>
          </w:p>
        </w:tc>
        <w:tc>
          <w:tcPr>
            <w:tcW w:w="992" w:type="dxa"/>
          </w:tcPr>
          <w:p w14:paraId="220CF57B" w14:textId="07104294" w:rsidR="00EE4E40" w:rsidRPr="004679F6" w:rsidRDefault="00D174BA" w:rsidP="00596D6A">
            <w:pPr>
              <w:rPr>
                <w:b/>
                <w:bCs/>
                <w:color w:val="000000" w:themeColor="text1"/>
                <w:spacing w:val="0"/>
                <w:sz w:val="24"/>
                <w:szCs w:val="24"/>
              </w:rPr>
            </w:pPr>
            <w:r w:rsidRPr="004679F6">
              <w:rPr>
                <w:color w:val="000000" w:themeColor="text1"/>
                <w:spacing w:val="0"/>
                <w:sz w:val="24"/>
                <w:szCs w:val="24"/>
              </w:rPr>
              <w:t>-</w:t>
            </w:r>
          </w:p>
        </w:tc>
        <w:tc>
          <w:tcPr>
            <w:tcW w:w="993" w:type="dxa"/>
          </w:tcPr>
          <w:p w14:paraId="6632240E" w14:textId="28374934"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w:t>
            </w:r>
            <w:r w:rsidR="00D174BA" w:rsidRPr="004679F6">
              <w:rPr>
                <w:color w:val="000000" w:themeColor="text1"/>
                <w:spacing w:val="0"/>
                <w:sz w:val="24"/>
                <w:szCs w:val="24"/>
              </w:rPr>
              <w:t>2</w:t>
            </w:r>
          </w:p>
        </w:tc>
        <w:tc>
          <w:tcPr>
            <w:tcW w:w="1134" w:type="dxa"/>
          </w:tcPr>
          <w:p w14:paraId="2C9E2C04" w14:textId="6C8B9295"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c>
          <w:tcPr>
            <w:tcW w:w="992" w:type="dxa"/>
          </w:tcPr>
          <w:p w14:paraId="4B0B63C1" w14:textId="0FE69495"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0.0</w:t>
            </w:r>
            <w:r w:rsidR="00BB4E5D" w:rsidRPr="004679F6">
              <w:rPr>
                <w:color w:val="000000" w:themeColor="text1"/>
                <w:spacing w:val="0"/>
                <w:sz w:val="24"/>
                <w:szCs w:val="24"/>
              </w:rPr>
              <w:t>5</w:t>
            </w:r>
          </w:p>
        </w:tc>
        <w:tc>
          <w:tcPr>
            <w:tcW w:w="571" w:type="dxa"/>
          </w:tcPr>
          <w:p w14:paraId="0EFEB5D6" w14:textId="7E75F5E2"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r>
      <w:tr w:rsidR="00C1511B" w:rsidRPr="005D3FF5" w14:paraId="35E14642" w14:textId="77777777" w:rsidTr="00EE4E40">
        <w:tc>
          <w:tcPr>
            <w:tcW w:w="1701" w:type="dxa"/>
          </w:tcPr>
          <w:p w14:paraId="25A68D9C" w14:textId="77777777" w:rsidR="00C1511B" w:rsidRPr="004679F6" w:rsidRDefault="00C1511B" w:rsidP="00596D6A">
            <w:pPr>
              <w:rPr>
                <w:sz w:val="24"/>
                <w:szCs w:val="24"/>
              </w:rPr>
            </w:pPr>
          </w:p>
        </w:tc>
        <w:tc>
          <w:tcPr>
            <w:tcW w:w="426" w:type="dxa"/>
          </w:tcPr>
          <w:p w14:paraId="0193571E" w14:textId="77777777" w:rsidR="00C1511B" w:rsidRPr="004679F6" w:rsidRDefault="00C1511B" w:rsidP="00596D6A">
            <w:pPr>
              <w:rPr>
                <w:color w:val="000000" w:themeColor="text1"/>
                <w:sz w:val="24"/>
                <w:szCs w:val="24"/>
              </w:rPr>
            </w:pPr>
          </w:p>
        </w:tc>
        <w:tc>
          <w:tcPr>
            <w:tcW w:w="992" w:type="dxa"/>
          </w:tcPr>
          <w:p w14:paraId="0C81CB48" w14:textId="77777777" w:rsidR="00C1511B" w:rsidRPr="004679F6" w:rsidRDefault="00C1511B" w:rsidP="00596D6A">
            <w:pPr>
              <w:rPr>
                <w:color w:val="000000" w:themeColor="text1"/>
                <w:sz w:val="24"/>
                <w:szCs w:val="24"/>
              </w:rPr>
            </w:pPr>
          </w:p>
        </w:tc>
        <w:tc>
          <w:tcPr>
            <w:tcW w:w="1134" w:type="dxa"/>
          </w:tcPr>
          <w:p w14:paraId="6A60312B" w14:textId="77777777" w:rsidR="00C1511B" w:rsidRPr="004679F6" w:rsidRDefault="00C1511B" w:rsidP="00596D6A">
            <w:pPr>
              <w:rPr>
                <w:color w:val="000000" w:themeColor="text1"/>
                <w:sz w:val="24"/>
                <w:szCs w:val="24"/>
              </w:rPr>
            </w:pPr>
          </w:p>
        </w:tc>
        <w:tc>
          <w:tcPr>
            <w:tcW w:w="992" w:type="dxa"/>
          </w:tcPr>
          <w:p w14:paraId="074B23D1" w14:textId="77777777" w:rsidR="00C1511B" w:rsidRPr="004679F6" w:rsidRDefault="00C1511B" w:rsidP="00596D6A">
            <w:pPr>
              <w:rPr>
                <w:color w:val="000000" w:themeColor="text1"/>
                <w:sz w:val="24"/>
                <w:szCs w:val="24"/>
              </w:rPr>
            </w:pPr>
          </w:p>
        </w:tc>
        <w:tc>
          <w:tcPr>
            <w:tcW w:w="993" w:type="dxa"/>
          </w:tcPr>
          <w:p w14:paraId="68A9B4FB" w14:textId="77777777" w:rsidR="00C1511B" w:rsidRPr="004679F6" w:rsidRDefault="00C1511B" w:rsidP="00596D6A">
            <w:pPr>
              <w:rPr>
                <w:color w:val="000000" w:themeColor="text1"/>
                <w:sz w:val="24"/>
                <w:szCs w:val="24"/>
              </w:rPr>
            </w:pPr>
          </w:p>
        </w:tc>
        <w:tc>
          <w:tcPr>
            <w:tcW w:w="1134" w:type="dxa"/>
          </w:tcPr>
          <w:p w14:paraId="5190F9E4" w14:textId="77777777" w:rsidR="00C1511B" w:rsidRPr="004679F6" w:rsidRDefault="00C1511B" w:rsidP="00596D6A">
            <w:pPr>
              <w:rPr>
                <w:color w:val="000000" w:themeColor="text1"/>
                <w:sz w:val="24"/>
                <w:szCs w:val="24"/>
              </w:rPr>
            </w:pPr>
          </w:p>
        </w:tc>
        <w:tc>
          <w:tcPr>
            <w:tcW w:w="992" w:type="dxa"/>
          </w:tcPr>
          <w:p w14:paraId="41CF9192" w14:textId="77777777" w:rsidR="00C1511B" w:rsidRPr="004679F6" w:rsidRDefault="00C1511B" w:rsidP="00596D6A">
            <w:pPr>
              <w:rPr>
                <w:color w:val="000000" w:themeColor="text1"/>
                <w:sz w:val="24"/>
                <w:szCs w:val="24"/>
              </w:rPr>
            </w:pPr>
          </w:p>
        </w:tc>
        <w:tc>
          <w:tcPr>
            <w:tcW w:w="571" w:type="dxa"/>
          </w:tcPr>
          <w:p w14:paraId="53105D8A" w14:textId="77777777" w:rsidR="00C1511B" w:rsidRPr="004679F6" w:rsidRDefault="00C1511B" w:rsidP="00596D6A">
            <w:pPr>
              <w:rPr>
                <w:color w:val="000000" w:themeColor="text1"/>
                <w:sz w:val="24"/>
                <w:szCs w:val="24"/>
              </w:rPr>
            </w:pPr>
          </w:p>
        </w:tc>
      </w:tr>
      <w:tr w:rsidR="00EE4E40" w:rsidRPr="005D3FF5" w14:paraId="3016ED91" w14:textId="77777777" w:rsidTr="00EE4E40">
        <w:tc>
          <w:tcPr>
            <w:tcW w:w="1701" w:type="dxa"/>
          </w:tcPr>
          <w:p w14:paraId="1B9A5ECF" w14:textId="6F4448BB" w:rsidR="00EE4E40" w:rsidRPr="004679F6" w:rsidRDefault="00EE4E40" w:rsidP="00596D6A">
            <w:pPr>
              <w:rPr>
                <w:spacing w:val="0"/>
                <w:sz w:val="24"/>
                <w:szCs w:val="24"/>
              </w:rPr>
            </w:pPr>
            <w:r w:rsidRPr="004679F6">
              <w:rPr>
                <w:spacing w:val="0"/>
                <w:sz w:val="24"/>
                <w:szCs w:val="24"/>
              </w:rPr>
              <w:t>CWM Standardized abdomen width</w:t>
            </w:r>
          </w:p>
        </w:tc>
        <w:tc>
          <w:tcPr>
            <w:tcW w:w="426" w:type="dxa"/>
          </w:tcPr>
          <w:p w14:paraId="76EE9C7D" w14:textId="77777777" w:rsidR="00EE4E40" w:rsidRPr="004679F6" w:rsidRDefault="00EE4E40" w:rsidP="00596D6A">
            <w:pPr>
              <w:rPr>
                <w:color w:val="000000" w:themeColor="text1"/>
                <w:sz w:val="24"/>
                <w:szCs w:val="24"/>
              </w:rPr>
            </w:pPr>
          </w:p>
        </w:tc>
        <w:tc>
          <w:tcPr>
            <w:tcW w:w="992" w:type="dxa"/>
          </w:tcPr>
          <w:p w14:paraId="3C9668A9" w14:textId="639219A4"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7139DF34" w14:textId="1C383D96" w:rsidR="00EE4E40" w:rsidRPr="004679F6" w:rsidRDefault="00EE4E40" w:rsidP="00596D6A">
            <w:pPr>
              <w:rPr>
                <w:b/>
                <w:bCs/>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0.4</w:t>
            </w:r>
          </w:p>
        </w:tc>
        <w:tc>
          <w:tcPr>
            <w:tcW w:w="992" w:type="dxa"/>
          </w:tcPr>
          <w:p w14:paraId="5434B67D" w14:textId="68EB7E7F" w:rsidR="00EE4E40" w:rsidRPr="004679F6" w:rsidRDefault="00BB4E5D" w:rsidP="00596D6A">
            <w:pPr>
              <w:rPr>
                <w:b/>
                <w:bCs/>
                <w:color w:val="000000" w:themeColor="text1"/>
                <w:spacing w:val="0"/>
                <w:sz w:val="24"/>
                <w:szCs w:val="24"/>
              </w:rPr>
            </w:pPr>
            <w:r w:rsidRPr="004679F6">
              <w:rPr>
                <w:color w:val="000000" w:themeColor="text1"/>
                <w:spacing w:val="0"/>
                <w:sz w:val="24"/>
                <w:szCs w:val="24"/>
              </w:rPr>
              <w:t>-</w:t>
            </w:r>
          </w:p>
        </w:tc>
        <w:tc>
          <w:tcPr>
            <w:tcW w:w="993" w:type="dxa"/>
          </w:tcPr>
          <w:p w14:paraId="0549C922" w14:textId="55E5994F"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w:t>
            </w:r>
            <w:r w:rsidR="00BB4E5D" w:rsidRPr="004679F6">
              <w:rPr>
                <w:color w:val="000000" w:themeColor="text1"/>
                <w:spacing w:val="0"/>
                <w:sz w:val="24"/>
                <w:szCs w:val="24"/>
              </w:rPr>
              <w:t>6</w:t>
            </w:r>
          </w:p>
        </w:tc>
        <w:tc>
          <w:tcPr>
            <w:tcW w:w="1134" w:type="dxa"/>
          </w:tcPr>
          <w:p w14:paraId="7AB5CA28" w14:textId="7A57336B"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c>
          <w:tcPr>
            <w:tcW w:w="992" w:type="dxa"/>
          </w:tcPr>
          <w:p w14:paraId="2B195233" w14:textId="4578F047"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0.6</w:t>
            </w:r>
          </w:p>
        </w:tc>
        <w:tc>
          <w:tcPr>
            <w:tcW w:w="571" w:type="dxa"/>
          </w:tcPr>
          <w:p w14:paraId="05733723" w14:textId="3AC40974"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r>
      <w:tr w:rsidR="00C1511B" w:rsidRPr="005D3FF5" w14:paraId="5D54A364" w14:textId="77777777" w:rsidTr="00EE4E40">
        <w:tc>
          <w:tcPr>
            <w:tcW w:w="1701" w:type="dxa"/>
          </w:tcPr>
          <w:p w14:paraId="4701BF81" w14:textId="77777777" w:rsidR="00C1511B" w:rsidRPr="004679F6" w:rsidRDefault="00C1511B" w:rsidP="00596D6A">
            <w:pPr>
              <w:rPr>
                <w:sz w:val="24"/>
                <w:szCs w:val="24"/>
              </w:rPr>
            </w:pPr>
          </w:p>
        </w:tc>
        <w:tc>
          <w:tcPr>
            <w:tcW w:w="426" w:type="dxa"/>
          </w:tcPr>
          <w:p w14:paraId="291C92E7" w14:textId="77777777" w:rsidR="00C1511B" w:rsidRPr="004679F6" w:rsidRDefault="00C1511B" w:rsidP="00596D6A">
            <w:pPr>
              <w:rPr>
                <w:color w:val="000000" w:themeColor="text1"/>
                <w:sz w:val="24"/>
                <w:szCs w:val="24"/>
              </w:rPr>
            </w:pPr>
          </w:p>
        </w:tc>
        <w:tc>
          <w:tcPr>
            <w:tcW w:w="992" w:type="dxa"/>
          </w:tcPr>
          <w:p w14:paraId="483C75FE" w14:textId="77777777" w:rsidR="00C1511B" w:rsidRPr="004679F6" w:rsidRDefault="00C1511B" w:rsidP="00596D6A">
            <w:pPr>
              <w:rPr>
                <w:color w:val="000000" w:themeColor="text1"/>
                <w:sz w:val="24"/>
                <w:szCs w:val="24"/>
              </w:rPr>
            </w:pPr>
          </w:p>
        </w:tc>
        <w:tc>
          <w:tcPr>
            <w:tcW w:w="1134" w:type="dxa"/>
          </w:tcPr>
          <w:p w14:paraId="52877574" w14:textId="77777777" w:rsidR="00C1511B" w:rsidRPr="004679F6" w:rsidRDefault="00C1511B" w:rsidP="00596D6A">
            <w:pPr>
              <w:rPr>
                <w:color w:val="000000" w:themeColor="text1"/>
                <w:sz w:val="24"/>
                <w:szCs w:val="24"/>
              </w:rPr>
            </w:pPr>
          </w:p>
        </w:tc>
        <w:tc>
          <w:tcPr>
            <w:tcW w:w="992" w:type="dxa"/>
          </w:tcPr>
          <w:p w14:paraId="31B1B75C" w14:textId="77777777" w:rsidR="00C1511B" w:rsidRPr="004679F6" w:rsidRDefault="00C1511B" w:rsidP="00596D6A">
            <w:pPr>
              <w:rPr>
                <w:color w:val="000000" w:themeColor="text1"/>
                <w:sz w:val="24"/>
                <w:szCs w:val="24"/>
              </w:rPr>
            </w:pPr>
          </w:p>
        </w:tc>
        <w:tc>
          <w:tcPr>
            <w:tcW w:w="993" w:type="dxa"/>
          </w:tcPr>
          <w:p w14:paraId="09D4248F" w14:textId="77777777" w:rsidR="00C1511B" w:rsidRPr="004679F6" w:rsidRDefault="00C1511B" w:rsidP="00596D6A">
            <w:pPr>
              <w:rPr>
                <w:color w:val="000000" w:themeColor="text1"/>
                <w:sz w:val="24"/>
                <w:szCs w:val="24"/>
              </w:rPr>
            </w:pPr>
          </w:p>
        </w:tc>
        <w:tc>
          <w:tcPr>
            <w:tcW w:w="1134" w:type="dxa"/>
          </w:tcPr>
          <w:p w14:paraId="2A8B3726" w14:textId="77777777" w:rsidR="00C1511B" w:rsidRPr="004679F6" w:rsidRDefault="00C1511B" w:rsidP="00596D6A">
            <w:pPr>
              <w:rPr>
                <w:color w:val="000000" w:themeColor="text1"/>
                <w:sz w:val="24"/>
                <w:szCs w:val="24"/>
              </w:rPr>
            </w:pPr>
          </w:p>
        </w:tc>
        <w:tc>
          <w:tcPr>
            <w:tcW w:w="992" w:type="dxa"/>
          </w:tcPr>
          <w:p w14:paraId="39CF854C" w14:textId="77777777" w:rsidR="00C1511B" w:rsidRPr="004679F6" w:rsidRDefault="00C1511B" w:rsidP="00596D6A">
            <w:pPr>
              <w:rPr>
                <w:color w:val="000000" w:themeColor="text1"/>
                <w:sz w:val="24"/>
                <w:szCs w:val="24"/>
              </w:rPr>
            </w:pPr>
          </w:p>
        </w:tc>
        <w:tc>
          <w:tcPr>
            <w:tcW w:w="571" w:type="dxa"/>
          </w:tcPr>
          <w:p w14:paraId="69397BF0" w14:textId="77777777" w:rsidR="00C1511B" w:rsidRPr="004679F6" w:rsidRDefault="00C1511B" w:rsidP="00596D6A">
            <w:pPr>
              <w:rPr>
                <w:color w:val="000000" w:themeColor="text1"/>
                <w:sz w:val="24"/>
                <w:szCs w:val="24"/>
              </w:rPr>
            </w:pPr>
          </w:p>
        </w:tc>
      </w:tr>
      <w:tr w:rsidR="00EE4E40" w:rsidRPr="005D3FF5" w14:paraId="4C24728B" w14:textId="77777777" w:rsidTr="00EE4E40">
        <w:tc>
          <w:tcPr>
            <w:tcW w:w="1701" w:type="dxa"/>
          </w:tcPr>
          <w:p w14:paraId="0F682DE4" w14:textId="5F955238" w:rsidR="00EE4E40" w:rsidRPr="004679F6" w:rsidRDefault="00EE4E40" w:rsidP="00596D6A">
            <w:pPr>
              <w:rPr>
                <w:spacing w:val="0"/>
                <w:sz w:val="24"/>
                <w:szCs w:val="24"/>
              </w:rPr>
            </w:pPr>
            <w:r w:rsidRPr="004679F6">
              <w:rPr>
                <w:spacing w:val="0"/>
                <w:sz w:val="24"/>
                <w:szCs w:val="24"/>
              </w:rPr>
              <w:t>CWM Standardized rear trochanter length</w:t>
            </w:r>
          </w:p>
        </w:tc>
        <w:tc>
          <w:tcPr>
            <w:tcW w:w="426" w:type="dxa"/>
          </w:tcPr>
          <w:p w14:paraId="19976D3F" w14:textId="77777777" w:rsidR="00EE4E40" w:rsidRPr="004679F6" w:rsidRDefault="00EE4E40" w:rsidP="00596D6A">
            <w:pPr>
              <w:rPr>
                <w:color w:val="000000" w:themeColor="text1"/>
                <w:sz w:val="24"/>
                <w:szCs w:val="24"/>
              </w:rPr>
            </w:pPr>
          </w:p>
        </w:tc>
        <w:tc>
          <w:tcPr>
            <w:tcW w:w="992" w:type="dxa"/>
          </w:tcPr>
          <w:p w14:paraId="0414C8A7" w14:textId="7CAD25FE"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2C6254F5" w14:textId="3204E8BA"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w:t>
            </w:r>
            <w:r w:rsidRPr="004679F6">
              <w:rPr>
                <w:b/>
                <w:bCs/>
                <w:spacing w:val="0"/>
                <w:sz w:val="24"/>
                <w:szCs w:val="24"/>
              </w:rPr>
              <w:t xml:space="preserve"> </w:t>
            </w:r>
            <w:r w:rsidRPr="004679F6">
              <w:rPr>
                <w:b/>
                <w:bCs/>
                <w:color w:val="000000" w:themeColor="text1"/>
                <w:spacing w:val="0"/>
                <w:sz w:val="24"/>
                <w:szCs w:val="24"/>
              </w:rPr>
              <w:t>11.</w:t>
            </w:r>
            <w:r w:rsidR="00BB4E5D" w:rsidRPr="004679F6">
              <w:rPr>
                <w:b/>
                <w:bCs/>
                <w:color w:val="000000" w:themeColor="text1"/>
                <w:spacing w:val="0"/>
                <w:sz w:val="24"/>
                <w:szCs w:val="24"/>
              </w:rPr>
              <w:t>4</w:t>
            </w:r>
            <w:r w:rsidRPr="004679F6">
              <w:rPr>
                <w:b/>
                <w:bCs/>
                <w:color w:val="000000" w:themeColor="text1"/>
                <w:spacing w:val="0"/>
                <w:sz w:val="24"/>
                <w:szCs w:val="24"/>
              </w:rPr>
              <w:t xml:space="preserve"> </w:t>
            </w:r>
          </w:p>
        </w:tc>
        <w:tc>
          <w:tcPr>
            <w:tcW w:w="992" w:type="dxa"/>
          </w:tcPr>
          <w:p w14:paraId="53620DE0" w14:textId="2B8984D2"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&lt;0.001</w:t>
            </w:r>
          </w:p>
        </w:tc>
        <w:tc>
          <w:tcPr>
            <w:tcW w:w="993" w:type="dxa"/>
          </w:tcPr>
          <w:p w14:paraId="73BB202A" w14:textId="57419D1D"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0.0</w:t>
            </w:r>
            <w:r w:rsidR="00BB4E5D" w:rsidRPr="004679F6">
              <w:rPr>
                <w:color w:val="000000" w:themeColor="text1"/>
                <w:spacing w:val="0"/>
                <w:sz w:val="24"/>
                <w:szCs w:val="24"/>
              </w:rPr>
              <w:t>5</w:t>
            </w:r>
          </w:p>
        </w:tc>
        <w:tc>
          <w:tcPr>
            <w:tcW w:w="1134" w:type="dxa"/>
          </w:tcPr>
          <w:p w14:paraId="6CCDEAA2" w14:textId="0B92038D"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c>
          <w:tcPr>
            <w:tcW w:w="992" w:type="dxa"/>
          </w:tcPr>
          <w:p w14:paraId="32AF40F6" w14:textId="1C96AEC0"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1.4</w:t>
            </w:r>
          </w:p>
        </w:tc>
        <w:tc>
          <w:tcPr>
            <w:tcW w:w="571" w:type="dxa"/>
          </w:tcPr>
          <w:p w14:paraId="085BFDCE" w14:textId="0D212DB6"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r>
      <w:tr w:rsidR="00C1511B" w:rsidRPr="005D3FF5" w14:paraId="621CEB8A" w14:textId="77777777" w:rsidTr="00EE4E40">
        <w:tc>
          <w:tcPr>
            <w:tcW w:w="1701" w:type="dxa"/>
          </w:tcPr>
          <w:p w14:paraId="035F4737" w14:textId="77777777" w:rsidR="00C1511B" w:rsidRPr="004679F6" w:rsidRDefault="00C1511B" w:rsidP="00596D6A">
            <w:pPr>
              <w:rPr>
                <w:sz w:val="24"/>
                <w:szCs w:val="24"/>
              </w:rPr>
            </w:pPr>
          </w:p>
        </w:tc>
        <w:tc>
          <w:tcPr>
            <w:tcW w:w="426" w:type="dxa"/>
          </w:tcPr>
          <w:p w14:paraId="793BC4D8" w14:textId="77777777" w:rsidR="00C1511B" w:rsidRPr="004679F6" w:rsidRDefault="00C1511B" w:rsidP="00596D6A">
            <w:pPr>
              <w:rPr>
                <w:color w:val="000000" w:themeColor="text1"/>
                <w:sz w:val="24"/>
                <w:szCs w:val="24"/>
              </w:rPr>
            </w:pPr>
          </w:p>
        </w:tc>
        <w:tc>
          <w:tcPr>
            <w:tcW w:w="992" w:type="dxa"/>
          </w:tcPr>
          <w:p w14:paraId="04FB97B2" w14:textId="77777777" w:rsidR="00C1511B" w:rsidRPr="004679F6" w:rsidRDefault="00C1511B" w:rsidP="00596D6A">
            <w:pPr>
              <w:rPr>
                <w:color w:val="000000" w:themeColor="text1"/>
                <w:sz w:val="24"/>
                <w:szCs w:val="24"/>
              </w:rPr>
            </w:pPr>
          </w:p>
        </w:tc>
        <w:tc>
          <w:tcPr>
            <w:tcW w:w="1134" w:type="dxa"/>
          </w:tcPr>
          <w:p w14:paraId="42F739A4" w14:textId="77777777" w:rsidR="00C1511B" w:rsidRPr="004679F6" w:rsidRDefault="00C1511B" w:rsidP="00596D6A">
            <w:pPr>
              <w:rPr>
                <w:b/>
                <w:bCs/>
                <w:color w:val="000000" w:themeColor="text1"/>
                <w:sz w:val="24"/>
                <w:szCs w:val="24"/>
              </w:rPr>
            </w:pPr>
          </w:p>
        </w:tc>
        <w:tc>
          <w:tcPr>
            <w:tcW w:w="992" w:type="dxa"/>
          </w:tcPr>
          <w:p w14:paraId="216B2857" w14:textId="77777777" w:rsidR="00C1511B" w:rsidRPr="004679F6" w:rsidRDefault="00C1511B" w:rsidP="00596D6A">
            <w:pPr>
              <w:rPr>
                <w:b/>
                <w:bCs/>
                <w:color w:val="000000" w:themeColor="text1"/>
                <w:sz w:val="24"/>
                <w:szCs w:val="24"/>
              </w:rPr>
            </w:pPr>
          </w:p>
        </w:tc>
        <w:tc>
          <w:tcPr>
            <w:tcW w:w="993" w:type="dxa"/>
          </w:tcPr>
          <w:p w14:paraId="26F74A54" w14:textId="77777777" w:rsidR="00C1511B" w:rsidRPr="004679F6" w:rsidRDefault="00C1511B" w:rsidP="00596D6A">
            <w:pPr>
              <w:rPr>
                <w:color w:val="000000" w:themeColor="text1"/>
                <w:sz w:val="24"/>
                <w:szCs w:val="24"/>
              </w:rPr>
            </w:pPr>
          </w:p>
        </w:tc>
        <w:tc>
          <w:tcPr>
            <w:tcW w:w="1134" w:type="dxa"/>
          </w:tcPr>
          <w:p w14:paraId="77EB3F3F" w14:textId="77777777" w:rsidR="00C1511B" w:rsidRPr="004679F6" w:rsidRDefault="00C1511B" w:rsidP="00596D6A">
            <w:pPr>
              <w:rPr>
                <w:color w:val="000000" w:themeColor="text1"/>
                <w:sz w:val="24"/>
                <w:szCs w:val="24"/>
              </w:rPr>
            </w:pPr>
          </w:p>
        </w:tc>
        <w:tc>
          <w:tcPr>
            <w:tcW w:w="992" w:type="dxa"/>
          </w:tcPr>
          <w:p w14:paraId="16E63FB6" w14:textId="77777777" w:rsidR="00C1511B" w:rsidRPr="004679F6" w:rsidRDefault="00C1511B" w:rsidP="00596D6A">
            <w:pPr>
              <w:rPr>
                <w:color w:val="000000" w:themeColor="text1"/>
                <w:sz w:val="24"/>
                <w:szCs w:val="24"/>
              </w:rPr>
            </w:pPr>
          </w:p>
        </w:tc>
        <w:tc>
          <w:tcPr>
            <w:tcW w:w="571" w:type="dxa"/>
          </w:tcPr>
          <w:p w14:paraId="1A26EB48" w14:textId="77777777" w:rsidR="00C1511B" w:rsidRPr="004679F6" w:rsidRDefault="00C1511B" w:rsidP="00596D6A">
            <w:pPr>
              <w:rPr>
                <w:color w:val="000000" w:themeColor="text1"/>
                <w:sz w:val="24"/>
                <w:szCs w:val="24"/>
              </w:rPr>
            </w:pPr>
          </w:p>
        </w:tc>
      </w:tr>
      <w:tr w:rsidR="00EE4E40" w:rsidRPr="005D3FF5" w14:paraId="581C4574" w14:textId="77777777" w:rsidTr="00EE4E40">
        <w:tc>
          <w:tcPr>
            <w:tcW w:w="1701" w:type="dxa"/>
          </w:tcPr>
          <w:p w14:paraId="4B43867E" w14:textId="524D5AE7" w:rsidR="00EE4E40" w:rsidRPr="004679F6" w:rsidRDefault="00EE4E40" w:rsidP="00596D6A">
            <w:pPr>
              <w:rPr>
                <w:spacing w:val="0"/>
                <w:sz w:val="24"/>
                <w:szCs w:val="24"/>
              </w:rPr>
            </w:pPr>
            <w:r w:rsidRPr="004679F6">
              <w:rPr>
                <w:spacing w:val="0"/>
                <w:sz w:val="24"/>
                <w:szCs w:val="24"/>
              </w:rPr>
              <w:t>CWM Water affinity</w:t>
            </w:r>
          </w:p>
        </w:tc>
        <w:tc>
          <w:tcPr>
            <w:tcW w:w="426" w:type="dxa"/>
          </w:tcPr>
          <w:p w14:paraId="5C0643F2" w14:textId="77777777" w:rsidR="00EE4E40" w:rsidRPr="004679F6" w:rsidRDefault="00EE4E40" w:rsidP="00596D6A">
            <w:pPr>
              <w:rPr>
                <w:color w:val="000000" w:themeColor="text1"/>
                <w:sz w:val="24"/>
                <w:szCs w:val="24"/>
              </w:rPr>
            </w:pPr>
          </w:p>
        </w:tc>
        <w:tc>
          <w:tcPr>
            <w:tcW w:w="992" w:type="dxa"/>
          </w:tcPr>
          <w:p w14:paraId="18ACEEB5" w14:textId="16A1E621" w:rsidR="00EE4E40" w:rsidRPr="004679F6" w:rsidRDefault="00EE4E40" w:rsidP="00596D6A">
            <w:pPr>
              <w:rPr>
                <w:color w:val="000000" w:themeColor="text1"/>
                <w:spacing w:val="0"/>
                <w:sz w:val="24"/>
                <w:szCs w:val="24"/>
              </w:rPr>
            </w:pPr>
            <w:r w:rsidRPr="004679F6">
              <w:rPr>
                <w:color w:val="000000" w:themeColor="text1"/>
                <w:spacing w:val="0"/>
                <w:sz w:val="24"/>
                <w:szCs w:val="24"/>
              </w:rPr>
              <w:t>LM</w:t>
            </w:r>
          </w:p>
        </w:tc>
        <w:tc>
          <w:tcPr>
            <w:tcW w:w="1134" w:type="dxa"/>
          </w:tcPr>
          <w:p w14:paraId="3D4E5D9C" w14:textId="47F881FC" w:rsidR="00EE4E40" w:rsidRPr="004679F6" w:rsidRDefault="00EE4E40" w:rsidP="00596D6A">
            <w:pPr>
              <w:rPr>
                <w:color w:val="000000" w:themeColor="text1"/>
                <w:spacing w:val="0"/>
                <w:sz w:val="24"/>
                <w:szCs w:val="24"/>
              </w:rPr>
            </w:pPr>
            <w:r w:rsidRPr="004679F6">
              <w:rPr>
                <w:color w:val="000000" w:themeColor="text1"/>
                <w:spacing w:val="0"/>
                <w:sz w:val="24"/>
                <w:szCs w:val="24"/>
              </w:rPr>
              <w:t xml:space="preserve">F=0.1 </w:t>
            </w:r>
          </w:p>
        </w:tc>
        <w:tc>
          <w:tcPr>
            <w:tcW w:w="992" w:type="dxa"/>
          </w:tcPr>
          <w:p w14:paraId="026A0AEF" w14:textId="03B2803A" w:rsidR="00EE4E40" w:rsidRPr="004679F6" w:rsidRDefault="00BB4E5D" w:rsidP="00596D6A">
            <w:pPr>
              <w:rPr>
                <w:b/>
                <w:bCs/>
                <w:color w:val="000000" w:themeColor="text1"/>
                <w:spacing w:val="0"/>
                <w:sz w:val="24"/>
                <w:szCs w:val="24"/>
              </w:rPr>
            </w:pPr>
            <w:r w:rsidRPr="004679F6">
              <w:rPr>
                <w:color w:val="000000" w:themeColor="text1"/>
                <w:spacing w:val="0"/>
                <w:sz w:val="24"/>
                <w:szCs w:val="24"/>
              </w:rPr>
              <w:t>-</w:t>
            </w:r>
          </w:p>
        </w:tc>
        <w:tc>
          <w:tcPr>
            <w:tcW w:w="993" w:type="dxa"/>
          </w:tcPr>
          <w:p w14:paraId="39321D76" w14:textId="4FC450C1"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0.1</w:t>
            </w:r>
          </w:p>
        </w:tc>
        <w:tc>
          <w:tcPr>
            <w:tcW w:w="1134" w:type="dxa"/>
          </w:tcPr>
          <w:p w14:paraId="52A0F8E8" w14:textId="01BCD359" w:rsidR="00EE4E40" w:rsidRPr="004679F6" w:rsidRDefault="00BB4E5D" w:rsidP="00596D6A">
            <w:pPr>
              <w:rPr>
                <w:color w:val="000000" w:themeColor="text1"/>
                <w:spacing w:val="0"/>
                <w:sz w:val="24"/>
                <w:szCs w:val="24"/>
              </w:rPr>
            </w:pPr>
            <w:r w:rsidRPr="004679F6">
              <w:rPr>
                <w:color w:val="000000" w:themeColor="text1"/>
                <w:spacing w:val="0"/>
                <w:sz w:val="24"/>
                <w:szCs w:val="24"/>
              </w:rPr>
              <w:t>-</w:t>
            </w:r>
          </w:p>
        </w:tc>
        <w:tc>
          <w:tcPr>
            <w:tcW w:w="992" w:type="dxa"/>
          </w:tcPr>
          <w:p w14:paraId="0479C03D" w14:textId="01081306"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2.</w:t>
            </w:r>
            <w:r w:rsidR="00BB4E5D" w:rsidRPr="004679F6">
              <w:rPr>
                <w:color w:val="000000" w:themeColor="text1"/>
                <w:spacing w:val="0"/>
                <w:sz w:val="24"/>
                <w:szCs w:val="24"/>
              </w:rPr>
              <w:t>7</w:t>
            </w:r>
          </w:p>
        </w:tc>
        <w:tc>
          <w:tcPr>
            <w:tcW w:w="571" w:type="dxa"/>
          </w:tcPr>
          <w:p w14:paraId="4DD0A379" w14:textId="51E99092" w:rsidR="00EE4E40" w:rsidRPr="004679F6" w:rsidRDefault="00E14561" w:rsidP="00596D6A">
            <w:pPr>
              <w:rPr>
                <w:color w:val="000000" w:themeColor="text1"/>
                <w:spacing w:val="0"/>
                <w:sz w:val="24"/>
                <w:szCs w:val="24"/>
              </w:rPr>
            </w:pPr>
            <w:r>
              <w:rPr>
                <w:color w:val="000000" w:themeColor="text1"/>
                <w:spacing w:val="0"/>
                <w:sz w:val="24"/>
                <w:szCs w:val="24"/>
              </w:rPr>
              <w:t>0.082</w:t>
            </w:r>
          </w:p>
        </w:tc>
      </w:tr>
      <w:tr w:rsidR="00C1511B" w:rsidRPr="005D3FF5" w14:paraId="6DA73793" w14:textId="77777777" w:rsidTr="00EE4E40">
        <w:tc>
          <w:tcPr>
            <w:tcW w:w="1701" w:type="dxa"/>
          </w:tcPr>
          <w:p w14:paraId="3C4F6D82" w14:textId="77777777" w:rsidR="00C1511B" w:rsidRPr="004679F6" w:rsidRDefault="00C1511B" w:rsidP="00596D6A">
            <w:pPr>
              <w:rPr>
                <w:sz w:val="24"/>
                <w:szCs w:val="24"/>
              </w:rPr>
            </w:pPr>
          </w:p>
        </w:tc>
        <w:tc>
          <w:tcPr>
            <w:tcW w:w="426" w:type="dxa"/>
          </w:tcPr>
          <w:p w14:paraId="4E28E500" w14:textId="77777777" w:rsidR="00C1511B" w:rsidRPr="004679F6" w:rsidRDefault="00C1511B" w:rsidP="00596D6A">
            <w:pPr>
              <w:rPr>
                <w:color w:val="000000" w:themeColor="text1"/>
                <w:sz w:val="24"/>
                <w:szCs w:val="24"/>
              </w:rPr>
            </w:pPr>
          </w:p>
        </w:tc>
        <w:tc>
          <w:tcPr>
            <w:tcW w:w="992" w:type="dxa"/>
          </w:tcPr>
          <w:p w14:paraId="11E60380" w14:textId="77777777" w:rsidR="00C1511B" w:rsidRPr="004679F6" w:rsidRDefault="00C1511B" w:rsidP="00596D6A">
            <w:pPr>
              <w:rPr>
                <w:color w:val="000000" w:themeColor="text1"/>
                <w:sz w:val="24"/>
                <w:szCs w:val="24"/>
              </w:rPr>
            </w:pPr>
          </w:p>
        </w:tc>
        <w:tc>
          <w:tcPr>
            <w:tcW w:w="1134" w:type="dxa"/>
          </w:tcPr>
          <w:p w14:paraId="4020F874" w14:textId="77777777" w:rsidR="00C1511B" w:rsidRPr="004679F6" w:rsidRDefault="00C1511B" w:rsidP="00596D6A">
            <w:pPr>
              <w:rPr>
                <w:b/>
                <w:bCs/>
                <w:color w:val="000000" w:themeColor="text1"/>
                <w:sz w:val="24"/>
                <w:szCs w:val="24"/>
              </w:rPr>
            </w:pPr>
          </w:p>
        </w:tc>
        <w:tc>
          <w:tcPr>
            <w:tcW w:w="992" w:type="dxa"/>
          </w:tcPr>
          <w:p w14:paraId="4BE84166" w14:textId="77777777" w:rsidR="00C1511B" w:rsidRPr="004679F6" w:rsidRDefault="00C1511B" w:rsidP="00596D6A">
            <w:pPr>
              <w:rPr>
                <w:b/>
                <w:bCs/>
                <w:color w:val="000000" w:themeColor="text1"/>
                <w:sz w:val="24"/>
                <w:szCs w:val="24"/>
              </w:rPr>
            </w:pPr>
          </w:p>
        </w:tc>
        <w:tc>
          <w:tcPr>
            <w:tcW w:w="993" w:type="dxa"/>
          </w:tcPr>
          <w:p w14:paraId="2821B5EE" w14:textId="77777777" w:rsidR="00C1511B" w:rsidRPr="004679F6" w:rsidRDefault="00C1511B" w:rsidP="00596D6A">
            <w:pPr>
              <w:rPr>
                <w:color w:val="000000" w:themeColor="text1"/>
                <w:sz w:val="24"/>
                <w:szCs w:val="24"/>
              </w:rPr>
            </w:pPr>
          </w:p>
        </w:tc>
        <w:tc>
          <w:tcPr>
            <w:tcW w:w="1134" w:type="dxa"/>
          </w:tcPr>
          <w:p w14:paraId="304D3711" w14:textId="77777777" w:rsidR="00C1511B" w:rsidRPr="004679F6" w:rsidRDefault="00C1511B" w:rsidP="00596D6A">
            <w:pPr>
              <w:rPr>
                <w:color w:val="000000" w:themeColor="text1"/>
                <w:sz w:val="24"/>
                <w:szCs w:val="24"/>
              </w:rPr>
            </w:pPr>
          </w:p>
        </w:tc>
        <w:tc>
          <w:tcPr>
            <w:tcW w:w="992" w:type="dxa"/>
          </w:tcPr>
          <w:p w14:paraId="1D464538" w14:textId="77777777" w:rsidR="00C1511B" w:rsidRPr="004679F6" w:rsidRDefault="00C1511B" w:rsidP="00596D6A">
            <w:pPr>
              <w:rPr>
                <w:b/>
                <w:bCs/>
                <w:color w:val="000000" w:themeColor="text1"/>
                <w:sz w:val="24"/>
                <w:szCs w:val="24"/>
              </w:rPr>
            </w:pPr>
          </w:p>
        </w:tc>
        <w:tc>
          <w:tcPr>
            <w:tcW w:w="571" w:type="dxa"/>
          </w:tcPr>
          <w:p w14:paraId="2BDA381B" w14:textId="77777777" w:rsidR="00C1511B" w:rsidRPr="004679F6" w:rsidRDefault="00C1511B" w:rsidP="00596D6A">
            <w:pPr>
              <w:rPr>
                <w:b/>
                <w:bCs/>
                <w:color w:val="000000" w:themeColor="text1"/>
                <w:sz w:val="24"/>
                <w:szCs w:val="24"/>
              </w:rPr>
            </w:pPr>
          </w:p>
        </w:tc>
      </w:tr>
      <w:tr w:rsidR="00EE4E40" w:rsidRPr="005D3FF5" w14:paraId="531ADE5C" w14:textId="77777777" w:rsidTr="00EE4E40">
        <w:tc>
          <w:tcPr>
            <w:tcW w:w="1701" w:type="dxa"/>
          </w:tcPr>
          <w:p w14:paraId="5D921731" w14:textId="37D609FE" w:rsidR="00EE4E40" w:rsidRPr="004679F6" w:rsidRDefault="00EE4E40" w:rsidP="00596D6A">
            <w:pPr>
              <w:rPr>
                <w:spacing w:val="0"/>
                <w:sz w:val="24"/>
                <w:szCs w:val="24"/>
              </w:rPr>
            </w:pPr>
            <w:r w:rsidRPr="004679F6">
              <w:rPr>
                <w:spacing w:val="0"/>
                <w:sz w:val="24"/>
                <w:szCs w:val="24"/>
              </w:rPr>
              <w:t>CWM Flight capability</w:t>
            </w:r>
          </w:p>
        </w:tc>
        <w:tc>
          <w:tcPr>
            <w:tcW w:w="426" w:type="dxa"/>
          </w:tcPr>
          <w:p w14:paraId="44B528E6" w14:textId="77777777" w:rsidR="00EE4E40" w:rsidRPr="004679F6" w:rsidRDefault="00EE4E40" w:rsidP="00596D6A">
            <w:pPr>
              <w:rPr>
                <w:color w:val="000000" w:themeColor="text1"/>
                <w:sz w:val="24"/>
                <w:szCs w:val="24"/>
              </w:rPr>
            </w:pPr>
          </w:p>
        </w:tc>
        <w:tc>
          <w:tcPr>
            <w:tcW w:w="992" w:type="dxa"/>
          </w:tcPr>
          <w:p w14:paraId="6D8154F6" w14:textId="4F2B219B" w:rsidR="00EE4E40" w:rsidRPr="004679F6" w:rsidRDefault="00EE4E40" w:rsidP="00596D6A">
            <w:pPr>
              <w:rPr>
                <w:color w:val="000000" w:themeColor="text1"/>
                <w:spacing w:val="0"/>
                <w:sz w:val="24"/>
                <w:szCs w:val="24"/>
              </w:rPr>
            </w:pPr>
            <w:r w:rsidRPr="004679F6">
              <w:rPr>
                <w:color w:val="000000" w:themeColor="text1"/>
                <w:spacing w:val="0"/>
                <w:sz w:val="24"/>
                <w:szCs w:val="24"/>
              </w:rPr>
              <w:t>LMM*</w:t>
            </w:r>
          </w:p>
        </w:tc>
        <w:tc>
          <w:tcPr>
            <w:tcW w:w="1134" w:type="dxa"/>
          </w:tcPr>
          <w:p w14:paraId="15A55941" w14:textId="69622BD2"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w:t>
            </w:r>
            <w:r w:rsidRPr="004679F6">
              <w:rPr>
                <w:b/>
                <w:bCs/>
                <w:spacing w:val="0"/>
                <w:sz w:val="24"/>
                <w:szCs w:val="24"/>
              </w:rPr>
              <w:t xml:space="preserve"> </w:t>
            </w:r>
            <w:r w:rsidRPr="004679F6">
              <w:rPr>
                <w:b/>
                <w:bCs/>
                <w:color w:val="000000" w:themeColor="text1"/>
                <w:spacing w:val="0"/>
                <w:sz w:val="24"/>
                <w:szCs w:val="24"/>
              </w:rPr>
              <w:t xml:space="preserve">5.7 </w:t>
            </w:r>
          </w:p>
        </w:tc>
        <w:tc>
          <w:tcPr>
            <w:tcW w:w="992" w:type="dxa"/>
          </w:tcPr>
          <w:p w14:paraId="035DDE12" w14:textId="39A7E1C7"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0.007</w:t>
            </w:r>
          </w:p>
        </w:tc>
        <w:tc>
          <w:tcPr>
            <w:tcW w:w="993" w:type="dxa"/>
          </w:tcPr>
          <w:p w14:paraId="431D08A5" w14:textId="5C07A6B3" w:rsidR="00EE4E40" w:rsidRPr="004679F6" w:rsidRDefault="00EE4E40" w:rsidP="00596D6A">
            <w:pPr>
              <w:rPr>
                <w:color w:val="000000" w:themeColor="text1"/>
                <w:spacing w:val="0"/>
                <w:sz w:val="24"/>
                <w:szCs w:val="24"/>
              </w:rPr>
            </w:pPr>
            <w:r w:rsidRPr="004679F6">
              <w:rPr>
                <w:color w:val="000000" w:themeColor="text1"/>
                <w:spacing w:val="0"/>
                <w:sz w:val="24"/>
                <w:szCs w:val="24"/>
              </w:rPr>
              <w:t>F=</w:t>
            </w:r>
            <w:r w:rsidRPr="004679F6">
              <w:rPr>
                <w:spacing w:val="0"/>
                <w:sz w:val="24"/>
                <w:szCs w:val="24"/>
              </w:rPr>
              <w:t xml:space="preserve"> </w:t>
            </w:r>
            <w:r w:rsidRPr="004679F6">
              <w:rPr>
                <w:color w:val="000000" w:themeColor="text1"/>
                <w:spacing w:val="0"/>
                <w:sz w:val="24"/>
                <w:szCs w:val="24"/>
              </w:rPr>
              <w:t>3.5</w:t>
            </w:r>
          </w:p>
        </w:tc>
        <w:tc>
          <w:tcPr>
            <w:tcW w:w="1134" w:type="dxa"/>
          </w:tcPr>
          <w:p w14:paraId="4BE16CF2" w14:textId="2510A8FC" w:rsidR="00EE4E40" w:rsidRPr="004679F6" w:rsidRDefault="00F72751" w:rsidP="00596D6A">
            <w:pPr>
              <w:rPr>
                <w:color w:val="000000" w:themeColor="text1"/>
                <w:spacing w:val="0"/>
                <w:sz w:val="24"/>
                <w:szCs w:val="24"/>
              </w:rPr>
            </w:pPr>
            <w:r>
              <w:rPr>
                <w:color w:val="000000" w:themeColor="text1"/>
                <w:spacing w:val="0"/>
                <w:sz w:val="24"/>
                <w:szCs w:val="24"/>
              </w:rPr>
              <w:t>0.068</w:t>
            </w:r>
          </w:p>
        </w:tc>
        <w:tc>
          <w:tcPr>
            <w:tcW w:w="992" w:type="dxa"/>
          </w:tcPr>
          <w:p w14:paraId="221D52F0" w14:textId="5B32A7B0"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F=</w:t>
            </w:r>
            <w:r w:rsidRPr="004679F6">
              <w:rPr>
                <w:b/>
                <w:bCs/>
                <w:spacing w:val="0"/>
                <w:sz w:val="24"/>
                <w:szCs w:val="24"/>
              </w:rPr>
              <w:t xml:space="preserve"> </w:t>
            </w:r>
            <w:r w:rsidRPr="004679F6">
              <w:rPr>
                <w:b/>
                <w:bCs/>
                <w:color w:val="000000" w:themeColor="text1"/>
                <w:spacing w:val="0"/>
                <w:sz w:val="24"/>
                <w:szCs w:val="24"/>
              </w:rPr>
              <w:t>3.9</w:t>
            </w:r>
          </w:p>
        </w:tc>
        <w:tc>
          <w:tcPr>
            <w:tcW w:w="571" w:type="dxa"/>
          </w:tcPr>
          <w:p w14:paraId="5A037E8D" w14:textId="606D6BA8" w:rsidR="00EE4E40" w:rsidRPr="004679F6" w:rsidRDefault="00EE4E40" w:rsidP="00596D6A">
            <w:pPr>
              <w:rPr>
                <w:b/>
                <w:bCs/>
                <w:color w:val="000000" w:themeColor="text1"/>
                <w:spacing w:val="0"/>
                <w:sz w:val="24"/>
                <w:szCs w:val="24"/>
              </w:rPr>
            </w:pPr>
            <w:r w:rsidRPr="004679F6">
              <w:rPr>
                <w:b/>
                <w:bCs/>
                <w:color w:val="000000" w:themeColor="text1"/>
                <w:spacing w:val="0"/>
                <w:sz w:val="24"/>
                <w:szCs w:val="24"/>
              </w:rPr>
              <w:t>0.028</w:t>
            </w:r>
          </w:p>
        </w:tc>
      </w:tr>
    </w:tbl>
    <w:p w14:paraId="515475B2" w14:textId="1EB33FDF" w:rsidR="002304B3" w:rsidRPr="00C43527" w:rsidRDefault="00A26AA9" w:rsidP="00E34238">
      <w:pPr>
        <w:rPr>
          <w:sz w:val="24"/>
          <w:szCs w:val="24"/>
        </w:rPr>
      </w:pPr>
      <w:r w:rsidRPr="00C43527">
        <w:rPr>
          <w:sz w:val="24"/>
          <w:szCs w:val="24"/>
        </w:rPr>
        <w:t>*: a log transformation was done on the response variable</w:t>
      </w:r>
      <w:r w:rsidR="00D634DA" w:rsidRPr="00C43527">
        <w:rPr>
          <w:sz w:val="24"/>
          <w:szCs w:val="24"/>
        </w:rPr>
        <w:t xml:space="preserve"> to improve the </w:t>
      </w:r>
      <w:r w:rsidR="00B2360D" w:rsidRPr="00C43527">
        <w:rPr>
          <w:sz w:val="24"/>
          <w:szCs w:val="24"/>
        </w:rPr>
        <w:t>model’s satisfaction of assumptions</w:t>
      </w:r>
    </w:p>
    <w:p w14:paraId="55840362" w14:textId="77777777" w:rsidR="002304B3" w:rsidRDefault="002304B3" w:rsidP="00E34238">
      <w:pPr>
        <w:rPr>
          <w:sz w:val="24"/>
          <w:szCs w:val="24"/>
        </w:rPr>
      </w:pPr>
    </w:p>
    <w:p w14:paraId="2DC983B0" w14:textId="77777777" w:rsidR="00F83E4B" w:rsidRDefault="00F83E4B" w:rsidP="00E34238">
      <w:pPr>
        <w:rPr>
          <w:sz w:val="24"/>
          <w:szCs w:val="24"/>
        </w:rPr>
      </w:pPr>
    </w:p>
    <w:p w14:paraId="5ED61A7D" w14:textId="3EEDEEFB" w:rsidR="007C259F" w:rsidRDefault="005327B1" w:rsidP="00E34238">
      <w:pPr>
        <w:rPr>
          <w:sz w:val="24"/>
          <w:szCs w:val="24"/>
        </w:rPr>
      </w:pPr>
      <w:r w:rsidRPr="0032352A">
        <w:rPr>
          <w:b/>
          <w:bCs/>
          <w:sz w:val="24"/>
          <w:szCs w:val="24"/>
        </w:rPr>
        <w:t xml:space="preserve">Table </w:t>
      </w:r>
      <w:r w:rsidR="00045500">
        <w:rPr>
          <w:b/>
          <w:bCs/>
          <w:sz w:val="24"/>
          <w:szCs w:val="24"/>
        </w:rPr>
        <w:t>4</w:t>
      </w:r>
      <w:r w:rsidRPr="0032352A">
        <w:rPr>
          <w:b/>
          <w:bCs/>
          <w:sz w:val="24"/>
          <w:szCs w:val="24"/>
        </w:rPr>
        <w:t>.</w:t>
      </w:r>
      <w:r>
        <w:rPr>
          <w:sz w:val="24"/>
          <w:szCs w:val="24"/>
        </w:rPr>
        <w:t xml:space="preserve"> </w:t>
      </w:r>
      <w:r w:rsidR="00520E92">
        <w:rPr>
          <w:sz w:val="24"/>
          <w:szCs w:val="24"/>
        </w:rPr>
        <w:t>M</w:t>
      </w:r>
      <w:r w:rsidR="005F7A32">
        <w:rPr>
          <w:sz w:val="24"/>
          <w:szCs w:val="24"/>
        </w:rPr>
        <w:t>eans (</w:t>
      </w:r>
      <w:r w:rsidR="005F7A32" w:rsidRPr="00A754DB">
        <w:rPr>
          <w:sz w:val="24"/>
          <w:szCs w:val="24"/>
        </w:rPr>
        <w:t>±</w:t>
      </w:r>
      <w:r w:rsidR="005F7A32">
        <w:rPr>
          <w:sz w:val="24"/>
          <w:szCs w:val="24"/>
        </w:rPr>
        <w:t xml:space="preserve"> standard errors) of the response variables </w:t>
      </w:r>
      <w:r w:rsidR="001D7A3F">
        <w:rPr>
          <w:sz w:val="24"/>
          <w:szCs w:val="24"/>
        </w:rPr>
        <w:t>for ground beetle biodiversity</w:t>
      </w:r>
      <w:r w:rsidR="00A1350B">
        <w:rPr>
          <w:sz w:val="24"/>
          <w:szCs w:val="24"/>
        </w:rPr>
        <w:t>.</w:t>
      </w:r>
    </w:p>
    <w:p w14:paraId="156916A1" w14:textId="77777777" w:rsidR="005327B1" w:rsidRDefault="005327B1" w:rsidP="00E34238">
      <w:pPr>
        <w:rPr>
          <w:sz w:val="24"/>
          <w:szCs w:val="24"/>
        </w:rPr>
      </w:pP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81"/>
        <w:gridCol w:w="1313"/>
        <w:gridCol w:w="117"/>
        <w:gridCol w:w="823"/>
        <w:gridCol w:w="1404"/>
        <w:gridCol w:w="1418"/>
        <w:gridCol w:w="1583"/>
      </w:tblGrid>
      <w:tr w:rsidR="00723F2F" w:rsidRPr="00A754DB" w14:paraId="4F461CE3" w14:textId="77777777" w:rsidTr="00E633FB">
        <w:trPr>
          <w:trHeight w:val="290"/>
        </w:trPr>
        <w:tc>
          <w:tcPr>
            <w:tcW w:w="2568" w:type="dxa"/>
            <w:tcBorders>
              <w:top w:val="single" w:sz="4" w:space="0" w:color="auto"/>
              <w:bottom w:val="single" w:sz="4" w:space="0" w:color="auto"/>
            </w:tcBorders>
            <w:noWrap/>
            <w:hideMark/>
          </w:tcPr>
          <w:p w14:paraId="2F10B5C3" w14:textId="3084459D" w:rsidR="00963254" w:rsidRPr="004679F6" w:rsidRDefault="00963254" w:rsidP="00963254">
            <w:pPr>
              <w:rPr>
                <w:spacing w:val="0"/>
                <w:sz w:val="24"/>
                <w:szCs w:val="24"/>
              </w:rPr>
            </w:pPr>
          </w:p>
        </w:tc>
        <w:tc>
          <w:tcPr>
            <w:tcW w:w="690" w:type="dxa"/>
            <w:tcBorders>
              <w:top w:val="single" w:sz="4" w:space="0" w:color="auto"/>
              <w:bottom w:val="single" w:sz="4" w:space="0" w:color="auto"/>
            </w:tcBorders>
          </w:tcPr>
          <w:p w14:paraId="4ACB9131" w14:textId="77777777" w:rsidR="00963254" w:rsidRPr="004679F6" w:rsidRDefault="00963254" w:rsidP="00963254">
            <w:pPr>
              <w:rPr>
                <w:sz w:val="24"/>
                <w:szCs w:val="24"/>
              </w:rPr>
            </w:pPr>
          </w:p>
        </w:tc>
        <w:tc>
          <w:tcPr>
            <w:tcW w:w="1319" w:type="dxa"/>
            <w:tcBorders>
              <w:top w:val="single" w:sz="4" w:space="0" w:color="auto"/>
              <w:bottom w:val="single" w:sz="4" w:space="0" w:color="auto"/>
            </w:tcBorders>
          </w:tcPr>
          <w:p w14:paraId="32352E5B" w14:textId="6D3FFCA1" w:rsidR="00963254" w:rsidRPr="004679F6" w:rsidRDefault="00963254" w:rsidP="00963254">
            <w:pPr>
              <w:rPr>
                <w:spacing w:val="0"/>
                <w:sz w:val="24"/>
                <w:szCs w:val="24"/>
              </w:rPr>
            </w:pPr>
            <w:r w:rsidRPr="004679F6">
              <w:rPr>
                <w:spacing w:val="0"/>
                <w:sz w:val="24"/>
                <w:szCs w:val="24"/>
              </w:rPr>
              <w:t>Unit</w:t>
            </w:r>
          </w:p>
        </w:tc>
        <w:tc>
          <w:tcPr>
            <w:tcW w:w="118" w:type="dxa"/>
            <w:tcBorders>
              <w:top w:val="single" w:sz="4" w:space="0" w:color="auto"/>
              <w:bottom w:val="single" w:sz="4" w:space="0" w:color="auto"/>
            </w:tcBorders>
          </w:tcPr>
          <w:p w14:paraId="6A7E6EA1" w14:textId="77777777" w:rsidR="00963254" w:rsidRPr="004679F6" w:rsidRDefault="00963254" w:rsidP="00963254">
            <w:pPr>
              <w:rPr>
                <w:sz w:val="24"/>
                <w:szCs w:val="24"/>
              </w:rPr>
            </w:pPr>
          </w:p>
        </w:tc>
        <w:tc>
          <w:tcPr>
            <w:tcW w:w="828" w:type="dxa"/>
            <w:tcBorders>
              <w:top w:val="single" w:sz="4" w:space="0" w:color="auto"/>
              <w:bottom w:val="single" w:sz="4" w:space="0" w:color="auto"/>
            </w:tcBorders>
          </w:tcPr>
          <w:p w14:paraId="3EC64F25" w14:textId="1FE9E18C" w:rsidR="00963254" w:rsidRPr="004679F6" w:rsidRDefault="00963254" w:rsidP="00963254">
            <w:pPr>
              <w:rPr>
                <w:spacing w:val="0"/>
                <w:sz w:val="24"/>
                <w:szCs w:val="24"/>
              </w:rPr>
            </w:pPr>
            <w:r w:rsidRPr="004679F6">
              <w:rPr>
                <w:spacing w:val="0"/>
                <w:sz w:val="24"/>
                <w:szCs w:val="24"/>
              </w:rPr>
              <w:t>Year</w:t>
            </w:r>
          </w:p>
        </w:tc>
        <w:tc>
          <w:tcPr>
            <w:tcW w:w="1408" w:type="dxa"/>
            <w:tcBorders>
              <w:top w:val="single" w:sz="4" w:space="0" w:color="auto"/>
              <w:bottom w:val="single" w:sz="4" w:space="0" w:color="auto"/>
            </w:tcBorders>
          </w:tcPr>
          <w:p w14:paraId="38AA23DC" w14:textId="01EBAFD0" w:rsidR="00963254" w:rsidRPr="004679F6" w:rsidRDefault="00963254" w:rsidP="00963254">
            <w:pPr>
              <w:rPr>
                <w:sz w:val="24"/>
                <w:szCs w:val="24"/>
              </w:rPr>
            </w:pPr>
            <w:r w:rsidRPr="004679F6">
              <w:rPr>
                <w:spacing w:val="0"/>
                <w:sz w:val="24"/>
                <w:szCs w:val="24"/>
              </w:rPr>
              <w:t>Windthrow</w:t>
            </w:r>
          </w:p>
        </w:tc>
        <w:tc>
          <w:tcPr>
            <w:tcW w:w="1425" w:type="dxa"/>
            <w:tcBorders>
              <w:top w:val="single" w:sz="4" w:space="0" w:color="auto"/>
              <w:bottom w:val="single" w:sz="4" w:space="0" w:color="auto"/>
            </w:tcBorders>
          </w:tcPr>
          <w:p w14:paraId="337E311A" w14:textId="000B7759" w:rsidR="00963254" w:rsidRPr="004679F6" w:rsidRDefault="00963254" w:rsidP="00963254">
            <w:pPr>
              <w:rPr>
                <w:sz w:val="24"/>
                <w:szCs w:val="24"/>
              </w:rPr>
            </w:pPr>
            <w:r w:rsidRPr="004679F6">
              <w:rPr>
                <w:spacing w:val="0"/>
                <w:sz w:val="24"/>
                <w:szCs w:val="24"/>
              </w:rPr>
              <w:t>Salvaged</w:t>
            </w:r>
          </w:p>
        </w:tc>
        <w:tc>
          <w:tcPr>
            <w:tcW w:w="1567" w:type="dxa"/>
            <w:tcBorders>
              <w:top w:val="single" w:sz="4" w:space="0" w:color="auto"/>
              <w:bottom w:val="single" w:sz="4" w:space="0" w:color="auto"/>
            </w:tcBorders>
            <w:noWrap/>
            <w:hideMark/>
          </w:tcPr>
          <w:p w14:paraId="2F19D7E0" w14:textId="04CC7A58" w:rsidR="00963254" w:rsidRPr="004679F6" w:rsidRDefault="00963254" w:rsidP="00963254">
            <w:pPr>
              <w:rPr>
                <w:spacing w:val="0"/>
                <w:sz w:val="24"/>
                <w:szCs w:val="24"/>
              </w:rPr>
            </w:pPr>
            <w:r w:rsidRPr="004679F6">
              <w:rPr>
                <w:spacing w:val="0"/>
                <w:sz w:val="24"/>
                <w:szCs w:val="24"/>
              </w:rPr>
              <w:t>Forest</w:t>
            </w:r>
          </w:p>
        </w:tc>
      </w:tr>
      <w:tr w:rsidR="00723F2F" w:rsidRPr="00A754DB" w14:paraId="2338F93F" w14:textId="77777777" w:rsidTr="00E633FB">
        <w:trPr>
          <w:trHeight w:val="290"/>
        </w:trPr>
        <w:tc>
          <w:tcPr>
            <w:tcW w:w="2568" w:type="dxa"/>
            <w:tcBorders>
              <w:top w:val="single" w:sz="4" w:space="0" w:color="auto"/>
            </w:tcBorders>
            <w:noWrap/>
          </w:tcPr>
          <w:p w14:paraId="3BADC218" w14:textId="77777777" w:rsidR="00963254" w:rsidRPr="00723F2F" w:rsidRDefault="00963254" w:rsidP="00963254">
            <w:pPr>
              <w:rPr>
                <w:spacing w:val="0"/>
                <w:sz w:val="22"/>
                <w:szCs w:val="22"/>
              </w:rPr>
            </w:pPr>
            <w:r w:rsidRPr="00723F2F">
              <w:rPr>
                <w:spacing w:val="0"/>
                <w:sz w:val="22"/>
                <w:szCs w:val="22"/>
              </w:rPr>
              <w:t>Sample size</w:t>
            </w:r>
          </w:p>
          <w:p w14:paraId="1BFA8258" w14:textId="4E4F6B86" w:rsidR="006B0B3E" w:rsidRPr="00723F2F" w:rsidRDefault="006B0B3E" w:rsidP="00963254">
            <w:pPr>
              <w:rPr>
                <w:spacing w:val="0"/>
                <w:sz w:val="22"/>
                <w:szCs w:val="22"/>
              </w:rPr>
            </w:pPr>
          </w:p>
        </w:tc>
        <w:tc>
          <w:tcPr>
            <w:tcW w:w="690" w:type="dxa"/>
            <w:tcBorders>
              <w:top w:val="single" w:sz="4" w:space="0" w:color="auto"/>
            </w:tcBorders>
          </w:tcPr>
          <w:p w14:paraId="29288186" w14:textId="77777777" w:rsidR="00963254" w:rsidRPr="00723F2F" w:rsidRDefault="00963254" w:rsidP="00963254">
            <w:pPr>
              <w:rPr>
                <w:sz w:val="22"/>
                <w:szCs w:val="22"/>
              </w:rPr>
            </w:pPr>
          </w:p>
        </w:tc>
        <w:tc>
          <w:tcPr>
            <w:tcW w:w="1319" w:type="dxa"/>
            <w:tcBorders>
              <w:top w:val="single" w:sz="4" w:space="0" w:color="auto"/>
            </w:tcBorders>
          </w:tcPr>
          <w:p w14:paraId="5F895284" w14:textId="528DE8CA" w:rsidR="00963254" w:rsidRPr="00723F2F" w:rsidRDefault="00963254" w:rsidP="00963254">
            <w:pPr>
              <w:rPr>
                <w:spacing w:val="0"/>
                <w:sz w:val="22"/>
                <w:szCs w:val="22"/>
              </w:rPr>
            </w:pPr>
            <w:r w:rsidRPr="00723F2F">
              <w:rPr>
                <w:spacing w:val="0"/>
                <w:sz w:val="22"/>
                <w:szCs w:val="22"/>
              </w:rPr>
              <w:t>Plots</w:t>
            </w:r>
          </w:p>
        </w:tc>
        <w:tc>
          <w:tcPr>
            <w:tcW w:w="118" w:type="dxa"/>
            <w:tcBorders>
              <w:top w:val="single" w:sz="4" w:space="0" w:color="auto"/>
            </w:tcBorders>
          </w:tcPr>
          <w:p w14:paraId="381E8E25" w14:textId="77777777" w:rsidR="00963254" w:rsidRPr="00723F2F" w:rsidRDefault="00963254" w:rsidP="00963254">
            <w:pPr>
              <w:rPr>
                <w:sz w:val="22"/>
                <w:szCs w:val="22"/>
              </w:rPr>
            </w:pPr>
          </w:p>
        </w:tc>
        <w:tc>
          <w:tcPr>
            <w:tcW w:w="828" w:type="dxa"/>
            <w:tcBorders>
              <w:top w:val="single" w:sz="4" w:space="0" w:color="auto"/>
            </w:tcBorders>
          </w:tcPr>
          <w:p w14:paraId="11F9F698" w14:textId="3F804D34" w:rsidR="00963254" w:rsidRPr="00723F2F" w:rsidRDefault="00963254" w:rsidP="00963254">
            <w:pPr>
              <w:rPr>
                <w:spacing w:val="0"/>
                <w:sz w:val="22"/>
                <w:szCs w:val="22"/>
              </w:rPr>
            </w:pPr>
            <w:r w:rsidRPr="00723F2F">
              <w:rPr>
                <w:spacing w:val="0"/>
                <w:sz w:val="22"/>
                <w:szCs w:val="22"/>
              </w:rPr>
              <w:t>2015</w:t>
            </w:r>
          </w:p>
        </w:tc>
        <w:tc>
          <w:tcPr>
            <w:tcW w:w="1408" w:type="dxa"/>
            <w:tcBorders>
              <w:top w:val="single" w:sz="4" w:space="0" w:color="auto"/>
            </w:tcBorders>
          </w:tcPr>
          <w:p w14:paraId="3B7BBE6A" w14:textId="49C48179" w:rsidR="00963254" w:rsidRPr="00723F2F" w:rsidRDefault="00963254" w:rsidP="00963254">
            <w:pPr>
              <w:rPr>
                <w:sz w:val="22"/>
                <w:szCs w:val="22"/>
              </w:rPr>
            </w:pPr>
            <w:r w:rsidRPr="00723F2F">
              <w:rPr>
                <w:spacing w:val="0"/>
                <w:sz w:val="22"/>
                <w:szCs w:val="22"/>
              </w:rPr>
              <w:t>n=6</w:t>
            </w:r>
          </w:p>
        </w:tc>
        <w:tc>
          <w:tcPr>
            <w:tcW w:w="1425" w:type="dxa"/>
            <w:tcBorders>
              <w:top w:val="single" w:sz="4" w:space="0" w:color="auto"/>
            </w:tcBorders>
          </w:tcPr>
          <w:p w14:paraId="08AE035F" w14:textId="52EE4362" w:rsidR="00963254" w:rsidRPr="00723F2F" w:rsidRDefault="00963254" w:rsidP="00963254">
            <w:pPr>
              <w:rPr>
                <w:sz w:val="22"/>
                <w:szCs w:val="22"/>
              </w:rPr>
            </w:pPr>
            <w:r w:rsidRPr="00723F2F">
              <w:rPr>
                <w:spacing w:val="0"/>
                <w:sz w:val="22"/>
                <w:szCs w:val="22"/>
              </w:rPr>
              <w:t>n=6</w:t>
            </w:r>
          </w:p>
        </w:tc>
        <w:tc>
          <w:tcPr>
            <w:tcW w:w="1567" w:type="dxa"/>
            <w:tcBorders>
              <w:top w:val="single" w:sz="4" w:space="0" w:color="auto"/>
            </w:tcBorders>
            <w:noWrap/>
          </w:tcPr>
          <w:p w14:paraId="74672037" w14:textId="17112B12" w:rsidR="00963254" w:rsidRPr="00723F2F" w:rsidRDefault="00963254" w:rsidP="00963254">
            <w:pPr>
              <w:rPr>
                <w:spacing w:val="0"/>
                <w:sz w:val="22"/>
                <w:szCs w:val="22"/>
              </w:rPr>
            </w:pPr>
            <w:r w:rsidRPr="00723F2F">
              <w:rPr>
                <w:spacing w:val="0"/>
                <w:sz w:val="22"/>
                <w:szCs w:val="22"/>
              </w:rPr>
              <w:t>n=12</w:t>
            </w:r>
          </w:p>
        </w:tc>
      </w:tr>
      <w:tr w:rsidR="00723F2F" w:rsidRPr="00A754DB" w14:paraId="04340E45" w14:textId="77777777" w:rsidTr="00E633FB">
        <w:trPr>
          <w:trHeight w:val="290"/>
        </w:trPr>
        <w:tc>
          <w:tcPr>
            <w:tcW w:w="2568" w:type="dxa"/>
            <w:noWrap/>
          </w:tcPr>
          <w:p w14:paraId="0630E9FF" w14:textId="77777777" w:rsidR="00963254" w:rsidRPr="00723F2F" w:rsidRDefault="00963254" w:rsidP="00963254">
            <w:pPr>
              <w:rPr>
                <w:spacing w:val="0"/>
                <w:sz w:val="22"/>
                <w:szCs w:val="22"/>
              </w:rPr>
            </w:pPr>
          </w:p>
        </w:tc>
        <w:tc>
          <w:tcPr>
            <w:tcW w:w="690" w:type="dxa"/>
          </w:tcPr>
          <w:p w14:paraId="6DFFCDBF" w14:textId="77777777" w:rsidR="00963254" w:rsidRPr="00723F2F" w:rsidRDefault="00963254" w:rsidP="00963254">
            <w:pPr>
              <w:rPr>
                <w:sz w:val="22"/>
                <w:szCs w:val="22"/>
              </w:rPr>
            </w:pPr>
          </w:p>
        </w:tc>
        <w:tc>
          <w:tcPr>
            <w:tcW w:w="1319" w:type="dxa"/>
          </w:tcPr>
          <w:p w14:paraId="784BE26A" w14:textId="7A38BEE2" w:rsidR="00963254" w:rsidRPr="00723F2F" w:rsidRDefault="00963254" w:rsidP="00963254">
            <w:pPr>
              <w:rPr>
                <w:spacing w:val="0"/>
                <w:sz w:val="22"/>
                <w:szCs w:val="22"/>
              </w:rPr>
            </w:pPr>
          </w:p>
        </w:tc>
        <w:tc>
          <w:tcPr>
            <w:tcW w:w="118" w:type="dxa"/>
          </w:tcPr>
          <w:p w14:paraId="7CFA549C" w14:textId="77777777" w:rsidR="00963254" w:rsidRPr="00723F2F" w:rsidRDefault="00963254" w:rsidP="00963254">
            <w:pPr>
              <w:rPr>
                <w:sz w:val="22"/>
                <w:szCs w:val="22"/>
              </w:rPr>
            </w:pPr>
          </w:p>
        </w:tc>
        <w:tc>
          <w:tcPr>
            <w:tcW w:w="828" w:type="dxa"/>
          </w:tcPr>
          <w:p w14:paraId="1D8D7DF5" w14:textId="71203E13" w:rsidR="00963254" w:rsidRPr="00723F2F" w:rsidRDefault="00963254" w:rsidP="00963254">
            <w:pPr>
              <w:rPr>
                <w:spacing w:val="0"/>
                <w:sz w:val="22"/>
                <w:szCs w:val="22"/>
              </w:rPr>
            </w:pPr>
            <w:r w:rsidRPr="00723F2F">
              <w:rPr>
                <w:spacing w:val="0"/>
                <w:sz w:val="22"/>
                <w:szCs w:val="22"/>
              </w:rPr>
              <w:t>2022</w:t>
            </w:r>
          </w:p>
        </w:tc>
        <w:tc>
          <w:tcPr>
            <w:tcW w:w="1408" w:type="dxa"/>
          </w:tcPr>
          <w:p w14:paraId="1EF08C19" w14:textId="12A7E0AB" w:rsidR="00963254" w:rsidRPr="00723F2F" w:rsidRDefault="00963254" w:rsidP="00963254">
            <w:pPr>
              <w:rPr>
                <w:sz w:val="22"/>
                <w:szCs w:val="22"/>
              </w:rPr>
            </w:pPr>
            <w:r w:rsidRPr="00723F2F">
              <w:rPr>
                <w:spacing w:val="0"/>
                <w:sz w:val="22"/>
                <w:szCs w:val="22"/>
              </w:rPr>
              <w:t>n=6</w:t>
            </w:r>
          </w:p>
        </w:tc>
        <w:tc>
          <w:tcPr>
            <w:tcW w:w="1425" w:type="dxa"/>
          </w:tcPr>
          <w:p w14:paraId="2B1880FF" w14:textId="199BED55" w:rsidR="00963254" w:rsidRPr="00723F2F" w:rsidRDefault="00963254" w:rsidP="00963254">
            <w:pPr>
              <w:rPr>
                <w:sz w:val="22"/>
                <w:szCs w:val="22"/>
              </w:rPr>
            </w:pPr>
            <w:r w:rsidRPr="00723F2F">
              <w:rPr>
                <w:spacing w:val="0"/>
                <w:sz w:val="22"/>
                <w:szCs w:val="22"/>
              </w:rPr>
              <w:t>n=6</w:t>
            </w:r>
          </w:p>
        </w:tc>
        <w:tc>
          <w:tcPr>
            <w:tcW w:w="1567" w:type="dxa"/>
            <w:noWrap/>
          </w:tcPr>
          <w:p w14:paraId="5825DAD2" w14:textId="7F3B9037" w:rsidR="00963254" w:rsidRPr="00723F2F" w:rsidRDefault="00963254" w:rsidP="00963254">
            <w:pPr>
              <w:rPr>
                <w:spacing w:val="0"/>
                <w:sz w:val="22"/>
                <w:szCs w:val="22"/>
              </w:rPr>
            </w:pPr>
            <w:r w:rsidRPr="00723F2F">
              <w:rPr>
                <w:spacing w:val="0"/>
                <w:sz w:val="22"/>
                <w:szCs w:val="22"/>
              </w:rPr>
              <w:t>n=12</w:t>
            </w:r>
          </w:p>
        </w:tc>
      </w:tr>
      <w:tr w:rsidR="00723F2F" w:rsidRPr="00A754DB" w14:paraId="10121F25" w14:textId="77777777" w:rsidTr="00E633FB">
        <w:trPr>
          <w:trHeight w:val="290"/>
        </w:trPr>
        <w:tc>
          <w:tcPr>
            <w:tcW w:w="2568" w:type="dxa"/>
            <w:noWrap/>
          </w:tcPr>
          <w:p w14:paraId="4683461E" w14:textId="77777777" w:rsidR="00963254" w:rsidRPr="00723F2F" w:rsidRDefault="00963254" w:rsidP="00963254">
            <w:pPr>
              <w:rPr>
                <w:spacing w:val="0"/>
                <w:sz w:val="22"/>
                <w:szCs w:val="22"/>
              </w:rPr>
            </w:pPr>
          </w:p>
        </w:tc>
        <w:tc>
          <w:tcPr>
            <w:tcW w:w="690" w:type="dxa"/>
          </w:tcPr>
          <w:p w14:paraId="0D9AE49C" w14:textId="77777777" w:rsidR="00963254" w:rsidRPr="00723F2F" w:rsidRDefault="00963254" w:rsidP="00963254">
            <w:pPr>
              <w:rPr>
                <w:sz w:val="22"/>
                <w:szCs w:val="22"/>
              </w:rPr>
            </w:pPr>
          </w:p>
        </w:tc>
        <w:tc>
          <w:tcPr>
            <w:tcW w:w="1319" w:type="dxa"/>
          </w:tcPr>
          <w:p w14:paraId="714E5360" w14:textId="36A907BE" w:rsidR="00963254" w:rsidRPr="00723F2F" w:rsidRDefault="00963254" w:rsidP="00963254">
            <w:pPr>
              <w:rPr>
                <w:spacing w:val="0"/>
                <w:sz w:val="22"/>
                <w:szCs w:val="22"/>
              </w:rPr>
            </w:pPr>
          </w:p>
        </w:tc>
        <w:tc>
          <w:tcPr>
            <w:tcW w:w="118" w:type="dxa"/>
          </w:tcPr>
          <w:p w14:paraId="2F7CC353" w14:textId="77777777" w:rsidR="00963254" w:rsidRPr="00723F2F" w:rsidRDefault="00963254" w:rsidP="00963254">
            <w:pPr>
              <w:rPr>
                <w:sz w:val="22"/>
                <w:szCs w:val="22"/>
              </w:rPr>
            </w:pPr>
          </w:p>
        </w:tc>
        <w:tc>
          <w:tcPr>
            <w:tcW w:w="828" w:type="dxa"/>
          </w:tcPr>
          <w:p w14:paraId="3525C970" w14:textId="292C9C81" w:rsidR="00963254" w:rsidRPr="00723F2F" w:rsidRDefault="00963254" w:rsidP="00963254">
            <w:pPr>
              <w:rPr>
                <w:spacing w:val="0"/>
                <w:sz w:val="22"/>
                <w:szCs w:val="22"/>
              </w:rPr>
            </w:pPr>
          </w:p>
        </w:tc>
        <w:tc>
          <w:tcPr>
            <w:tcW w:w="1408" w:type="dxa"/>
          </w:tcPr>
          <w:p w14:paraId="0D12C6F1" w14:textId="77777777" w:rsidR="00963254" w:rsidRPr="00723F2F" w:rsidRDefault="00963254" w:rsidP="00963254">
            <w:pPr>
              <w:rPr>
                <w:sz w:val="22"/>
                <w:szCs w:val="22"/>
              </w:rPr>
            </w:pPr>
          </w:p>
        </w:tc>
        <w:tc>
          <w:tcPr>
            <w:tcW w:w="1425" w:type="dxa"/>
          </w:tcPr>
          <w:p w14:paraId="6AAD8B67" w14:textId="77777777" w:rsidR="00963254" w:rsidRPr="00723F2F" w:rsidRDefault="00963254" w:rsidP="00963254">
            <w:pPr>
              <w:rPr>
                <w:sz w:val="22"/>
                <w:szCs w:val="22"/>
              </w:rPr>
            </w:pPr>
          </w:p>
        </w:tc>
        <w:tc>
          <w:tcPr>
            <w:tcW w:w="1567" w:type="dxa"/>
            <w:noWrap/>
          </w:tcPr>
          <w:p w14:paraId="05AD8DAE" w14:textId="6B4900B8" w:rsidR="00963254" w:rsidRPr="00723F2F" w:rsidRDefault="00963254" w:rsidP="00963254">
            <w:pPr>
              <w:rPr>
                <w:spacing w:val="0"/>
                <w:sz w:val="22"/>
                <w:szCs w:val="22"/>
              </w:rPr>
            </w:pPr>
          </w:p>
        </w:tc>
      </w:tr>
      <w:tr w:rsidR="00723F2F" w:rsidRPr="00A754DB" w14:paraId="325C1EC8" w14:textId="77777777" w:rsidTr="00E633FB">
        <w:trPr>
          <w:trHeight w:val="290"/>
        </w:trPr>
        <w:tc>
          <w:tcPr>
            <w:tcW w:w="2568" w:type="dxa"/>
            <w:noWrap/>
            <w:hideMark/>
          </w:tcPr>
          <w:p w14:paraId="4FCF105F" w14:textId="5755A2EF" w:rsidR="00963254" w:rsidRPr="00723F2F" w:rsidRDefault="00963254" w:rsidP="00963254">
            <w:pPr>
              <w:rPr>
                <w:spacing w:val="0"/>
                <w:sz w:val="22"/>
                <w:szCs w:val="22"/>
              </w:rPr>
            </w:pPr>
            <w:r w:rsidRPr="00723F2F">
              <w:rPr>
                <w:spacing w:val="0"/>
                <w:sz w:val="22"/>
                <w:szCs w:val="22"/>
              </w:rPr>
              <w:t>Total activity-abundance</w:t>
            </w:r>
          </w:p>
        </w:tc>
        <w:tc>
          <w:tcPr>
            <w:tcW w:w="690" w:type="dxa"/>
          </w:tcPr>
          <w:p w14:paraId="41B3127C" w14:textId="77777777" w:rsidR="00963254" w:rsidRPr="00723F2F" w:rsidRDefault="00963254" w:rsidP="00963254">
            <w:pPr>
              <w:rPr>
                <w:sz w:val="22"/>
                <w:szCs w:val="22"/>
              </w:rPr>
            </w:pPr>
          </w:p>
        </w:tc>
        <w:tc>
          <w:tcPr>
            <w:tcW w:w="1319" w:type="dxa"/>
          </w:tcPr>
          <w:p w14:paraId="54B5C530" w14:textId="2995F335" w:rsidR="00963254" w:rsidRPr="00723F2F" w:rsidRDefault="00963254" w:rsidP="00963254">
            <w:pPr>
              <w:rPr>
                <w:spacing w:val="0"/>
                <w:sz w:val="22"/>
                <w:szCs w:val="22"/>
              </w:rPr>
            </w:pPr>
            <w:r w:rsidRPr="00723F2F">
              <w:rPr>
                <w:spacing w:val="0"/>
                <w:sz w:val="22"/>
                <w:szCs w:val="22"/>
              </w:rPr>
              <w:t>Beetles per 84</w:t>
            </w:r>
            <w:r w:rsidR="00B77EE0" w:rsidRPr="00723F2F">
              <w:rPr>
                <w:spacing w:val="0"/>
                <w:sz w:val="22"/>
                <w:szCs w:val="22"/>
              </w:rPr>
              <w:t xml:space="preserve"> trap</w:t>
            </w:r>
            <w:r w:rsidRPr="00723F2F">
              <w:rPr>
                <w:spacing w:val="0"/>
                <w:sz w:val="22"/>
                <w:szCs w:val="22"/>
              </w:rPr>
              <w:t xml:space="preserve"> days</w:t>
            </w:r>
          </w:p>
        </w:tc>
        <w:tc>
          <w:tcPr>
            <w:tcW w:w="118" w:type="dxa"/>
          </w:tcPr>
          <w:p w14:paraId="1DBACC87" w14:textId="77777777" w:rsidR="00963254" w:rsidRPr="00723F2F" w:rsidRDefault="00963254" w:rsidP="00963254">
            <w:pPr>
              <w:rPr>
                <w:sz w:val="22"/>
                <w:szCs w:val="22"/>
              </w:rPr>
            </w:pPr>
          </w:p>
        </w:tc>
        <w:tc>
          <w:tcPr>
            <w:tcW w:w="828" w:type="dxa"/>
          </w:tcPr>
          <w:p w14:paraId="34E410EC" w14:textId="7BD461D9" w:rsidR="00963254" w:rsidRPr="00723F2F" w:rsidRDefault="00963254" w:rsidP="00963254">
            <w:pPr>
              <w:rPr>
                <w:spacing w:val="0"/>
                <w:sz w:val="22"/>
                <w:szCs w:val="22"/>
              </w:rPr>
            </w:pPr>
            <w:r w:rsidRPr="00723F2F">
              <w:rPr>
                <w:spacing w:val="0"/>
                <w:sz w:val="22"/>
                <w:szCs w:val="22"/>
              </w:rPr>
              <w:t>2015</w:t>
            </w:r>
          </w:p>
        </w:tc>
        <w:tc>
          <w:tcPr>
            <w:tcW w:w="1408" w:type="dxa"/>
          </w:tcPr>
          <w:p w14:paraId="2ABAE024" w14:textId="4D62C534" w:rsidR="00963254" w:rsidRPr="00723F2F" w:rsidRDefault="00963254" w:rsidP="00963254">
            <w:pPr>
              <w:rPr>
                <w:sz w:val="22"/>
                <w:szCs w:val="22"/>
              </w:rPr>
            </w:pPr>
            <w:r w:rsidRPr="00723F2F">
              <w:rPr>
                <w:spacing w:val="0"/>
                <w:sz w:val="22"/>
                <w:szCs w:val="22"/>
              </w:rPr>
              <w:t>26.8 ± 7.5</w:t>
            </w:r>
          </w:p>
        </w:tc>
        <w:tc>
          <w:tcPr>
            <w:tcW w:w="1425" w:type="dxa"/>
          </w:tcPr>
          <w:p w14:paraId="74E9B00F" w14:textId="0DEC981E" w:rsidR="00963254" w:rsidRPr="00723F2F" w:rsidRDefault="00963254" w:rsidP="00963254">
            <w:pPr>
              <w:rPr>
                <w:sz w:val="22"/>
                <w:szCs w:val="22"/>
              </w:rPr>
            </w:pPr>
            <w:r w:rsidRPr="00723F2F">
              <w:rPr>
                <w:spacing w:val="0"/>
                <w:sz w:val="22"/>
                <w:szCs w:val="22"/>
              </w:rPr>
              <w:t>82.2 ± 24.3</w:t>
            </w:r>
          </w:p>
        </w:tc>
        <w:tc>
          <w:tcPr>
            <w:tcW w:w="1567" w:type="dxa"/>
            <w:noWrap/>
            <w:hideMark/>
          </w:tcPr>
          <w:p w14:paraId="55B3F988" w14:textId="6734F00A" w:rsidR="00963254" w:rsidRPr="00723F2F" w:rsidRDefault="00963254" w:rsidP="00963254">
            <w:pPr>
              <w:rPr>
                <w:spacing w:val="0"/>
                <w:sz w:val="22"/>
                <w:szCs w:val="22"/>
              </w:rPr>
            </w:pPr>
            <w:r w:rsidRPr="00723F2F">
              <w:rPr>
                <w:spacing w:val="0"/>
                <w:sz w:val="22"/>
                <w:szCs w:val="22"/>
              </w:rPr>
              <w:t>26.6 ± 5.4</w:t>
            </w:r>
          </w:p>
        </w:tc>
      </w:tr>
      <w:tr w:rsidR="00723F2F" w:rsidRPr="00A754DB" w14:paraId="2B7E49CD" w14:textId="77777777" w:rsidTr="00E633FB">
        <w:trPr>
          <w:trHeight w:val="290"/>
        </w:trPr>
        <w:tc>
          <w:tcPr>
            <w:tcW w:w="2568" w:type="dxa"/>
            <w:noWrap/>
          </w:tcPr>
          <w:p w14:paraId="64431444" w14:textId="77777777" w:rsidR="00963254" w:rsidRPr="00723F2F" w:rsidRDefault="00963254" w:rsidP="00963254">
            <w:pPr>
              <w:rPr>
                <w:spacing w:val="0"/>
                <w:sz w:val="22"/>
                <w:szCs w:val="22"/>
              </w:rPr>
            </w:pPr>
          </w:p>
        </w:tc>
        <w:tc>
          <w:tcPr>
            <w:tcW w:w="690" w:type="dxa"/>
          </w:tcPr>
          <w:p w14:paraId="2DAE8D29" w14:textId="77777777" w:rsidR="00963254" w:rsidRPr="00723F2F" w:rsidRDefault="00963254" w:rsidP="00963254">
            <w:pPr>
              <w:rPr>
                <w:sz w:val="22"/>
                <w:szCs w:val="22"/>
              </w:rPr>
            </w:pPr>
          </w:p>
        </w:tc>
        <w:tc>
          <w:tcPr>
            <w:tcW w:w="1319" w:type="dxa"/>
          </w:tcPr>
          <w:p w14:paraId="35EB6A5F" w14:textId="6DFD68E8" w:rsidR="00963254" w:rsidRPr="00723F2F" w:rsidRDefault="00963254" w:rsidP="00963254">
            <w:pPr>
              <w:rPr>
                <w:spacing w:val="0"/>
                <w:sz w:val="22"/>
                <w:szCs w:val="22"/>
              </w:rPr>
            </w:pPr>
          </w:p>
        </w:tc>
        <w:tc>
          <w:tcPr>
            <w:tcW w:w="118" w:type="dxa"/>
          </w:tcPr>
          <w:p w14:paraId="4AC06EE8" w14:textId="77777777" w:rsidR="00963254" w:rsidRPr="00723F2F" w:rsidRDefault="00963254" w:rsidP="00963254">
            <w:pPr>
              <w:rPr>
                <w:sz w:val="22"/>
                <w:szCs w:val="22"/>
              </w:rPr>
            </w:pPr>
          </w:p>
        </w:tc>
        <w:tc>
          <w:tcPr>
            <w:tcW w:w="828" w:type="dxa"/>
          </w:tcPr>
          <w:p w14:paraId="7C6D63E5" w14:textId="67D7540D" w:rsidR="00963254" w:rsidRPr="00723F2F" w:rsidRDefault="00963254" w:rsidP="00963254">
            <w:pPr>
              <w:rPr>
                <w:spacing w:val="0"/>
                <w:sz w:val="22"/>
                <w:szCs w:val="22"/>
              </w:rPr>
            </w:pPr>
            <w:r w:rsidRPr="00723F2F">
              <w:rPr>
                <w:spacing w:val="0"/>
                <w:sz w:val="22"/>
                <w:szCs w:val="22"/>
              </w:rPr>
              <w:t>2022</w:t>
            </w:r>
          </w:p>
        </w:tc>
        <w:tc>
          <w:tcPr>
            <w:tcW w:w="1408" w:type="dxa"/>
          </w:tcPr>
          <w:p w14:paraId="11685F85" w14:textId="613447DC" w:rsidR="00963254" w:rsidRPr="00723F2F" w:rsidRDefault="00963254" w:rsidP="00963254">
            <w:pPr>
              <w:rPr>
                <w:sz w:val="22"/>
                <w:szCs w:val="22"/>
              </w:rPr>
            </w:pPr>
            <w:r w:rsidRPr="00723F2F">
              <w:rPr>
                <w:spacing w:val="0"/>
                <w:sz w:val="22"/>
                <w:szCs w:val="22"/>
              </w:rPr>
              <w:t>29.2 ± 4.6</w:t>
            </w:r>
          </w:p>
        </w:tc>
        <w:tc>
          <w:tcPr>
            <w:tcW w:w="1425" w:type="dxa"/>
          </w:tcPr>
          <w:p w14:paraId="10C4E669" w14:textId="48948041" w:rsidR="00963254" w:rsidRPr="00723F2F" w:rsidRDefault="00963254" w:rsidP="00963254">
            <w:pPr>
              <w:rPr>
                <w:sz w:val="22"/>
                <w:szCs w:val="22"/>
              </w:rPr>
            </w:pPr>
            <w:r w:rsidRPr="00723F2F">
              <w:rPr>
                <w:spacing w:val="0"/>
                <w:sz w:val="22"/>
                <w:szCs w:val="22"/>
              </w:rPr>
              <w:t>30.3 ± 8.4</w:t>
            </w:r>
          </w:p>
        </w:tc>
        <w:tc>
          <w:tcPr>
            <w:tcW w:w="1567" w:type="dxa"/>
            <w:noWrap/>
          </w:tcPr>
          <w:p w14:paraId="0B9E3750" w14:textId="2F66AB43" w:rsidR="00963254" w:rsidRPr="00723F2F" w:rsidRDefault="00963254" w:rsidP="00963254">
            <w:pPr>
              <w:rPr>
                <w:spacing w:val="0"/>
                <w:sz w:val="22"/>
                <w:szCs w:val="22"/>
              </w:rPr>
            </w:pPr>
            <w:r w:rsidRPr="00723F2F">
              <w:rPr>
                <w:spacing w:val="0"/>
                <w:sz w:val="22"/>
                <w:szCs w:val="22"/>
              </w:rPr>
              <w:t>22.9 ± 3.3</w:t>
            </w:r>
          </w:p>
        </w:tc>
      </w:tr>
      <w:tr w:rsidR="00723F2F" w:rsidRPr="00A754DB" w14:paraId="4458CFB1" w14:textId="77777777" w:rsidTr="00E633FB">
        <w:trPr>
          <w:trHeight w:val="290"/>
        </w:trPr>
        <w:tc>
          <w:tcPr>
            <w:tcW w:w="2568" w:type="dxa"/>
            <w:noWrap/>
          </w:tcPr>
          <w:p w14:paraId="292AB529" w14:textId="77777777" w:rsidR="00963254" w:rsidRPr="00723F2F" w:rsidRDefault="00963254" w:rsidP="00963254">
            <w:pPr>
              <w:rPr>
                <w:spacing w:val="0"/>
                <w:sz w:val="22"/>
                <w:szCs w:val="22"/>
              </w:rPr>
            </w:pPr>
          </w:p>
        </w:tc>
        <w:tc>
          <w:tcPr>
            <w:tcW w:w="690" w:type="dxa"/>
          </w:tcPr>
          <w:p w14:paraId="4F827641" w14:textId="77777777" w:rsidR="00963254" w:rsidRPr="00723F2F" w:rsidRDefault="00963254" w:rsidP="00963254">
            <w:pPr>
              <w:rPr>
                <w:sz w:val="22"/>
                <w:szCs w:val="22"/>
              </w:rPr>
            </w:pPr>
          </w:p>
        </w:tc>
        <w:tc>
          <w:tcPr>
            <w:tcW w:w="1319" w:type="dxa"/>
          </w:tcPr>
          <w:p w14:paraId="606D1177" w14:textId="5039ABD9" w:rsidR="00963254" w:rsidRPr="00723F2F" w:rsidRDefault="00963254" w:rsidP="00963254">
            <w:pPr>
              <w:rPr>
                <w:spacing w:val="0"/>
                <w:sz w:val="22"/>
                <w:szCs w:val="22"/>
              </w:rPr>
            </w:pPr>
          </w:p>
        </w:tc>
        <w:tc>
          <w:tcPr>
            <w:tcW w:w="118" w:type="dxa"/>
          </w:tcPr>
          <w:p w14:paraId="5E34BCB4" w14:textId="77777777" w:rsidR="00963254" w:rsidRPr="00723F2F" w:rsidRDefault="00963254" w:rsidP="00963254">
            <w:pPr>
              <w:rPr>
                <w:sz w:val="22"/>
                <w:szCs w:val="22"/>
              </w:rPr>
            </w:pPr>
          </w:p>
        </w:tc>
        <w:tc>
          <w:tcPr>
            <w:tcW w:w="828" w:type="dxa"/>
          </w:tcPr>
          <w:p w14:paraId="6674AFFF" w14:textId="694A3088" w:rsidR="00963254" w:rsidRPr="00723F2F" w:rsidRDefault="00963254" w:rsidP="00963254">
            <w:pPr>
              <w:rPr>
                <w:spacing w:val="0"/>
                <w:sz w:val="22"/>
                <w:szCs w:val="22"/>
              </w:rPr>
            </w:pPr>
          </w:p>
        </w:tc>
        <w:tc>
          <w:tcPr>
            <w:tcW w:w="1408" w:type="dxa"/>
          </w:tcPr>
          <w:p w14:paraId="75246542" w14:textId="77777777" w:rsidR="00963254" w:rsidRPr="00723F2F" w:rsidRDefault="00963254" w:rsidP="00963254">
            <w:pPr>
              <w:rPr>
                <w:sz w:val="22"/>
                <w:szCs w:val="22"/>
              </w:rPr>
            </w:pPr>
          </w:p>
        </w:tc>
        <w:tc>
          <w:tcPr>
            <w:tcW w:w="1425" w:type="dxa"/>
          </w:tcPr>
          <w:p w14:paraId="70F33B6D" w14:textId="77777777" w:rsidR="00963254" w:rsidRPr="00723F2F" w:rsidRDefault="00963254" w:rsidP="00963254">
            <w:pPr>
              <w:rPr>
                <w:sz w:val="22"/>
                <w:szCs w:val="22"/>
              </w:rPr>
            </w:pPr>
          </w:p>
        </w:tc>
        <w:tc>
          <w:tcPr>
            <w:tcW w:w="1567" w:type="dxa"/>
            <w:noWrap/>
          </w:tcPr>
          <w:p w14:paraId="2590BC21" w14:textId="68F3EDB6" w:rsidR="00963254" w:rsidRPr="00723F2F" w:rsidRDefault="00963254" w:rsidP="00963254">
            <w:pPr>
              <w:rPr>
                <w:spacing w:val="0"/>
                <w:sz w:val="22"/>
                <w:szCs w:val="22"/>
              </w:rPr>
            </w:pPr>
          </w:p>
        </w:tc>
      </w:tr>
      <w:tr w:rsidR="00723F2F" w:rsidRPr="00A754DB" w14:paraId="10101EDA" w14:textId="77777777" w:rsidTr="00E633FB">
        <w:trPr>
          <w:trHeight w:val="290"/>
        </w:trPr>
        <w:tc>
          <w:tcPr>
            <w:tcW w:w="2568" w:type="dxa"/>
            <w:noWrap/>
            <w:hideMark/>
          </w:tcPr>
          <w:p w14:paraId="1315B37A" w14:textId="6E190D8D" w:rsidR="00963254" w:rsidRPr="00723F2F" w:rsidRDefault="00963254" w:rsidP="00963254">
            <w:pPr>
              <w:rPr>
                <w:spacing w:val="0"/>
                <w:sz w:val="22"/>
                <w:szCs w:val="22"/>
              </w:rPr>
            </w:pPr>
            <w:r w:rsidRPr="00723F2F">
              <w:rPr>
                <w:spacing w:val="0"/>
                <w:sz w:val="22"/>
                <w:szCs w:val="22"/>
              </w:rPr>
              <w:t>Activity abundance of open-habitat species</w:t>
            </w:r>
          </w:p>
        </w:tc>
        <w:tc>
          <w:tcPr>
            <w:tcW w:w="690" w:type="dxa"/>
          </w:tcPr>
          <w:p w14:paraId="25B9D297" w14:textId="77777777" w:rsidR="00963254" w:rsidRPr="00723F2F" w:rsidRDefault="00963254" w:rsidP="00963254">
            <w:pPr>
              <w:rPr>
                <w:sz w:val="22"/>
                <w:szCs w:val="22"/>
              </w:rPr>
            </w:pPr>
          </w:p>
        </w:tc>
        <w:tc>
          <w:tcPr>
            <w:tcW w:w="1319" w:type="dxa"/>
          </w:tcPr>
          <w:p w14:paraId="04B5E367" w14:textId="57D54284" w:rsidR="00963254" w:rsidRPr="00723F2F" w:rsidRDefault="00963254" w:rsidP="00963254">
            <w:pPr>
              <w:rPr>
                <w:spacing w:val="0"/>
                <w:sz w:val="22"/>
                <w:szCs w:val="22"/>
              </w:rPr>
            </w:pPr>
            <w:r w:rsidRPr="00723F2F">
              <w:rPr>
                <w:spacing w:val="0"/>
                <w:sz w:val="22"/>
                <w:szCs w:val="22"/>
              </w:rPr>
              <w:t xml:space="preserve">Beetles per 84 </w:t>
            </w:r>
            <w:r w:rsidR="00AE1C1F" w:rsidRPr="00723F2F">
              <w:rPr>
                <w:spacing w:val="0"/>
                <w:sz w:val="22"/>
                <w:szCs w:val="22"/>
              </w:rPr>
              <w:t xml:space="preserve">trap </w:t>
            </w:r>
            <w:r w:rsidRPr="00723F2F">
              <w:rPr>
                <w:spacing w:val="0"/>
                <w:sz w:val="22"/>
                <w:szCs w:val="22"/>
              </w:rPr>
              <w:t>days</w:t>
            </w:r>
          </w:p>
        </w:tc>
        <w:tc>
          <w:tcPr>
            <w:tcW w:w="118" w:type="dxa"/>
          </w:tcPr>
          <w:p w14:paraId="31FE7B1C" w14:textId="77777777" w:rsidR="00963254" w:rsidRPr="00723F2F" w:rsidRDefault="00963254" w:rsidP="00963254">
            <w:pPr>
              <w:rPr>
                <w:sz w:val="22"/>
                <w:szCs w:val="22"/>
              </w:rPr>
            </w:pPr>
          </w:p>
        </w:tc>
        <w:tc>
          <w:tcPr>
            <w:tcW w:w="828" w:type="dxa"/>
          </w:tcPr>
          <w:p w14:paraId="0E042FD1" w14:textId="6C5FCB13" w:rsidR="00963254" w:rsidRPr="00723F2F" w:rsidRDefault="00963254" w:rsidP="00963254">
            <w:pPr>
              <w:rPr>
                <w:spacing w:val="0"/>
                <w:sz w:val="22"/>
                <w:szCs w:val="22"/>
              </w:rPr>
            </w:pPr>
            <w:r w:rsidRPr="00723F2F">
              <w:rPr>
                <w:spacing w:val="0"/>
                <w:sz w:val="22"/>
                <w:szCs w:val="22"/>
              </w:rPr>
              <w:t>2015</w:t>
            </w:r>
          </w:p>
        </w:tc>
        <w:tc>
          <w:tcPr>
            <w:tcW w:w="1408" w:type="dxa"/>
          </w:tcPr>
          <w:p w14:paraId="1EC03CEC" w14:textId="2DB5B94F" w:rsidR="00963254" w:rsidRPr="00723F2F" w:rsidRDefault="00963254" w:rsidP="00963254">
            <w:pPr>
              <w:rPr>
                <w:sz w:val="22"/>
                <w:szCs w:val="22"/>
              </w:rPr>
            </w:pPr>
            <w:r w:rsidRPr="00723F2F">
              <w:rPr>
                <w:spacing w:val="0"/>
                <w:sz w:val="22"/>
                <w:szCs w:val="22"/>
              </w:rPr>
              <w:t>0 ± 0</w:t>
            </w:r>
          </w:p>
        </w:tc>
        <w:tc>
          <w:tcPr>
            <w:tcW w:w="1425" w:type="dxa"/>
          </w:tcPr>
          <w:p w14:paraId="0CF28ECA" w14:textId="040910CA" w:rsidR="00963254" w:rsidRPr="00723F2F" w:rsidRDefault="00963254" w:rsidP="00963254">
            <w:pPr>
              <w:rPr>
                <w:sz w:val="22"/>
                <w:szCs w:val="22"/>
              </w:rPr>
            </w:pPr>
            <w:r w:rsidRPr="00723F2F">
              <w:rPr>
                <w:spacing w:val="0"/>
                <w:sz w:val="22"/>
                <w:szCs w:val="22"/>
              </w:rPr>
              <w:t>0.90 ± 0.32</w:t>
            </w:r>
          </w:p>
        </w:tc>
        <w:tc>
          <w:tcPr>
            <w:tcW w:w="1567" w:type="dxa"/>
            <w:noWrap/>
            <w:hideMark/>
          </w:tcPr>
          <w:p w14:paraId="42931A79" w14:textId="6A34F6F2" w:rsidR="00963254" w:rsidRPr="00723F2F" w:rsidRDefault="00963254" w:rsidP="00963254">
            <w:pPr>
              <w:rPr>
                <w:spacing w:val="0"/>
                <w:sz w:val="22"/>
                <w:szCs w:val="22"/>
              </w:rPr>
            </w:pPr>
            <w:r w:rsidRPr="00723F2F">
              <w:rPr>
                <w:spacing w:val="0"/>
                <w:sz w:val="22"/>
                <w:szCs w:val="22"/>
              </w:rPr>
              <w:t>0 ± 0</w:t>
            </w:r>
          </w:p>
        </w:tc>
      </w:tr>
      <w:tr w:rsidR="00723F2F" w:rsidRPr="00A754DB" w14:paraId="78A50C4A" w14:textId="77777777" w:rsidTr="00E633FB">
        <w:trPr>
          <w:trHeight w:val="290"/>
        </w:trPr>
        <w:tc>
          <w:tcPr>
            <w:tcW w:w="2568" w:type="dxa"/>
            <w:noWrap/>
          </w:tcPr>
          <w:p w14:paraId="6EB40F6D" w14:textId="77777777" w:rsidR="00963254" w:rsidRPr="00723F2F" w:rsidRDefault="00963254" w:rsidP="00963254">
            <w:pPr>
              <w:rPr>
                <w:spacing w:val="0"/>
                <w:sz w:val="22"/>
                <w:szCs w:val="22"/>
              </w:rPr>
            </w:pPr>
          </w:p>
        </w:tc>
        <w:tc>
          <w:tcPr>
            <w:tcW w:w="690" w:type="dxa"/>
          </w:tcPr>
          <w:p w14:paraId="22040F9D" w14:textId="77777777" w:rsidR="00963254" w:rsidRPr="00723F2F" w:rsidRDefault="00963254" w:rsidP="00963254">
            <w:pPr>
              <w:rPr>
                <w:sz w:val="22"/>
                <w:szCs w:val="22"/>
              </w:rPr>
            </w:pPr>
          </w:p>
        </w:tc>
        <w:tc>
          <w:tcPr>
            <w:tcW w:w="1319" w:type="dxa"/>
          </w:tcPr>
          <w:p w14:paraId="47086D34" w14:textId="7F5CB120" w:rsidR="00963254" w:rsidRPr="00723F2F" w:rsidRDefault="00963254" w:rsidP="00963254">
            <w:pPr>
              <w:rPr>
                <w:spacing w:val="0"/>
                <w:sz w:val="22"/>
                <w:szCs w:val="22"/>
              </w:rPr>
            </w:pPr>
          </w:p>
        </w:tc>
        <w:tc>
          <w:tcPr>
            <w:tcW w:w="118" w:type="dxa"/>
          </w:tcPr>
          <w:p w14:paraId="741BC5F0" w14:textId="77777777" w:rsidR="00963254" w:rsidRPr="00723F2F" w:rsidRDefault="00963254" w:rsidP="00963254">
            <w:pPr>
              <w:rPr>
                <w:sz w:val="22"/>
                <w:szCs w:val="22"/>
              </w:rPr>
            </w:pPr>
          </w:p>
        </w:tc>
        <w:tc>
          <w:tcPr>
            <w:tcW w:w="828" w:type="dxa"/>
          </w:tcPr>
          <w:p w14:paraId="0CC0B34D" w14:textId="5CDF0DA8" w:rsidR="00963254" w:rsidRPr="00723F2F" w:rsidRDefault="00963254" w:rsidP="00963254">
            <w:pPr>
              <w:rPr>
                <w:spacing w:val="0"/>
                <w:sz w:val="22"/>
                <w:szCs w:val="22"/>
              </w:rPr>
            </w:pPr>
            <w:r w:rsidRPr="00723F2F">
              <w:rPr>
                <w:spacing w:val="0"/>
                <w:sz w:val="22"/>
                <w:szCs w:val="22"/>
              </w:rPr>
              <w:t>2022</w:t>
            </w:r>
          </w:p>
        </w:tc>
        <w:tc>
          <w:tcPr>
            <w:tcW w:w="1408" w:type="dxa"/>
          </w:tcPr>
          <w:p w14:paraId="39028768" w14:textId="2F92E53D" w:rsidR="00963254" w:rsidRPr="00723F2F" w:rsidRDefault="00963254" w:rsidP="00963254">
            <w:pPr>
              <w:rPr>
                <w:sz w:val="22"/>
                <w:szCs w:val="22"/>
              </w:rPr>
            </w:pPr>
            <w:r w:rsidRPr="00723F2F">
              <w:rPr>
                <w:spacing w:val="0"/>
                <w:sz w:val="22"/>
                <w:szCs w:val="22"/>
              </w:rPr>
              <w:t>0 ± 0</w:t>
            </w:r>
          </w:p>
        </w:tc>
        <w:tc>
          <w:tcPr>
            <w:tcW w:w="1425" w:type="dxa"/>
          </w:tcPr>
          <w:p w14:paraId="464BADFD" w14:textId="6AD5BA52" w:rsidR="00963254" w:rsidRPr="00723F2F" w:rsidRDefault="00963254" w:rsidP="00963254">
            <w:pPr>
              <w:rPr>
                <w:sz w:val="22"/>
                <w:szCs w:val="22"/>
              </w:rPr>
            </w:pPr>
            <w:r w:rsidRPr="00723F2F">
              <w:rPr>
                <w:spacing w:val="0"/>
                <w:sz w:val="22"/>
                <w:szCs w:val="22"/>
              </w:rPr>
              <w:t>0.67 ± 0.67</w:t>
            </w:r>
          </w:p>
        </w:tc>
        <w:tc>
          <w:tcPr>
            <w:tcW w:w="1567" w:type="dxa"/>
            <w:noWrap/>
          </w:tcPr>
          <w:p w14:paraId="57AB3743" w14:textId="596301DF" w:rsidR="00963254" w:rsidRPr="00723F2F" w:rsidRDefault="00963254" w:rsidP="00963254">
            <w:pPr>
              <w:rPr>
                <w:spacing w:val="0"/>
                <w:sz w:val="22"/>
                <w:szCs w:val="22"/>
              </w:rPr>
            </w:pPr>
            <w:r w:rsidRPr="00723F2F">
              <w:rPr>
                <w:spacing w:val="0"/>
                <w:sz w:val="22"/>
                <w:szCs w:val="22"/>
              </w:rPr>
              <w:t>0.23 ± 0.15</w:t>
            </w:r>
          </w:p>
        </w:tc>
      </w:tr>
      <w:tr w:rsidR="00723F2F" w:rsidRPr="00A754DB" w14:paraId="6CA62F0D" w14:textId="77777777" w:rsidTr="00E633FB">
        <w:trPr>
          <w:trHeight w:val="290"/>
        </w:trPr>
        <w:tc>
          <w:tcPr>
            <w:tcW w:w="2568" w:type="dxa"/>
            <w:noWrap/>
          </w:tcPr>
          <w:p w14:paraId="24933371" w14:textId="77777777" w:rsidR="00963254" w:rsidRPr="00723F2F" w:rsidRDefault="00963254" w:rsidP="00963254">
            <w:pPr>
              <w:rPr>
                <w:spacing w:val="0"/>
                <w:sz w:val="22"/>
                <w:szCs w:val="22"/>
              </w:rPr>
            </w:pPr>
          </w:p>
        </w:tc>
        <w:tc>
          <w:tcPr>
            <w:tcW w:w="690" w:type="dxa"/>
          </w:tcPr>
          <w:p w14:paraId="40E26564" w14:textId="77777777" w:rsidR="00963254" w:rsidRPr="00723F2F" w:rsidRDefault="00963254" w:rsidP="00963254">
            <w:pPr>
              <w:rPr>
                <w:sz w:val="22"/>
                <w:szCs w:val="22"/>
              </w:rPr>
            </w:pPr>
          </w:p>
        </w:tc>
        <w:tc>
          <w:tcPr>
            <w:tcW w:w="1319" w:type="dxa"/>
          </w:tcPr>
          <w:p w14:paraId="22052A3F" w14:textId="04B8CECE" w:rsidR="00963254" w:rsidRPr="00723F2F" w:rsidRDefault="00963254" w:rsidP="00963254">
            <w:pPr>
              <w:rPr>
                <w:spacing w:val="0"/>
                <w:sz w:val="22"/>
                <w:szCs w:val="22"/>
              </w:rPr>
            </w:pPr>
          </w:p>
        </w:tc>
        <w:tc>
          <w:tcPr>
            <w:tcW w:w="118" w:type="dxa"/>
          </w:tcPr>
          <w:p w14:paraId="6FB93B88" w14:textId="77777777" w:rsidR="00963254" w:rsidRPr="00723F2F" w:rsidRDefault="00963254" w:rsidP="00963254">
            <w:pPr>
              <w:rPr>
                <w:sz w:val="22"/>
                <w:szCs w:val="22"/>
              </w:rPr>
            </w:pPr>
          </w:p>
        </w:tc>
        <w:tc>
          <w:tcPr>
            <w:tcW w:w="828" w:type="dxa"/>
          </w:tcPr>
          <w:p w14:paraId="3E29294E" w14:textId="6C93733F" w:rsidR="00963254" w:rsidRPr="00723F2F" w:rsidRDefault="00963254" w:rsidP="00963254">
            <w:pPr>
              <w:rPr>
                <w:spacing w:val="0"/>
                <w:sz w:val="22"/>
                <w:szCs w:val="22"/>
              </w:rPr>
            </w:pPr>
          </w:p>
        </w:tc>
        <w:tc>
          <w:tcPr>
            <w:tcW w:w="1408" w:type="dxa"/>
          </w:tcPr>
          <w:p w14:paraId="0BEEC282" w14:textId="77777777" w:rsidR="00963254" w:rsidRPr="00723F2F" w:rsidRDefault="00963254" w:rsidP="00963254">
            <w:pPr>
              <w:rPr>
                <w:sz w:val="22"/>
                <w:szCs w:val="22"/>
              </w:rPr>
            </w:pPr>
          </w:p>
        </w:tc>
        <w:tc>
          <w:tcPr>
            <w:tcW w:w="1425" w:type="dxa"/>
          </w:tcPr>
          <w:p w14:paraId="3C3A7174" w14:textId="77777777" w:rsidR="00963254" w:rsidRPr="00723F2F" w:rsidRDefault="00963254" w:rsidP="00963254">
            <w:pPr>
              <w:rPr>
                <w:sz w:val="22"/>
                <w:szCs w:val="22"/>
              </w:rPr>
            </w:pPr>
          </w:p>
        </w:tc>
        <w:tc>
          <w:tcPr>
            <w:tcW w:w="1567" w:type="dxa"/>
            <w:noWrap/>
          </w:tcPr>
          <w:p w14:paraId="4C22691B" w14:textId="011275B6" w:rsidR="00963254" w:rsidRPr="00723F2F" w:rsidRDefault="00963254" w:rsidP="00963254">
            <w:pPr>
              <w:rPr>
                <w:spacing w:val="0"/>
                <w:sz w:val="22"/>
                <w:szCs w:val="22"/>
              </w:rPr>
            </w:pPr>
          </w:p>
        </w:tc>
      </w:tr>
      <w:tr w:rsidR="00723F2F" w:rsidRPr="00A754DB" w14:paraId="496244BE" w14:textId="77777777" w:rsidTr="00E633FB">
        <w:trPr>
          <w:trHeight w:val="290"/>
        </w:trPr>
        <w:tc>
          <w:tcPr>
            <w:tcW w:w="2568" w:type="dxa"/>
            <w:noWrap/>
            <w:hideMark/>
          </w:tcPr>
          <w:p w14:paraId="557C39BB" w14:textId="46808B4F" w:rsidR="00963254" w:rsidRPr="00723F2F" w:rsidRDefault="00963254" w:rsidP="00963254">
            <w:pPr>
              <w:rPr>
                <w:spacing w:val="0"/>
                <w:sz w:val="22"/>
                <w:szCs w:val="22"/>
              </w:rPr>
            </w:pPr>
            <w:r w:rsidRPr="00723F2F">
              <w:rPr>
                <w:spacing w:val="0"/>
                <w:sz w:val="22"/>
                <w:szCs w:val="22"/>
              </w:rPr>
              <w:t>Activity abundance of eurytopic species</w:t>
            </w:r>
          </w:p>
        </w:tc>
        <w:tc>
          <w:tcPr>
            <w:tcW w:w="690" w:type="dxa"/>
          </w:tcPr>
          <w:p w14:paraId="60A2D89E" w14:textId="77777777" w:rsidR="00963254" w:rsidRPr="00723F2F" w:rsidRDefault="00963254" w:rsidP="00963254">
            <w:pPr>
              <w:rPr>
                <w:sz w:val="22"/>
                <w:szCs w:val="22"/>
              </w:rPr>
            </w:pPr>
          </w:p>
        </w:tc>
        <w:tc>
          <w:tcPr>
            <w:tcW w:w="1319" w:type="dxa"/>
          </w:tcPr>
          <w:p w14:paraId="0A2BFA21" w14:textId="614E1543" w:rsidR="00963254" w:rsidRPr="00723F2F" w:rsidRDefault="00963254" w:rsidP="00963254">
            <w:pPr>
              <w:rPr>
                <w:spacing w:val="0"/>
                <w:sz w:val="22"/>
                <w:szCs w:val="22"/>
              </w:rPr>
            </w:pPr>
            <w:r w:rsidRPr="00723F2F">
              <w:rPr>
                <w:spacing w:val="0"/>
                <w:sz w:val="22"/>
                <w:szCs w:val="22"/>
              </w:rPr>
              <w:t xml:space="preserve">Beetles per 84 </w:t>
            </w:r>
            <w:r w:rsidR="00AE1C1F" w:rsidRPr="00723F2F">
              <w:rPr>
                <w:spacing w:val="0"/>
                <w:sz w:val="22"/>
                <w:szCs w:val="22"/>
              </w:rPr>
              <w:t xml:space="preserve">trap </w:t>
            </w:r>
            <w:r w:rsidRPr="00723F2F">
              <w:rPr>
                <w:spacing w:val="0"/>
                <w:sz w:val="22"/>
                <w:szCs w:val="22"/>
              </w:rPr>
              <w:t>days</w:t>
            </w:r>
          </w:p>
        </w:tc>
        <w:tc>
          <w:tcPr>
            <w:tcW w:w="118" w:type="dxa"/>
          </w:tcPr>
          <w:p w14:paraId="34F5C78B" w14:textId="77777777" w:rsidR="00963254" w:rsidRPr="00723F2F" w:rsidRDefault="00963254" w:rsidP="00963254">
            <w:pPr>
              <w:rPr>
                <w:sz w:val="22"/>
                <w:szCs w:val="22"/>
              </w:rPr>
            </w:pPr>
          </w:p>
        </w:tc>
        <w:tc>
          <w:tcPr>
            <w:tcW w:w="828" w:type="dxa"/>
          </w:tcPr>
          <w:p w14:paraId="7F299485" w14:textId="0D91FF24" w:rsidR="00963254" w:rsidRPr="00723F2F" w:rsidRDefault="00963254" w:rsidP="00963254">
            <w:pPr>
              <w:rPr>
                <w:spacing w:val="0"/>
                <w:sz w:val="22"/>
                <w:szCs w:val="22"/>
              </w:rPr>
            </w:pPr>
            <w:r w:rsidRPr="00723F2F">
              <w:rPr>
                <w:spacing w:val="0"/>
                <w:sz w:val="22"/>
                <w:szCs w:val="22"/>
              </w:rPr>
              <w:t>2015</w:t>
            </w:r>
          </w:p>
        </w:tc>
        <w:tc>
          <w:tcPr>
            <w:tcW w:w="1408" w:type="dxa"/>
          </w:tcPr>
          <w:p w14:paraId="55CCF4DE" w14:textId="31713153" w:rsidR="00963254" w:rsidRPr="00723F2F" w:rsidRDefault="00963254" w:rsidP="00963254">
            <w:pPr>
              <w:rPr>
                <w:sz w:val="22"/>
                <w:szCs w:val="22"/>
              </w:rPr>
            </w:pPr>
            <w:r w:rsidRPr="00723F2F">
              <w:rPr>
                <w:spacing w:val="0"/>
                <w:sz w:val="22"/>
                <w:szCs w:val="22"/>
              </w:rPr>
              <w:t>12.4 ± 3.6</w:t>
            </w:r>
          </w:p>
        </w:tc>
        <w:tc>
          <w:tcPr>
            <w:tcW w:w="1425" w:type="dxa"/>
          </w:tcPr>
          <w:p w14:paraId="71D4330B" w14:textId="2459CAAF" w:rsidR="00963254" w:rsidRPr="00723F2F" w:rsidRDefault="00963254" w:rsidP="00963254">
            <w:pPr>
              <w:rPr>
                <w:sz w:val="22"/>
                <w:szCs w:val="22"/>
              </w:rPr>
            </w:pPr>
            <w:r w:rsidRPr="00723F2F">
              <w:rPr>
                <w:spacing w:val="0"/>
                <w:sz w:val="22"/>
                <w:szCs w:val="22"/>
              </w:rPr>
              <w:t>44.2 ± 15.4</w:t>
            </w:r>
          </w:p>
        </w:tc>
        <w:tc>
          <w:tcPr>
            <w:tcW w:w="1567" w:type="dxa"/>
            <w:noWrap/>
            <w:hideMark/>
          </w:tcPr>
          <w:p w14:paraId="19BF9F0A" w14:textId="4DB9F40B" w:rsidR="00963254" w:rsidRPr="00723F2F" w:rsidRDefault="00963254" w:rsidP="00963254">
            <w:pPr>
              <w:rPr>
                <w:spacing w:val="0"/>
                <w:sz w:val="22"/>
                <w:szCs w:val="22"/>
              </w:rPr>
            </w:pPr>
            <w:r w:rsidRPr="00723F2F">
              <w:rPr>
                <w:spacing w:val="0"/>
                <w:sz w:val="22"/>
                <w:szCs w:val="22"/>
              </w:rPr>
              <w:t>12.7 ± 3.1</w:t>
            </w:r>
          </w:p>
        </w:tc>
      </w:tr>
      <w:tr w:rsidR="00723F2F" w:rsidRPr="00A754DB" w14:paraId="1A808507" w14:textId="77777777" w:rsidTr="00E633FB">
        <w:trPr>
          <w:trHeight w:val="290"/>
        </w:trPr>
        <w:tc>
          <w:tcPr>
            <w:tcW w:w="2568" w:type="dxa"/>
            <w:noWrap/>
          </w:tcPr>
          <w:p w14:paraId="78B53069" w14:textId="77777777" w:rsidR="00963254" w:rsidRPr="00723F2F" w:rsidRDefault="00963254" w:rsidP="00963254">
            <w:pPr>
              <w:rPr>
                <w:spacing w:val="0"/>
                <w:sz w:val="22"/>
                <w:szCs w:val="22"/>
              </w:rPr>
            </w:pPr>
          </w:p>
        </w:tc>
        <w:tc>
          <w:tcPr>
            <w:tcW w:w="690" w:type="dxa"/>
          </w:tcPr>
          <w:p w14:paraId="021ADCA0" w14:textId="77777777" w:rsidR="00963254" w:rsidRPr="00723F2F" w:rsidRDefault="00963254" w:rsidP="00963254">
            <w:pPr>
              <w:rPr>
                <w:sz w:val="22"/>
                <w:szCs w:val="22"/>
              </w:rPr>
            </w:pPr>
          </w:p>
        </w:tc>
        <w:tc>
          <w:tcPr>
            <w:tcW w:w="1319" w:type="dxa"/>
          </w:tcPr>
          <w:p w14:paraId="2D04ED6C" w14:textId="135013F8" w:rsidR="00963254" w:rsidRPr="00723F2F" w:rsidRDefault="00963254" w:rsidP="00963254">
            <w:pPr>
              <w:rPr>
                <w:spacing w:val="0"/>
                <w:sz w:val="22"/>
                <w:szCs w:val="22"/>
              </w:rPr>
            </w:pPr>
          </w:p>
        </w:tc>
        <w:tc>
          <w:tcPr>
            <w:tcW w:w="118" w:type="dxa"/>
          </w:tcPr>
          <w:p w14:paraId="68AF2AAA" w14:textId="77777777" w:rsidR="00963254" w:rsidRPr="00723F2F" w:rsidRDefault="00963254" w:rsidP="00963254">
            <w:pPr>
              <w:rPr>
                <w:sz w:val="22"/>
                <w:szCs w:val="22"/>
              </w:rPr>
            </w:pPr>
          </w:p>
        </w:tc>
        <w:tc>
          <w:tcPr>
            <w:tcW w:w="828" w:type="dxa"/>
          </w:tcPr>
          <w:p w14:paraId="5A0F1857" w14:textId="273CF5D1" w:rsidR="00963254" w:rsidRPr="00723F2F" w:rsidRDefault="00963254" w:rsidP="00963254">
            <w:pPr>
              <w:rPr>
                <w:spacing w:val="0"/>
                <w:sz w:val="22"/>
                <w:szCs w:val="22"/>
              </w:rPr>
            </w:pPr>
            <w:r w:rsidRPr="00723F2F">
              <w:rPr>
                <w:spacing w:val="0"/>
                <w:sz w:val="22"/>
                <w:szCs w:val="22"/>
              </w:rPr>
              <w:t>2022</w:t>
            </w:r>
          </w:p>
        </w:tc>
        <w:tc>
          <w:tcPr>
            <w:tcW w:w="1408" w:type="dxa"/>
          </w:tcPr>
          <w:p w14:paraId="6965B22F" w14:textId="5E7E00A9" w:rsidR="00963254" w:rsidRPr="00723F2F" w:rsidRDefault="00963254" w:rsidP="00963254">
            <w:pPr>
              <w:rPr>
                <w:sz w:val="22"/>
                <w:szCs w:val="22"/>
              </w:rPr>
            </w:pPr>
            <w:r w:rsidRPr="00723F2F">
              <w:rPr>
                <w:spacing w:val="0"/>
                <w:sz w:val="22"/>
                <w:szCs w:val="22"/>
              </w:rPr>
              <w:t>15.5 ± 3.6</w:t>
            </w:r>
          </w:p>
        </w:tc>
        <w:tc>
          <w:tcPr>
            <w:tcW w:w="1425" w:type="dxa"/>
          </w:tcPr>
          <w:p w14:paraId="0E84BC14" w14:textId="23C16ED2" w:rsidR="00963254" w:rsidRPr="00723F2F" w:rsidRDefault="00963254" w:rsidP="00963254">
            <w:pPr>
              <w:rPr>
                <w:sz w:val="22"/>
                <w:szCs w:val="22"/>
              </w:rPr>
            </w:pPr>
            <w:r w:rsidRPr="00723F2F">
              <w:rPr>
                <w:spacing w:val="0"/>
                <w:sz w:val="22"/>
                <w:szCs w:val="22"/>
              </w:rPr>
              <w:t>20.2 ± 8.7</w:t>
            </w:r>
          </w:p>
        </w:tc>
        <w:tc>
          <w:tcPr>
            <w:tcW w:w="1567" w:type="dxa"/>
            <w:noWrap/>
          </w:tcPr>
          <w:p w14:paraId="1025B213" w14:textId="7A3997E2" w:rsidR="00963254" w:rsidRPr="00723F2F" w:rsidRDefault="00963254" w:rsidP="00963254">
            <w:pPr>
              <w:rPr>
                <w:spacing w:val="0"/>
                <w:sz w:val="22"/>
                <w:szCs w:val="22"/>
              </w:rPr>
            </w:pPr>
            <w:r w:rsidRPr="00723F2F">
              <w:rPr>
                <w:spacing w:val="0"/>
                <w:sz w:val="22"/>
                <w:szCs w:val="22"/>
              </w:rPr>
              <w:t>11.1 ± 1.4</w:t>
            </w:r>
          </w:p>
        </w:tc>
      </w:tr>
      <w:tr w:rsidR="00723F2F" w:rsidRPr="00A754DB" w14:paraId="5052A138" w14:textId="77777777" w:rsidTr="00E633FB">
        <w:trPr>
          <w:trHeight w:val="290"/>
        </w:trPr>
        <w:tc>
          <w:tcPr>
            <w:tcW w:w="2568" w:type="dxa"/>
            <w:noWrap/>
          </w:tcPr>
          <w:p w14:paraId="711BBD6A" w14:textId="77777777" w:rsidR="00963254" w:rsidRPr="00723F2F" w:rsidRDefault="00963254" w:rsidP="00963254">
            <w:pPr>
              <w:rPr>
                <w:spacing w:val="0"/>
                <w:sz w:val="22"/>
                <w:szCs w:val="22"/>
              </w:rPr>
            </w:pPr>
          </w:p>
        </w:tc>
        <w:tc>
          <w:tcPr>
            <w:tcW w:w="690" w:type="dxa"/>
          </w:tcPr>
          <w:p w14:paraId="7BA60DA2" w14:textId="77777777" w:rsidR="00963254" w:rsidRPr="00723F2F" w:rsidRDefault="00963254" w:rsidP="00963254">
            <w:pPr>
              <w:rPr>
                <w:sz w:val="22"/>
                <w:szCs w:val="22"/>
              </w:rPr>
            </w:pPr>
          </w:p>
        </w:tc>
        <w:tc>
          <w:tcPr>
            <w:tcW w:w="1319" w:type="dxa"/>
          </w:tcPr>
          <w:p w14:paraId="00904955" w14:textId="494BCA8B" w:rsidR="00963254" w:rsidRPr="00723F2F" w:rsidRDefault="00963254" w:rsidP="00963254">
            <w:pPr>
              <w:rPr>
                <w:spacing w:val="0"/>
                <w:sz w:val="22"/>
                <w:szCs w:val="22"/>
              </w:rPr>
            </w:pPr>
          </w:p>
        </w:tc>
        <w:tc>
          <w:tcPr>
            <w:tcW w:w="118" w:type="dxa"/>
          </w:tcPr>
          <w:p w14:paraId="33432862" w14:textId="77777777" w:rsidR="00963254" w:rsidRPr="00723F2F" w:rsidRDefault="00963254" w:rsidP="00963254">
            <w:pPr>
              <w:rPr>
                <w:sz w:val="22"/>
                <w:szCs w:val="22"/>
              </w:rPr>
            </w:pPr>
          </w:p>
        </w:tc>
        <w:tc>
          <w:tcPr>
            <w:tcW w:w="828" w:type="dxa"/>
          </w:tcPr>
          <w:p w14:paraId="503E74DB" w14:textId="75C575BF" w:rsidR="00963254" w:rsidRPr="00723F2F" w:rsidRDefault="00963254" w:rsidP="00963254">
            <w:pPr>
              <w:rPr>
                <w:spacing w:val="0"/>
                <w:sz w:val="22"/>
                <w:szCs w:val="22"/>
              </w:rPr>
            </w:pPr>
          </w:p>
        </w:tc>
        <w:tc>
          <w:tcPr>
            <w:tcW w:w="1408" w:type="dxa"/>
          </w:tcPr>
          <w:p w14:paraId="662B27C1" w14:textId="77777777" w:rsidR="00963254" w:rsidRPr="00723F2F" w:rsidRDefault="00963254" w:rsidP="00963254">
            <w:pPr>
              <w:rPr>
                <w:sz w:val="22"/>
                <w:szCs w:val="22"/>
              </w:rPr>
            </w:pPr>
          </w:p>
        </w:tc>
        <w:tc>
          <w:tcPr>
            <w:tcW w:w="1425" w:type="dxa"/>
          </w:tcPr>
          <w:p w14:paraId="773D1A1A" w14:textId="77777777" w:rsidR="00963254" w:rsidRPr="00723F2F" w:rsidRDefault="00963254" w:rsidP="00963254">
            <w:pPr>
              <w:rPr>
                <w:sz w:val="22"/>
                <w:szCs w:val="22"/>
              </w:rPr>
            </w:pPr>
          </w:p>
        </w:tc>
        <w:tc>
          <w:tcPr>
            <w:tcW w:w="1567" w:type="dxa"/>
            <w:noWrap/>
          </w:tcPr>
          <w:p w14:paraId="0715DE63" w14:textId="2CDB61A1" w:rsidR="00963254" w:rsidRPr="00723F2F" w:rsidRDefault="00963254" w:rsidP="00963254">
            <w:pPr>
              <w:rPr>
                <w:spacing w:val="0"/>
                <w:sz w:val="22"/>
                <w:szCs w:val="22"/>
              </w:rPr>
            </w:pPr>
          </w:p>
        </w:tc>
      </w:tr>
      <w:tr w:rsidR="00723F2F" w:rsidRPr="00A754DB" w14:paraId="6694FE32" w14:textId="77777777" w:rsidTr="00E633FB">
        <w:trPr>
          <w:trHeight w:val="290"/>
        </w:trPr>
        <w:tc>
          <w:tcPr>
            <w:tcW w:w="2568" w:type="dxa"/>
            <w:noWrap/>
            <w:hideMark/>
          </w:tcPr>
          <w:p w14:paraId="59F4061D" w14:textId="25389C57" w:rsidR="00963254" w:rsidRPr="00723F2F" w:rsidRDefault="00963254" w:rsidP="00963254">
            <w:pPr>
              <w:rPr>
                <w:spacing w:val="0"/>
                <w:sz w:val="22"/>
                <w:szCs w:val="22"/>
              </w:rPr>
            </w:pPr>
            <w:r w:rsidRPr="00723F2F">
              <w:rPr>
                <w:spacing w:val="0"/>
                <w:sz w:val="22"/>
                <w:szCs w:val="22"/>
              </w:rPr>
              <w:t>Activity abundance of forest-specialist species</w:t>
            </w:r>
          </w:p>
        </w:tc>
        <w:tc>
          <w:tcPr>
            <w:tcW w:w="690" w:type="dxa"/>
          </w:tcPr>
          <w:p w14:paraId="1728C969" w14:textId="77777777" w:rsidR="00963254" w:rsidRPr="00723F2F" w:rsidRDefault="00963254" w:rsidP="00963254">
            <w:pPr>
              <w:rPr>
                <w:sz w:val="22"/>
                <w:szCs w:val="22"/>
              </w:rPr>
            </w:pPr>
          </w:p>
        </w:tc>
        <w:tc>
          <w:tcPr>
            <w:tcW w:w="1319" w:type="dxa"/>
          </w:tcPr>
          <w:p w14:paraId="67D575DF" w14:textId="65069CD6" w:rsidR="00963254" w:rsidRPr="00723F2F" w:rsidRDefault="00963254" w:rsidP="00963254">
            <w:pPr>
              <w:rPr>
                <w:spacing w:val="0"/>
                <w:sz w:val="22"/>
                <w:szCs w:val="22"/>
              </w:rPr>
            </w:pPr>
            <w:r w:rsidRPr="00723F2F">
              <w:rPr>
                <w:spacing w:val="0"/>
                <w:sz w:val="22"/>
                <w:szCs w:val="22"/>
              </w:rPr>
              <w:t xml:space="preserve">Beetles per 84 </w:t>
            </w:r>
            <w:r w:rsidR="00AE1C1F" w:rsidRPr="00723F2F">
              <w:rPr>
                <w:spacing w:val="0"/>
                <w:sz w:val="22"/>
                <w:szCs w:val="22"/>
              </w:rPr>
              <w:t xml:space="preserve">trap </w:t>
            </w:r>
            <w:r w:rsidRPr="00723F2F">
              <w:rPr>
                <w:spacing w:val="0"/>
                <w:sz w:val="22"/>
                <w:szCs w:val="22"/>
              </w:rPr>
              <w:t>days</w:t>
            </w:r>
          </w:p>
        </w:tc>
        <w:tc>
          <w:tcPr>
            <w:tcW w:w="118" w:type="dxa"/>
          </w:tcPr>
          <w:p w14:paraId="3742798E" w14:textId="77777777" w:rsidR="00963254" w:rsidRPr="00723F2F" w:rsidRDefault="00963254" w:rsidP="00963254">
            <w:pPr>
              <w:rPr>
                <w:sz w:val="22"/>
                <w:szCs w:val="22"/>
              </w:rPr>
            </w:pPr>
          </w:p>
        </w:tc>
        <w:tc>
          <w:tcPr>
            <w:tcW w:w="828" w:type="dxa"/>
          </w:tcPr>
          <w:p w14:paraId="2DEF2B0A" w14:textId="7DAED586" w:rsidR="00963254" w:rsidRPr="00723F2F" w:rsidRDefault="00963254" w:rsidP="00963254">
            <w:pPr>
              <w:rPr>
                <w:spacing w:val="0"/>
                <w:sz w:val="22"/>
                <w:szCs w:val="22"/>
              </w:rPr>
            </w:pPr>
            <w:r w:rsidRPr="00723F2F">
              <w:rPr>
                <w:spacing w:val="0"/>
                <w:sz w:val="22"/>
                <w:szCs w:val="22"/>
              </w:rPr>
              <w:t>2015</w:t>
            </w:r>
          </w:p>
        </w:tc>
        <w:tc>
          <w:tcPr>
            <w:tcW w:w="1408" w:type="dxa"/>
          </w:tcPr>
          <w:p w14:paraId="7C8B13A5" w14:textId="22EC467D" w:rsidR="00963254" w:rsidRPr="00723F2F" w:rsidRDefault="00963254" w:rsidP="00963254">
            <w:pPr>
              <w:rPr>
                <w:sz w:val="22"/>
                <w:szCs w:val="22"/>
              </w:rPr>
            </w:pPr>
            <w:r w:rsidRPr="00723F2F">
              <w:rPr>
                <w:spacing w:val="0"/>
                <w:sz w:val="22"/>
                <w:szCs w:val="22"/>
              </w:rPr>
              <w:t>14.3 ± 4.2</w:t>
            </w:r>
          </w:p>
        </w:tc>
        <w:tc>
          <w:tcPr>
            <w:tcW w:w="1425" w:type="dxa"/>
          </w:tcPr>
          <w:p w14:paraId="760C0C3C" w14:textId="4EC5408F" w:rsidR="00963254" w:rsidRPr="00723F2F" w:rsidRDefault="00963254" w:rsidP="00963254">
            <w:pPr>
              <w:rPr>
                <w:sz w:val="22"/>
                <w:szCs w:val="22"/>
              </w:rPr>
            </w:pPr>
            <w:r w:rsidRPr="00723F2F">
              <w:rPr>
                <w:spacing w:val="0"/>
                <w:sz w:val="22"/>
                <w:szCs w:val="22"/>
              </w:rPr>
              <w:t>37.1 ± 14.3</w:t>
            </w:r>
          </w:p>
        </w:tc>
        <w:tc>
          <w:tcPr>
            <w:tcW w:w="1567" w:type="dxa"/>
            <w:noWrap/>
            <w:hideMark/>
          </w:tcPr>
          <w:p w14:paraId="019B5F41" w14:textId="0192C13E" w:rsidR="00963254" w:rsidRPr="00723F2F" w:rsidRDefault="00963254" w:rsidP="00963254">
            <w:pPr>
              <w:rPr>
                <w:spacing w:val="0"/>
                <w:sz w:val="22"/>
                <w:szCs w:val="22"/>
              </w:rPr>
            </w:pPr>
            <w:r w:rsidRPr="00723F2F">
              <w:rPr>
                <w:spacing w:val="0"/>
                <w:sz w:val="22"/>
                <w:szCs w:val="22"/>
              </w:rPr>
              <w:t>13.9 ± 2.8</w:t>
            </w:r>
          </w:p>
        </w:tc>
      </w:tr>
      <w:tr w:rsidR="00723F2F" w:rsidRPr="00A754DB" w14:paraId="01DBC1D7" w14:textId="77777777" w:rsidTr="00E633FB">
        <w:trPr>
          <w:trHeight w:val="290"/>
        </w:trPr>
        <w:tc>
          <w:tcPr>
            <w:tcW w:w="2568" w:type="dxa"/>
            <w:noWrap/>
          </w:tcPr>
          <w:p w14:paraId="4D9D96B1" w14:textId="77777777" w:rsidR="00963254" w:rsidRPr="00723F2F" w:rsidRDefault="00963254" w:rsidP="00963254">
            <w:pPr>
              <w:rPr>
                <w:spacing w:val="0"/>
                <w:sz w:val="22"/>
                <w:szCs w:val="22"/>
              </w:rPr>
            </w:pPr>
          </w:p>
        </w:tc>
        <w:tc>
          <w:tcPr>
            <w:tcW w:w="690" w:type="dxa"/>
          </w:tcPr>
          <w:p w14:paraId="7042CA3F" w14:textId="77777777" w:rsidR="00963254" w:rsidRPr="00723F2F" w:rsidRDefault="00963254" w:rsidP="00963254">
            <w:pPr>
              <w:rPr>
                <w:sz w:val="22"/>
                <w:szCs w:val="22"/>
              </w:rPr>
            </w:pPr>
          </w:p>
        </w:tc>
        <w:tc>
          <w:tcPr>
            <w:tcW w:w="1319" w:type="dxa"/>
          </w:tcPr>
          <w:p w14:paraId="2FBAD68E" w14:textId="3132430B" w:rsidR="00963254" w:rsidRPr="00723F2F" w:rsidRDefault="00963254" w:rsidP="00963254">
            <w:pPr>
              <w:rPr>
                <w:spacing w:val="0"/>
                <w:sz w:val="22"/>
                <w:szCs w:val="22"/>
              </w:rPr>
            </w:pPr>
          </w:p>
        </w:tc>
        <w:tc>
          <w:tcPr>
            <w:tcW w:w="118" w:type="dxa"/>
          </w:tcPr>
          <w:p w14:paraId="1D0DB34A" w14:textId="77777777" w:rsidR="00963254" w:rsidRPr="00723F2F" w:rsidRDefault="00963254" w:rsidP="00963254">
            <w:pPr>
              <w:rPr>
                <w:sz w:val="22"/>
                <w:szCs w:val="22"/>
              </w:rPr>
            </w:pPr>
          </w:p>
        </w:tc>
        <w:tc>
          <w:tcPr>
            <w:tcW w:w="828" w:type="dxa"/>
          </w:tcPr>
          <w:p w14:paraId="31AAD90C" w14:textId="397372F3" w:rsidR="00963254" w:rsidRPr="00723F2F" w:rsidRDefault="00963254" w:rsidP="00963254">
            <w:pPr>
              <w:rPr>
                <w:spacing w:val="0"/>
                <w:sz w:val="22"/>
                <w:szCs w:val="22"/>
              </w:rPr>
            </w:pPr>
            <w:r w:rsidRPr="00723F2F">
              <w:rPr>
                <w:spacing w:val="0"/>
                <w:sz w:val="22"/>
                <w:szCs w:val="22"/>
              </w:rPr>
              <w:t>2022</w:t>
            </w:r>
          </w:p>
        </w:tc>
        <w:tc>
          <w:tcPr>
            <w:tcW w:w="1408" w:type="dxa"/>
          </w:tcPr>
          <w:p w14:paraId="32700FCE" w14:textId="5D58DCE2" w:rsidR="00963254" w:rsidRPr="00723F2F" w:rsidRDefault="00963254" w:rsidP="00963254">
            <w:pPr>
              <w:rPr>
                <w:sz w:val="22"/>
                <w:szCs w:val="22"/>
              </w:rPr>
            </w:pPr>
            <w:r w:rsidRPr="00723F2F">
              <w:rPr>
                <w:spacing w:val="0"/>
                <w:sz w:val="22"/>
                <w:szCs w:val="22"/>
              </w:rPr>
              <w:t>13.7 ± 3.2</w:t>
            </w:r>
          </w:p>
        </w:tc>
        <w:tc>
          <w:tcPr>
            <w:tcW w:w="1425" w:type="dxa"/>
          </w:tcPr>
          <w:p w14:paraId="69EFBB0E" w14:textId="004A98BA" w:rsidR="00963254" w:rsidRPr="00723F2F" w:rsidRDefault="00963254" w:rsidP="00963254">
            <w:pPr>
              <w:rPr>
                <w:sz w:val="22"/>
                <w:szCs w:val="22"/>
              </w:rPr>
            </w:pPr>
            <w:r w:rsidRPr="00723F2F">
              <w:rPr>
                <w:spacing w:val="0"/>
                <w:sz w:val="22"/>
                <w:szCs w:val="22"/>
              </w:rPr>
              <w:t>9.3 ± 1.9</w:t>
            </w:r>
          </w:p>
        </w:tc>
        <w:tc>
          <w:tcPr>
            <w:tcW w:w="1567" w:type="dxa"/>
            <w:noWrap/>
          </w:tcPr>
          <w:p w14:paraId="0255658C" w14:textId="5285969C" w:rsidR="00963254" w:rsidRPr="00723F2F" w:rsidRDefault="00963254" w:rsidP="00963254">
            <w:pPr>
              <w:rPr>
                <w:spacing w:val="0"/>
                <w:sz w:val="22"/>
                <w:szCs w:val="22"/>
              </w:rPr>
            </w:pPr>
            <w:r w:rsidRPr="00723F2F">
              <w:rPr>
                <w:spacing w:val="0"/>
                <w:sz w:val="22"/>
                <w:szCs w:val="22"/>
              </w:rPr>
              <w:t>11.6 ± 2.1</w:t>
            </w:r>
          </w:p>
        </w:tc>
      </w:tr>
      <w:tr w:rsidR="00723F2F" w:rsidRPr="00A754DB" w14:paraId="491F1A6F" w14:textId="77777777" w:rsidTr="00E633FB">
        <w:trPr>
          <w:trHeight w:val="290"/>
        </w:trPr>
        <w:tc>
          <w:tcPr>
            <w:tcW w:w="2568" w:type="dxa"/>
            <w:noWrap/>
          </w:tcPr>
          <w:p w14:paraId="4197A8B8" w14:textId="77777777" w:rsidR="00963254" w:rsidRPr="00723F2F" w:rsidRDefault="00963254" w:rsidP="00963254">
            <w:pPr>
              <w:rPr>
                <w:spacing w:val="0"/>
                <w:sz w:val="22"/>
                <w:szCs w:val="22"/>
              </w:rPr>
            </w:pPr>
          </w:p>
        </w:tc>
        <w:tc>
          <w:tcPr>
            <w:tcW w:w="690" w:type="dxa"/>
          </w:tcPr>
          <w:p w14:paraId="04154B5A" w14:textId="77777777" w:rsidR="00963254" w:rsidRPr="00723F2F" w:rsidRDefault="00963254" w:rsidP="00963254">
            <w:pPr>
              <w:rPr>
                <w:sz w:val="22"/>
                <w:szCs w:val="22"/>
              </w:rPr>
            </w:pPr>
          </w:p>
        </w:tc>
        <w:tc>
          <w:tcPr>
            <w:tcW w:w="1319" w:type="dxa"/>
          </w:tcPr>
          <w:p w14:paraId="67D93F08" w14:textId="2FA5BB75" w:rsidR="00963254" w:rsidRPr="00723F2F" w:rsidRDefault="00963254" w:rsidP="00963254">
            <w:pPr>
              <w:rPr>
                <w:spacing w:val="0"/>
                <w:sz w:val="22"/>
                <w:szCs w:val="22"/>
              </w:rPr>
            </w:pPr>
          </w:p>
        </w:tc>
        <w:tc>
          <w:tcPr>
            <w:tcW w:w="118" w:type="dxa"/>
          </w:tcPr>
          <w:p w14:paraId="45A793BA" w14:textId="77777777" w:rsidR="00963254" w:rsidRPr="00723F2F" w:rsidRDefault="00963254" w:rsidP="00963254">
            <w:pPr>
              <w:rPr>
                <w:sz w:val="22"/>
                <w:szCs w:val="22"/>
              </w:rPr>
            </w:pPr>
          </w:p>
        </w:tc>
        <w:tc>
          <w:tcPr>
            <w:tcW w:w="828" w:type="dxa"/>
          </w:tcPr>
          <w:p w14:paraId="723063D2" w14:textId="65C4B02D" w:rsidR="00963254" w:rsidRPr="00723F2F" w:rsidRDefault="00963254" w:rsidP="00963254">
            <w:pPr>
              <w:rPr>
                <w:spacing w:val="0"/>
                <w:sz w:val="22"/>
                <w:szCs w:val="22"/>
              </w:rPr>
            </w:pPr>
          </w:p>
        </w:tc>
        <w:tc>
          <w:tcPr>
            <w:tcW w:w="1408" w:type="dxa"/>
          </w:tcPr>
          <w:p w14:paraId="3D4C4AF5" w14:textId="77777777" w:rsidR="00963254" w:rsidRPr="00723F2F" w:rsidRDefault="00963254" w:rsidP="00963254">
            <w:pPr>
              <w:rPr>
                <w:sz w:val="22"/>
                <w:szCs w:val="22"/>
              </w:rPr>
            </w:pPr>
          </w:p>
        </w:tc>
        <w:tc>
          <w:tcPr>
            <w:tcW w:w="1425" w:type="dxa"/>
          </w:tcPr>
          <w:p w14:paraId="0B834132" w14:textId="77777777" w:rsidR="00963254" w:rsidRPr="00723F2F" w:rsidRDefault="00963254" w:rsidP="00963254">
            <w:pPr>
              <w:rPr>
                <w:sz w:val="22"/>
                <w:szCs w:val="22"/>
              </w:rPr>
            </w:pPr>
          </w:p>
        </w:tc>
        <w:tc>
          <w:tcPr>
            <w:tcW w:w="1567" w:type="dxa"/>
            <w:noWrap/>
          </w:tcPr>
          <w:p w14:paraId="45726C58" w14:textId="581DD50D" w:rsidR="00963254" w:rsidRPr="00723F2F" w:rsidRDefault="00963254" w:rsidP="00963254">
            <w:pPr>
              <w:rPr>
                <w:spacing w:val="0"/>
                <w:sz w:val="22"/>
                <w:szCs w:val="22"/>
              </w:rPr>
            </w:pPr>
          </w:p>
        </w:tc>
      </w:tr>
      <w:tr w:rsidR="00723F2F" w:rsidRPr="00A754DB" w14:paraId="4CB26B2A" w14:textId="77777777" w:rsidTr="00E633FB">
        <w:trPr>
          <w:trHeight w:val="290"/>
        </w:trPr>
        <w:tc>
          <w:tcPr>
            <w:tcW w:w="2568" w:type="dxa"/>
            <w:noWrap/>
            <w:hideMark/>
          </w:tcPr>
          <w:p w14:paraId="7CE8B4C8" w14:textId="5E6C3176" w:rsidR="00963254" w:rsidRPr="00723F2F" w:rsidRDefault="00963254" w:rsidP="00963254">
            <w:pPr>
              <w:rPr>
                <w:spacing w:val="0"/>
                <w:sz w:val="22"/>
                <w:szCs w:val="22"/>
              </w:rPr>
            </w:pPr>
            <w:r w:rsidRPr="00723F2F">
              <w:rPr>
                <w:spacing w:val="0"/>
                <w:sz w:val="22"/>
                <w:szCs w:val="22"/>
              </w:rPr>
              <w:t>Species richness</w:t>
            </w:r>
          </w:p>
        </w:tc>
        <w:tc>
          <w:tcPr>
            <w:tcW w:w="690" w:type="dxa"/>
          </w:tcPr>
          <w:p w14:paraId="0E32D206" w14:textId="77777777" w:rsidR="00963254" w:rsidRPr="00723F2F" w:rsidRDefault="00963254" w:rsidP="00963254">
            <w:pPr>
              <w:rPr>
                <w:sz w:val="22"/>
                <w:szCs w:val="22"/>
              </w:rPr>
            </w:pPr>
          </w:p>
        </w:tc>
        <w:tc>
          <w:tcPr>
            <w:tcW w:w="1319" w:type="dxa"/>
          </w:tcPr>
          <w:p w14:paraId="56C74956" w14:textId="35D38219" w:rsidR="00963254" w:rsidRPr="00723F2F" w:rsidRDefault="00963254" w:rsidP="00963254">
            <w:pPr>
              <w:rPr>
                <w:spacing w:val="0"/>
                <w:sz w:val="22"/>
                <w:szCs w:val="22"/>
              </w:rPr>
            </w:pPr>
            <w:r w:rsidRPr="00723F2F">
              <w:rPr>
                <w:spacing w:val="0"/>
                <w:sz w:val="22"/>
                <w:szCs w:val="22"/>
              </w:rPr>
              <w:t>Number of species</w:t>
            </w:r>
          </w:p>
        </w:tc>
        <w:tc>
          <w:tcPr>
            <w:tcW w:w="118" w:type="dxa"/>
          </w:tcPr>
          <w:p w14:paraId="00A75CB7" w14:textId="77777777" w:rsidR="00963254" w:rsidRPr="00723F2F" w:rsidRDefault="00963254" w:rsidP="00963254">
            <w:pPr>
              <w:rPr>
                <w:sz w:val="22"/>
                <w:szCs w:val="22"/>
              </w:rPr>
            </w:pPr>
          </w:p>
        </w:tc>
        <w:tc>
          <w:tcPr>
            <w:tcW w:w="828" w:type="dxa"/>
          </w:tcPr>
          <w:p w14:paraId="164FF6FF" w14:textId="1050A3C4" w:rsidR="00963254" w:rsidRPr="00723F2F" w:rsidRDefault="00963254" w:rsidP="00963254">
            <w:pPr>
              <w:rPr>
                <w:spacing w:val="0"/>
                <w:sz w:val="22"/>
                <w:szCs w:val="22"/>
              </w:rPr>
            </w:pPr>
            <w:r w:rsidRPr="00723F2F">
              <w:rPr>
                <w:spacing w:val="0"/>
                <w:sz w:val="22"/>
                <w:szCs w:val="22"/>
              </w:rPr>
              <w:t>2015</w:t>
            </w:r>
          </w:p>
        </w:tc>
        <w:tc>
          <w:tcPr>
            <w:tcW w:w="1408" w:type="dxa"/>
          </w:tcPr>
          <w:p w14:paraId="40A4148C" w14:textId="351EC223" w:rsidR="00963254" w:rsidRPr="00723F2F" w:rsidRDefault="00963254" w:rsidP="00963254">
            <w:pPr>
              <w:rPr>
                <w:sz w:val="22"/>
                <w:szCs w:val="22"/>
              </w:rPr>
            </w:pPr>
            <w:r w:rsidRPr="00723F2F">
              <w:rPr>
                <w:spacing w:val="0"/>
                <w:sz w:val="22"/>
                <w:szCs w:val="22"/>
              </w:rPr>
              <w:t>8.0 ± 1.6</w:t>
            </w:r>
          </w:p>
        </w:tc>
        <w:tc>
          <w:tcPr>
            <w:tcW w:w="1425" w:type="dxa"/>
          </w:tcPr>
          <w:p w14:paraId="105DDBF1" w14:textId="48D1C4D4" w:rsidR="00963254" w:rsidRPr="00723F2F" w:rsidRDefault="00963254" w:rsidP="00963254">
            <w:pPr>
              <w:rPr>
                <w:sz w:val="22"/>
                <w:szCs w:val="22"/>
              </w:rPr>
            </w:pPr>
            <w:r w:rsidRPr="00723F2F">
              <w:rPr>
                <w:spacing w:val="0"/>
                <w:sz w:val="22"/>
                <w:szCs w:val="22"/>
              </w:rPr>
              <w:t>11.7 ± 0.8</w:t>
            </w:r>
          </w:p>
        </w:tc>
        <w:tc>
          <w:tcPr>
            <w:tcW w:w="1567" w:type="dxa"/>
            <w:noWrap/>
            <w:hideMark/>
          </w:tcPr>
          <w:p w14:paraId="066C451C" w14:textId="391FB48A" w:rsidR="00963254" w:rsidRPr="00723F2F" w:rsidRDefault="00963254" w:rsidP="00963254">
            <w:pPr>
              <w:rPr>
                <w:spacing w:val="0"/>
                <w:sz w:val="22"/>
                <w:szCs w:val="22"/>
              </w:rPr>
            </w:pPr>
            <w:r w:rsidRPr="00723F2F">
              <w:rPr>
                <w:spacing w:val="0"/>
                <w:sz w:val="22"/>
                <w:szCs w:val="22"/>
              </w:rPr>
              <w:t>6.7 ± 0.7</w:t>
            </w:r>
          </w:p>
        </w:tc>
      </w:tr>
      <w:tr w:rsidR="00723F2F" w:rsidRPr="00A754DB" w14:paraId="70110CC7" w14:textId="77777777" w:rsidTr="00E633FB">
        <w:trPr>
          <w:trHeight w:val="290"/>
        </w:trPr>
        <w:tc>
          <w:tcPr>
            <w:tcW w:w="2568" w:type="dxa"/>
            <w:noWrap/>
          </w:tcPr>
          <w:p w14:paraId="50E56958" w14:textId="77777777" w:rsidR="00963254" w:rsidRPr="00723F2F" w:rsidRDefault="00963254" w:rsidP="00963254">
            <w:pPr>
              <w:rPr>
                <w:spacing w:val="0"/>
                <w:sz w:val="22"/>
                <w:szCs w:val="22"/>
              </w:rPr>
            </w:pPr>
          </w:p>
        </w:tc>
        <w:tc>
          <w:tcPr>
            <w:tcW w:w="690" w:type="dxa"/>
          </w:tcPr>
          <w:p w14:paraId="4EA55CF1" w14:textId="77777777" w:rsidR="00963254" w:rsidRPr="00723F2F" w:rsidRDefault="00963254" w:rsidP="00963254">
            <w:pPr>
              <w:rPr>
                <w:sz w:val="22"/>
                <w:szCs w:val="22"/>
              </w:rPr>
            </w:pPr>
          </w:p>
        </w:tc>
        <w:tc>
          <w:tcPr>
            <w:tcW w:w="1319" w:type="dxa"/>
          </w:tcPr>
          <w:p w14:paraId="34B151AE" w14:textId="12E3F7C8" w:rsidR="00963254" w:rsidRPr="00723F2F" w:rsidRDefault="00963254" w:rsidP="00963254">
            <w:pPr>
              <w:rPr>
                <w:spacing w:val="0"/>
                <w:sz w:val="22"/>
                <w:szCs w:val="22"/>
              </w:rPr>
            </w:pPr>
          </w:p>
        </w:tc>
        <w:tc>
          <w:tcPr>
            <w:tcW w:w="118" w:type="dxa"/>
          </w:tcPr>
          <w:p w14:paraId="699B63A0" w14:textId="77777777" w:rsidR="00963254" w:rsidRPr="00723F2F" w:rsidRDefault="00963254" w:rsidP="00963254">
            <w:pPr>
              <w:rPr>
                <w:sz w:val="22"/>
                <w:szCs w:val="22"/>
              </w:rPr>
            </w:pPr>
          </w:p>
        </w:tc>
        <w:tc>
          <w:tcPr>
            <w:tcW w:w="828" w:type="dxa"/>
          </w:tcPr>
          <w:p w14:paraId="0C0746CA" w14:textId="33233B01" w:rsidR="00963254" w:rsidRPr="00723F2F" w:rsidRDefault="00963254" w:rsidP="00963254">
            <w:pPr>
              <w:rPr>
                <w:spacing w:val="0"/>
                <w:sz w:val="22"/>
                <w:szCs w:val="22"/>
              </w:rPr>
            </w:pPr>
            <w:r w:rsidRPr="00723F2F">
              <w:rPr>
                <w:spacing w:val="0"/>
                <w:sz w:val="22"/>
                <w:szCs w:val="22"/>
              </w:rPr>
              <w:t>2022</w:t>
            </w:r>
          </w:p>
        </w:tc>
        <w:tc>
          <w:tcPr>
            <w:tcW w:w="1408" w:type="dxa"/>
          </w:tcPr>
          <w:p w14:paraId="5BEBFD31" w14:textId="780A921A" w:rsidR="00963254" w:rsidRPr="00723F2F" w:rsidRDefault="00963254" w:rsidP="00963254">
            <w:pPr>
              <w:rPr>
                <w:sz w:val="22"/>
                <w:szCs w:val="22"/>
              </w:rPr>
            </w:pPr>
            <w:r w:rsidRPr="00723F2F">
              <w:rPr>
                <w:spacing w:val="0"/>
                <w:sz w:val="22"/>
                <w:szCs w:val="22"/>
              </w:rPr>
              <w:t>9.5 ± 1.3</w:t>
            </w:r>
          </w:p>
        </w:tc>
        <w:tc>
          <w:tcPr>
            <w:tcW w:w="1425" w:type="dxa"/>
          </w:tcPr>
          <w:p w14:paraId="1021FAE4" w14:textId="3278C7C5" w:rsidR="00963254" w:rsidRPr="00723F2F" w:rsidRDefault="00963254" w:rsidP="00963254">
            <w:pPr>
              <w:rPr>
                <w:sz w:val="22"/>
                <w:szCs w:val="22"/>
              </w:rPr>
            </w:pPr>
            <w:r w:rsidRPr="00723F2F">
              <w:rPr>
                <w:spacing w:val="0"/>
                <w:sz w:val="22"/>
                <w:szCs w:val="22"/>
              </w:rPr>
              <w:t>9.8 ± 1.1</w:t>
            </w:r>
          </w:p>
        </w:tc>
        <w:tc>
          <w:tcPr>
            <w:tcW w:w="1567" w:type="dxa"/>
            <w:noWrap/>
          </w:tcPr>
          <w:p w14:paraId="0E33637D" w14:textId="70CD5425" w:rsidR="00963254" w:rsidRPr="00723F2F" w:rsidRDefault="00963254" w:rsidP="00963254">
            <w:pPr>
              <w:rPr>
                <w:spacing w:val="0"/>
                <w:sz w:val="22"/>
                <w:szCs w:val="22"/>
              </w:rPr>
            </w:pPr>
            <w:r w:rsidRPr="00723F2F">
              <w:rPr>
                <w:spacing w:val="0"/>
                <w:sz w:val="22"/>
                <w:szCs w:val="22"/>
              </w:rPr>
              <w:t>8.3 ± 0.8</w:t>
            </w:r>
          </w:p>
        </w:tc>
      </w:tr>
      <w:tr w:rsidR="00723F2F" w:rsidRPr="00A754DB" w14:paraId="3A73B198" w14:textId="77777777" w:rsidTr="00E633FB">
        <w:trPr>
          <w:trHeight w:val="290"/>
        </w:trPr>
        <w:tc>
          <w:tcPr>
            <w:tcW w:w="2568" w:type="dxa"/>
            <w:noWrap/>
          </w:tcPr>
          <w:p w14:paraId="3668EF2E" w14:textId="77777777" w:rsidR="00963254" w:rsidRPr="00723F2F" w:rsidRDefault="00963254" w:rsidP="00963254">
            <w:pPr>
              <w:rPr>
                <w:spacing w:val="0"/>
                <w:sz w:val="22"/>
                <w:szCs w:val="22"/>
              </w:rPr>
            </w:pPr>
          </w:p>
        </w:tc>
        <w:tc>
          <w:tcPr>
            <w:tcW w:w="690" w:type="dxa"/>
          </w:tcPr>
          <w:p w14:paraId="01A9C547" w14:textId="77777777" w:rsidR="00963254" w:rsidRPr="00723F2F" w:rsidRDefault="00963254" w:rsidP="00963254">
            <w:pPr>
              <w:rPr>
                <w:sz w:val="22"/>
                <w:szCs w:val="22"/>
              </w:rPr>
            </w:pPr>
          </w:p>
        </w:tc>
        <w:tc>
          <w:tcPr>
            <w:tcW w:w="1319" w:type="dxa"/>
          </w:tcPr>
          <w:p w14:paraId="75F8292C" w14:textId="707633AF" w:rsidR="00963254" w:rsidRPr="00723F2F" w:rsidRDefault="00963254" w:rsidP="00963254">
            <w:pPr>
              <w:rPr>
                <w:spacing w:val="0"/>
                <w:sz w:val="22"/>
                <w:szCs w:val="22"/>
              </w:rPr>
            </w:pPr>
          </w:p>
        </w:tc>
        <w:tc>
          <w:tcPr>
            <w:tcW w:w="118" w:type="dxa"/>
          </w:tcPr>
          <w:p w14:paraId="0B42D4C6" w14:textId="77777777" w:rsidR="00963254" w:rsidRPr="00723F2F" w:rsidRDefault="00963254" w:rsidP="00963254">
            <w:pPr>
              <w:rPr>
                <w:sz w:val="22"/>
                <w:szCs w:val="22"/>
              </w:rPr>
            </w:pPr>
          </w:p>
        </w:tc>
        <w:tc>
          <w:tcPr>
            <w:tcW w:w="828" w:type="dxa"/>
          </w:tcPr>
          <w:p w14:paraId="72AC918C" w14:textId="2F63305B" w:rsidR="00963254" w:rsidRPr="00723F2F" w:rsidRDefault="00963254" w:rsidP="00963254">
            <w:pPr>
              <w:rPr>
                <w:spacing w:val="0"/>
                <w:sz w:val="22"/>
                <w:szCs w:val="22"/>
              </w:rPr>
            </w:pPr>
          </w:p>
        </w:tc>
        <w:tc>
          <w:tcPr>
            <w:tcW w:w="1408" w:type="dxa"/>
          </w:tcPr>
          <w:p w14:paraId="02F7C219" w14:textId="77777777" w:rsidR="00963254" w:rsidRPr="00723F2F" w:rsidRDefault="00963254" w:rsidP="00963254">
            <w:pPr>
              <w:rPr>
                <w:sz w:val="22"/>
                <w:szCs w:val="22"/>
              </w:rPr>
            </w:pPr>
          </w:p>
        </w:tc>
        <w:tc>
          <w:tcPr>
            <w:tcW w:w="1425" w:type="dxa"/>
          </w:tcPr>
          <w:p w14:paraId="1A1E259B" w14:textId="77777777" w:rsidR="00963254" w:rsidRPr="00723F2F" w:rsidRDefault="00963254" w:rsidP="00963254">
            <w:pPr>
              <w:rPr>
                <w:sz w:val="22"/>
                <w:szCs w:val="22"/>
              </w:rPr>
            </w:pPr>
          </w:p>
        </w:tc>
        <w:tc>
          <w:tcPr>
            <w:tcW w:w="1567" w:type="dxa"/>
            <w:noWrap/>
          </w:tcPr>
          <w:p w14:paraId="61589FE5" w14:textId="2F097D71" w:rsidR="00963254" w:rsidRPr="00723F2F" w:rsidRDefault="00963254" w:rsidP="00963254">
            <w:pPr>
              <w:rPr>
                <w:spacing w:val="0"/>
                <w:sz w:val="22"/>
                <w:szCs w:val="22"/>
              </w:rPr>
            </w:pPr>
          </w:p>
        </w:tc>
      </w:tr>
      <w:tr w:rsidR="00723F2F" w:rsidRPr="00A754DB" w14:paraId="05A6AB85" w14:textId="77777777" w:rsidTr="00E633FB">
        <w:trPr>
          <w:trHeight w:val="290"/>
        </w:trPr>
        <w:tc>
          <w:tcPr>
            <w:tcW w:w="2568" w:type="dxa"/>
            <w:noWrap/>
            <w:hideMark/>
          </w:tcPr>
          <w:p w14:paraId="73C5FD20" w14:textId="6B53EACC" w:rsidR="00963254" w:rsidRPr="00723F2F" w:rsidRDefault="00963254" w:rsidP="00963254">
            <w:pPr>
              <w:rPr>
                <w:spacing w:val="0"/>
                <w:sz w:val="22"/>
                <w:szCs w:val="22"/>
              </w:rPr>
            </w:pPr>
            <w:r w:rsidRPr="00723F2F">
              <w:rPr>
                <w:spacing w:val="0"/>
                <w:sz w:val="22"/>
                <w:szCs w:val="22"/>
              </w:rPr>
              <w:t>Shannon diversity</w:t>
            </w:r>
          </w:p>
        </w:tc>
        <w:tc>
          <w:tcPr>
            <w:tcW w:w="690" w:type="dxa"/>
          </w:tcPr>
          <w:p w14:paraId="7F9158B7" w14:textId="77777777" w:rsidR="00963254" w:rsidRPr="00723F2F" w:rsidRDefault="00963254" w:rsidP="00963254">
            <w:pPr>
              <w:rPr>
                <w:sz w:val="22"/>
                <w:szCs w:val="22"/>
              </w:rPr>
            </w:pPr>
          </w:p>
        </w:tc>
        <w:tc>
          <w:tcPr>
            <w:tcW w:w="1319" w:type="dxa"/>
          </w:tcPr>
          <w:p w14:paraId="5340399C" w14:textId="6947B901" w:rsidR="00963254" w:rsidRPr="00723F2F" w:rsidRDefault="00963254" w:rsidP="00963254">
            <w:pPr>
              <w:rPr>
                <w:spacing w:val="0"/>
                <w:sz w:val="22"/>
                <w:szCs w:val="22"/>
              </w:rPr>
            </w:pPr>
            <w:r w:rsidRPr="00723F2F">
              <w:rPr>
                <w:spacing w:val="0"/>
                <w:sz w:val="22"/>
                <w:szCs w:val="22"/>
              </w:rPr>
              <w:t>Effective number of species</w:t>
            </w:r>
          </w:p>
        </w:tc>
        <w:tc>
          <w:tcPr>
            <w:tcW w:w="118" w:type="dxa"/>
          </w:tcPr>
          <w:p w14:paraId="08B95BA9" w14:textId="77777777" w:rsidR="00963254" w:rsidRPr="00723F2F" w:rsidRDefault="00963254" w:rsidP="00963254">
            <w:pPr>
              <w:rPr>
                <w:sz w:val="22"/>
                <w:szCs w:val="22"/>
              </w:rPr>
            </w:pPr>
          </w:p>
        </w:tc>
        <w:tc>
          <w:tcPr>
            <w:tcW w:w="828" w:type="dxa"/>
          </w:tcPr>
          <w:p w14:paraId="207D7B3F" w14:textId="3B24AACD" w:rsidR="00963254" w:rsidRPr="00723F2F" w:rsidRDefault="00963254" w:rsidP="00963254">
            <w:pPr>
              <w:rPr>
                <w:spacing w:val="0"/>
                <w:sz w:val="22"/>
                <w:szCs w:val="22"/>
              </w:rPr>
            </w:pPr>
            <w:r w:rsidRPr="00723F2F">
              <w:rPr>
                <w:spacing w:val="0"/>
                <w:sz w:val="22"/>
                <w:szCs w:val="22"/>
              </w:rPr>
              <w:t>2015</w:t>
            </w:r>
          </w:p>
        </w:tc>
        <w:tc>
          <w:tcPr>
            <w:tcW w:w="1408" w:type="dxa"/>
          </w:tcPr>
          <w:p w14:paraId="32F8D244" w14:textId="4893E409" w:rsidR="00963254" w:rsidRPr="00723F2F" w:rsidRDefault="00963254" w:rsidP="00963254">
            <w:pPr>
              <w:rPr>
                <w:sz w:val="22"/>
                <w:szCs w:val="22"/>
              </w:rPr>
            </w:pPr>
            <w:r w:rsidRPr="00723F2F">
              <w:rPr>
                <w:spacing w:val="0"/>
                <w:sz w:val="22"/>
                <w:szCs w:val="22"/>
              </w:rPr>
              <w:t>6.5 ± 1.2</w:t>
            </w:r>
          </w:p>
        </w:tc>
        <w:tc>
          <w:tcPr>
            <w:tcW w:w="1425" w:type="dxa"/>
          </w:tcPr>
          <w:p w14:paraId="6883CD52" w14:textId="5E948EC1" w:rsidR="00963254" w:rsidRPr="00723F2F" w:rsidRDefault="00963254" w:rsidP="00963254">
            <w:pPr>
              <w:rPr>
                <w:sz w:val="22"/>
                <w:szCs w:val="22"/>
              </w:rPr>
            </w:pPr>
            <w:r w:rsidRPr="00723F2F">
              <w:rPr>
                <w:spacing w:val="0"/>
                <w:sz w:val="22"/>
                <w:szCs w:val="22"/>
              </w:rPr>
              <w:t>6.3 ± 1.0</w:t>
            </w:r>
          </w:p>
        </w:tc>
        <w:tc>
          <w:tcPr>
            <w:tcW w:w="1567" w:type="dxa"/>
            <w:noWrap/>
            <w:hideMark/>
          </w:tcPr>
          <w:p w14:paraId="0D8CB0C9" w14:textId="21C6F3CD" w:rsidR="00963254" w:rsidRPr="00723F2F" w:rsidRDefault="00963254" w:rsidP="00963254">
            <w:pPr>
              <w:rPr>
                <w:spacing w:val="0"/>
                <w:sz w:val="22"/>
                <w:szCs w:val="22"/>
              </w:rPr>
            </w:pPr>
            <w:r w:rsidRPr="00723F2F">
              <w:rPr>
                <w:spacing w:val="0"/>
                <w:sz w:val="22"/>
                <w:szCs w:val="22"/>
              </w:rPr>
              <w:t>5.1 ± 0.5</w:t>
            </w:r>
          </w:p>
        </w:tc>
      </w:tr>
      <w:tr w:rsidR="00723F2F" w:rsidRPr="00A754DB" w14:paraId="3282A447" w14:textId="77777777" w:rsidTr="00E633FB">
        <w:trPr>
          <w:trHeight w:val="290"/>
        </w:trPr>
        <w:tc>
          <w:tcPr>
            <w:tcW w:w="2568" w:type="dxa"/>
            <w:noWrap/>
          </w:tcPr>
          <w:p w14:paraId="413F395B" w14:textId="77777777" w:rsidR="00963254" w:rsidRPr="00723F2F" w:rsidRDefault="00963254" w:rsidP="00963254">
            <w:pPr>
              <w:rPr>
                <w:spacing w:val="0"/>
                <w:sz w:val="22"/>
                <w:szCs w:val="22"/>
              </w:rPr>
            </w:pPr>
          </w:p>
        </w:tc>
        <w:tc>
          <w:tcPr>
            <w:tcW w:w="690" w:type="dxa"/>
          </w:tcPr>
          <w:p w14:paraId="18976F0F" w14:textId="77777777" w:rsidR="00963254" w:rsidRPr="00723F2F" w:rsidRDefault="00963254" w:rsidP="00963254">
            <w:pPr>
              <w:rPr>
                <w:sz w:val="22"/>
                <w:szCs w:val="22"/>
              </w:rPr>
            </w:pPr>
          </w:p>
        </w:tc>
        <w:tc>
          <w:tcPr>
            <w:tcW w:w="1319" w:type="dxa"/>
          </w:tcPr>
          <w:p w14:paraId="01A8F91C" w14:textId="2ABC65BB" w:rsidR="00963254" w:rsidRPr="00723F2F" w:rsidRDefault="00963254" w:rsidP="00963254">
            <w:pPr>
              <w:rPr>
                <w:spacing w:val="0"/>
                <w:sz w:val="22"/>
                <w:szCs w:val="22"/>
              </w:rPr>
            </w:pPr>
          </w:p>
        </w:tc>
        <w:tc>
          <w:tcPr>
            <w:tcW w:w="118" w:type="dxa"/>
          </w:tcPr>
          <w:p w14:paraId="0C20C62D" w14:textId="77777777" w:rsidR="00963254" w:rsidRPr="00723F2F" w:rsidRDefault="00963254" w:rsidP="00963254">
            <w:pPr>
              <w:rPr>
                <w:sz w:val="22"/>
                <w:szCs w:val="22"/>
              </w:rPr>
            </w:pPr>
          </w:p>
        </w:tc>
        <w:tc>
          <w:tcPr>
            <w:tcW w:w="828" w:type="dxa"/>
          </w:tcPr>
          <w:p w14:paraId="31884096" w14:textId="4CD11509" w:rsidR="00963254" w:rsidRPr="00723F2F" w:rsidRDefault="00963254" w:rsidP="00963254">
            <w:pPr>
              <w:rPr>
                <w:spacing w:val="0"/>
                <w:sz w:val="22"/>
                <w:szCs w:val="22"/>
              </w:rPr>
            </w:pPr>
            <w:r w:rsidRPr="00723F2F">
              <w:rPr>
                <w:spacing w:val="0"/>
                <w:sz w:val="22"/>
                <w:szCs w:val="22"/>
              </w:rPr>
              <w:t>2022</w:t>
            </w:r>
          </w:p>
        </w:tc>
        <w:tc>
          <w:tcPr>
            <w:tcW w:w="1408" w:type="dxa"/>
          </w:tcPr>
          <w:p w14:paraId="6F00E065" w14:textId="6C9FF905" w:rsidR="00963254" w:rsidRPr="00723F2F" w:rsidRDefault="00963254" w:rsidP="00963254">
            <w:pPr>
              <w:rPr>
                <w:sz w:val="22"/>
                <w:szCs w:val="22"/>
              </w:rPr>
            </w:pPr>
            <w:r w:rsidRPr="00723F2F">
              <w:rPr>
                <w:spacing w:val="0"/>
                <w:sz w:val="22"/>
                <w:szCs w:val="22"/>
              </w:rPr>
              <w:t>7.0 ± 0.9</w:t>
            </w:r>
          </w:p>
        </w:tc>
        <w:tc>
          <w:tcPr>
            <w:tcW w:w="1425" w:type="dxa"/>
          </w:tcPr>
          <w:p w14:paraId="2DE14DF9" w14:textId="0435792E" w:rsidR="00963254" w:rsidRPr="00723F2F" w:rsidRDefault="00963254" w:rsidP="00963254">
            <w:pPr>
              <w:rPr>
                <w:sz w:val="22"/>
                <w:szCs w:val="22"/>
              </w:rPr>
            </w:pPr>
            <w:r w:rsidRPr="00723F2F">
              <w:rPr>
                <w:spacing w:val="0"/>
                <w:sz w:val="22"/>
                <w:szCs w:val="22"/>
              </w:rPr>
              <w:t>6.7 ± 1.0</w:t>
            </w:r>
          </w:p>
        </w:tc>
        <w:tc>
          <w:tcPr>
            <w:tcW w:w="1567" w:type="dxa"/>
            <w:noWrap/>
          </w:tcPr>
          <w:p w14:paraId="53227CE1" w14:textId="2FC4D9B9" w:rsidR="00963254" w:rsidRPr="00723F2F" w:rsidRDefault="00963254" w:rsidP="00963254">
            <w:pPr>
              <w:rPr>
                <w:spacing w:val="0"/>
                <w:sz w:val="22"/>
                <w:szCs w:val="22"/>
              </w:rPr>
            </w:pPr>
            <w:r w:rsidRPr="00723F2F">
              <w:rPr>
                <w:spacing w:val="0"/>
                <w:sz w:val="22"/>
                <w:szCs w:val="22"/>
              </w:rPr>
              <w:t>6.4 ± 0.6</w:t>
            </w:r>
          </w:p>
        </w:tc>
      </w:tr>
      <w:tr w:rsidR="00723F2F" w:rsidRPr="00A754DB" w14:paraId="64EEACEB" w14:textId="77777777" w:rsidTr="00E633FB">
        <w:trPr>
          <w:trHeight w:val="290"/>
        </w:trPr>
        <w:tc>
          <w:tcPr>
            <w:tcW w:w="2568" w:type="dxa"/>
            <w:noWrap/>
          </w:tcPr>
          <w:p w14:paraId="636BE32B" w14:textId="77777777" w:rsidR="00963254" w:rsidRPr="00723F2F" w:rsidRDefault="00963254" w:rsidP="00963254">
            <w:pPr>
              <w:rPr>
                <w:spacing w:val="0"/>
                <w:sz w:val="22"/>
                <w:szCs w:val="22"/>
              </w:rPr>
            </w:pPr>
          </w:p>
        </w:tc>
        <w:tc>
          <w:tcPr>
            <w:tcW w:w="690" w:type="dxa"/>
          </w:tcPr>
          <w:p w14:paraId="1456964D" w14:textId="77777777" w:rsidR="00963254" w:rsidRPr="00723F2F" w:rsidRDefault="00963254" w:rsidP="00963254">
            <w:pPr>
              <w:rPr>
                <w:sz w:val="22"/>
                <w:szCs w:val="22"/>
              </w:rPr>
            </w:pPr>
          </w:p>
        </w:tc>
        <w:tc>
          <w:tcPr>
            <w:tcW w:w="1319" w:type="dxa"/>
          </w:tcPr>
          <w:p w14:paraId="1FBB1E38" w14:textId="094AC43A" w:rsidR="00963254" w:rsidRPr="00723F2F" w:rsidRDefault="00963254" w:rsidP="00963254">
            <w:pPr>
              <w:rPr>
                <w:spacing w:val="0"/>
                <w:sz w:val="22"/>
                <w:szCs w:val="22"/>
              </w:rPr>
            </w:pPr>
          </w:p>
        </w:tc>
        <w:tc>
          <w:tcPr>
            <w:tcW w:w="118" w:type="dxa"/>
          </w:tcPr>
          <w:p w14:paraId="1D1C42ED" w14:textId="77777777" w:rsidR="00963254" w:rsidRPr="00723F2F" w:rsidRDefault="00963254" w:rsidP="00963254">
            <w:pPr>
              <w:rPr>
                <w:sz w:val="22"/>
                <w:szCs w:val="22"/>
              </w:rPr>
            </w:pPr>
          </w:p>
        </w:tc>
        <w:tc>
          <w:tcPr>
            <w:tcW w:w="828" w:type="dxa"/>
          </w:tcPr>
          <w:p w14:paraId="3CF6DCD6" w14:textId="7628FA6E" w:rsidR="00963254" w:rsidRPr="00723F2F" w:rsidRDefault="00963254" w:rsidP="00963254">
            <w:pPr>
              <w:rPr>
                <w:spacing w:val="0"/>
                <w:sz w:val="22"/>
                <w:szCs w:val="22"/>
              </w:rPr>
            </w:pPr>
          </w:p>
        </w:tc>
        <w:tc>
          <w:tcPr>
            <w:tcW w:w="1408" w:type="dxa"/>
          </w:tcPr>
          <w:p w14:paraId="735DAF64" w14:textId="77777777" w:rsidR="00963254" w:rsidRPr="00723F2F" w:rsidRDefault="00963254" w:rsidP="00963254">
            <w:pPr>
              <w:rPr>
                <w:sz w:val="22"/>
                <w:szCs w:val="22"/>
              </w:rPr>
            </w:pPr>
          </w:p>
        </w:tc>
        <w:tc>
          <w:tcPr>
            <w:tcW w:w="1425" w:type="dxa"/>
          </w:tcPr>
          <w:p w14:paraId="6B125015" w14:textId="77777777" w:rsidR="00963254" w:rsidRPr="00723F2F" w:rsidRDefault="00963254" w:rsidP="00963254">
            <w:pPr>
              <w:rPr>
                <w:sz w:val="22"/>
                <w:szCs w:val="22"/>
              </w:rPr>
            </w:pPr>
          </w:p>
        </w:tc>
        <w:tc>
          <w:tcPr>
            <w:tcW w:w="1567" w:type="dxa"/>
            <w:noWrap/>
          </w:tcPr>
          <w:p w14:paraId="6582CD04" w14:textId="2B049D46" w:rsidR="00963254" w:rsidRPr="00723F2F" w:rsidRDefault="00963254" w:rsidP="00963254">
            <w:pPr>
              <w:rPr>
                <w:spacing w:val="0"/>
                <w:sz w:val="22"/>
                <w:szCs w:val="22"/>
              </w:rPr>
            </w:pPr>
          </w:p>
        </w:tc>
      </w:tr>
      <w:tr w:rsidR="00723F2F" w:rsidRPr="00A754DB" w14:paraId="7197430D" w14:textId="77777777" w:rsidTr="00E633FB">
        <w:trPr>
          <w:trHeight w:val="290"/>
        </w:trPr>
        <w:tc>
          <w:tcPr>
            <w:tcW w:w="2568" w:type="dxa"/>
            <w:noWrap/>
            <w:hideMark/>
          </w:tcPr>
          <w:p w14:paraId="660EB51A" w14:textId="25B82549" w:rsidR="00963254" w:rsidRPr="00723F2F" w:rsidRDefault="00963254" w:rsidP="00963254">
            <w:pPr>
              <w:rPr>
                <w:spacing w:val="0"/>
                <w:sz w:val="22"/>
                <w:szCs w:val="22"/>
              </w:rPr>
            </w:pPr>
            <w:r w:rsidRPr="00723F2F">
              <w:rPr>
                <w:spacing w:val="0"/>
                <w:sz w:val="22"/>
                <w:szCs w:val="22"/>
              </w:rPr>
              <w:t>Functional alpha-diversity</w:t>
            </w:r>
          </w:p>
        </w:tc>
        <w:tc>
          <w:tcPr>
            <w:tcW w:w="690" w:type="dxa"/>
          </w:tcPr>
          <w:p w14:paraId="430DEFED" w14:textId="77777777" w:rsidR="00963254" w:rsidRPr="00723F2F" w:rsidRDefault="00963254" w:rsidP="00963254">
            <w:pPr>
              <w:rPr>
                <w:sz w:val="22"/>
                <w:szCs w:val="22"/>
              </w:rPr>
            </w:pPr>
          </w:p>
        </w:tc>
        <w:tc>
          <w:tcPr>
            <w:tcW w:w="1319" w:type="dxa"/>
          </w:tcPr>
          <w:p w14:paraId="6A86CA78" w14:textId="4B7E3040" w:rsidR="00963254" w:rsidRPr="00723F2F" w:rsidRDefault="00963254" w:rsidP="00963254">
            <w:pPr>
              <w:rPr>
                <w:spacing w:val="0"/>
                <w:sz w:val="22"/>
                <w:szCs w:val="22"/>
              </w:rPr>
            </w:pPr>
            <w:r w:rsidRPr="00723F2F">
              <w:rPr>
                <w:spacing w:val="0"/>
                <w:sz w:val="22"/>
                <w:szCs w:val="22"/>
              </w:rPr>
              <w:t xml:space="preserve">Within-plot </w:t>
            </w:r>
            <w:proofErr w:type="gramStart"/>
            <w:r w:rsidRPr="00723F2F">
              <w:rPr>
                <w:spacing w:val="0"/>
                <w:sz w:val="22"/>
                <w:szCs w:val="22"/>
              </w:rPr>
              <w:t>mean</w:t>
            </w:r>
            <w:proofErr w:type="gramEnd"/>
            <w:r w:rsidRPr="00723F2F">
              <w:rPr>
                <w:spacing w:val="0"/>
                <w:sz w:val="22"/>
                <w:szCs w:val="22"/>
              </w:rPr>
              <w:t xml:space="preserve"> pairwise distance in trait space</w:t>
            </w:r>
          </w:p>
        </w:tc>
        <w:tc>
          <w:tcPr>
            <w:tcW w:w="118" w:type="dxa"/>
          </w:tcPr>
          <w:p w14:paraId="333123D7" w14:textId="77777777" w:rsidR="00963254" w:rsidRPr="00723F2F" w:rsidRDefault="00963254" w:rsidP="00963254">
            <w:pPr>
              <w:rPr>
                <w:sz w:val="22"/>
                <w:szCs w:val="22"/>
              </w:rPr>
            </w:pPr>
          </w:p>
        </w:tc>
        <w:tc>
          <w:tcPr>
            <w:tcW w:w="828" w:type="dxa"/>
          </w:tcPr>
          <w:p w14:paraId="5E977ACB" w14:textId="68F8FDE5" w:rsidR="00963254" w:rsidRPr="00723F2F" w:rsidRDefault="00963254" w:rsidP="00963254">
            <w:pPr>
              <w:rPr>
                <w:spacing w:val="0"/>
                <w:sz w:val="22"/>
                <w:szCs w:val="22"/>
              </w:rPr>
            </w:pPr>
            <w:r w:rsidRPr="00723F2F">
              <w:rPr>
                <w:spacing w:val="0"/>
                <w:sz w:val="22"/>
                <w:szCs w:val="22"/>
              </w:rPr>
              <w:t>2015</w:t>
            </w:r>
          </w:p>
        </w:tc>
        <w:tc>
          <w:tcPr>
            <w:tcW w:w="1408" w:type="dxa"/>
          </w:tcPr>
          <w:p w14:paraId="77E927C3" w14:textId="50212728" w:rsidR="00963254" w:rsidRPr="00723F2F" w:rsidRDefault="00963254" w:rsidP="00963254">
            <w:pPr>
              <w:rPr>
                <w:sz w:val="22"/>
                <w:szCs w:val="22"/>
              </w:rPr>
            </w:pPr>
            <w:r w:rsidRPr="00723F2F">
              <w:rPr>
                <w:spacing w:val="0"/>
                <w:sz w:val="22"/>
                <w:szCs w:val="22"/>
              </w:rPr>
              <w:t>0.16 ± 0.02</w:t>
            </w:r>
          </w:p>
        </w:tc>
        <w:tc>
          <w:tcPr>
            <w:tcW w:w="1425" w:type="dxa"/>
          </w:tcPr>
          <w:p w14:paraId="5707C61B" w14:textId="12767EE1" w:rsidR="00963254" w:rsidRPr="00723F2F" w:rsidRDefault="00963254" w:rsidP="00963254">
            <w:pPr>
              <w:rPr>
                <w:sz w:val="22"/>
                <w:szCs w:val="22"/>
              </w:rPr>
            </w:pPr>
            <w:r w:rsidRPr="00723F2F">
              <w:rPr>
                <w:spacing w:val="0"/>
                <w:sz w:val="22"/>
                <w:szCs w:val="22"/>
              </w:rPr>
              <w:t>0.18 ± 0.01</w:t>
            </w:r>
          </w:p>
        </w:tc>
        <w:tc>
          <w:tcPr>
            <w:tcW w:w="1567" w:type="dxa"/>
            <w:noWrap/>
            <w:hideMark/>
          </w:tcPr>
          <w:p w14:paraId="5D469197" w14:textId="154018E5" w:rsidR="00963254" w:rsidRPr="00723F2F" w:rsidRDefault="00963254" w:rsidP="00963254">
            <w:pPr>
              <w:rPr>
                <w:spacing w:val="0"/>
                <w:sz w:val="22"/>
                <w:szCs w:val="22"/>
              </w:rPr>
            </w:pPr>
            <w:r w:rsidRPr="00723F2F">
              <w:rPr>
                <w:spacing w:val="0"/>
                <w:sz w:val="22"/>
                <w:szCs w:val="22"/>
              </w:rPr>
              <w:t>0.15 ± 0.01</w:t>
            </w:r>
          </w:p>
        </w:tc>
      </w:tr>
      <w:tr w:rsidR="00723F2F" w:rsidRPr="00A754DB" w14:paraId="19606789" w14:textId="77777777" w:rsidTr="00E633FB">
        <w:trPr>
          <w:trHeight w:val="290"/>
        </w:trPr>
        <w:tc>
          <w:tcPr>
            <w:tcW w:w="2568" w:type="dxa"/>
            <w:noWrap/>
          </w:tcPr>
          <w:p w14:paraId="7D81FFD5" w14:textId="77777777" w:rsidR="00963254" w:rsidRPr="00723F2F" w:rsidRDefault="00963254" w:rsidP="00963254">
            <w:pPr>
              <w:rPr>
                <w:spacing w:val="0"/>
                <w:sz w:val="22"/>
                <w:szCs w:val="22"/>
              </w:rPr>
            </w:pPr>
          </w:p>
        </w:tc>
        <w:tc>
          <w:tcPr>
            <w:tcW w:w="690" w:type="dxa"/>
          </w:tcPr>
          <w:p w14:paraId="2CE5DF94" w14:textId="77777777" w:rsidR="00963254" w:rsidRPr="00723F2F" w:rsidRDefault="00963254" w:rsidP="00963254">
            <w:pPr>
              <w:rPr>
                <w:sz w:val="22"/>
                <w:szCs w:val="22"/>
              </w:rPr>
            </w:pPr>
          </w:p>
        </w:tc>
        <w:tc>
          <w:tcPr>
            <w:tcW w:w="1319" w:type="dxa"/>
          </w:tcPr>
          <w:p w14:paraId="4A9FF3CB" w14:textId="26191FCE" w:rsidR="00963254" w:rsidRPr="00723F2F" w:rsidRDefault="00963254" w:rsidP="00963254">
            <w:pPr>
              <w:rPr>
                <w:spacing w:val="0"/>
                <w:sz w:val="22"/>
                <w:szCs w:val="22"/>
              </w:rPr>
            </w:pPr>
          </w:p>
        </w:tc>
        <w:tc>
          <w:tcPr>
            <w:tcW w:w="118" w:type="dxa"/>
          </w:tcPr>
          <w:p w14:paraId="66066416" w14:textId="77777777" w:rsidR="00963254" w:rsidRPr="00723F2F" w:rsidRDefault="00963254" w:rsidP="00963254">
            <w:pPr>
              <w:rPr>
                <w:sz w:val="22"/>
                <w:szCs w:val="22"/>
              </w:rPr>
            </w:pPr>
          </w:p>
        </w:tc>
        <w:tc>
          <w:tcPr>
            <w:tcW w:w="828" w:type="dxa"/>
          </w:tcPr>
          <w:p w14:paraId="7F4084FD" w14:textId="4846FA8A" w:rsidR="00963254" w:rsidRPr="00723F2F" w:rsidRDefault="00963254" w:rsidP="00963254">
            <w:pPr>
              <w:rPr>
                <w:spacing w:val="0"/>
                <w:sz w:val="22"/>
                <w:szCs w:val="22"/>
              </w:rPr>
            </w:pPr>
            <w:r w:rsidRPr="00723F2F">
              <w:rPr>
                <w:spacing w:val="0"/>
                <w:sz w:val="22"/>
                <w:szCs w:val="22"/>
              </w:rPr>
              <w:t>2022</w:t>
            </w:r>
          </w:p>
        </w:tc>
        <w:tc>
          <w:tcPr>
            <w:tcW w:w="1408" w:type="dxa"/>
          </w:tcPr>
          <w:p w14:paraId="63B1C1E3" w14:textId="22E80A91" w:rsidR="00963254" w:rsidRPr="00723F2F" w:rsidRDefault="00963254" w:rsidP="00963254">
            <w:pPr>
              <w:rPr>
                <w:sz w:val="22"/>
                <w:szCs w:val="22"/>
              </w:rPr>
            </w:pPr>
            <w:r w:rsidRPr="00723F2F">
              <w:rPr>
                <w:spacing w:val="0"/>
                <w:sz w:val="22"/>
                <w:szCs w:val="22"/>
              </w:rPr>
              <w:t>0.17 ± 0.01</w:t>
            </w:r>
          </w:p>
        </w:tc>
        <w:tc>
          <w:tcPr>
            <w:tcW w:w="1425" w:type="dxa"/>
          </w:tcPr>
          <w:p w14:paraId="009823CD" w14:textId="66EE34CF" w:rsidR="00963254" w:rsidRPr="00723F2F" w:rsidRDefault="00963254" w:rsidP="00963254">
            <w:pPr>
              <w:rPr>
                <w:sz w:val="22"/>
                <w:szCs w:val="22"/>
              </w:rPr>
            </w:pPr>
            <w:r w:rsidRPr="00723F2F">
              <w:rPr>
                <w:spacing w:val="0"/>
                <w:sz w:val="22"/>
                <w:szCs w:val="22"/>
              </w:rPr>
              <w:t>0.16 ± 0.01</w:t>
            </w:r>
          </w:p>
        </w:tc>
        <w:tc>
          <w:tcPr>
            <w:tcW w:w="1567" w:type="dxa"/>
            <w:noWrap/>
          </w:tcPr>
          <w:p w14:paraId="693ACC6D" w14:textId="3939FC7D" w:rsidR="00963254" w:rsidRPr="00723F2F" w:rsidRDefault="00963254" w:rsidP="00963254">
            <w:pPr>
              <w:rPr>
                <w:spacing w:val="0"/>
                <w:sz w:val="22"/>
                <w:szCs w:val="22"/>
              </w:rPr>
            </w:pPr>
            <w:r w:rsidRPr="00723F2F">
              <w:rPr>
                <w:spacing w:val="0"/>
                <w:sz w:val="22"/>
                <w:szCs w:val="22"/>
              </w:rPr>
              <w:t>0.17 ± 0.01</w:t>
            </w:r>
          </w:p>
        </w:tc>
      </w:tr>
      <w:tr w:rsidR="00723F2F" w:rsidRPr="00A754DB" w14:paraId="1C6F08CD" w14:textId="77777777" w:rsidTr="00E633FB">
        <w:trPr>
          <w:trHeight w:val="290"/>
        </w:trPr>
        <w:tc>
          <w:tcPr>
            <w:tcW w:w="2568" w:type="dxa"/>
            <w:noWrap/>
          </w:tcPr>
          <w:p w14:paraId="4F197165" w14:textId="77777777" w:rsidR="00963254" w:rsidRPr="00723F2F" w:rsidRDefault="00963254" w:rsidP="00963254">
            <w:pPr>
              <w:rPr>
                <w:spacing w:val="0"/>
                <w:sz w:val="22"/>
                <w:szCs w:val="22"/>
              </w:rPr>
            </w:pPr>
          </w:p>
        </w:tc>
        <w:tc>
          <w:tcPr>
            <w:tcW w:w="690" w:type="dxa"/>
          </w:tcPr>
          <w:p w14:paraId="1EDDE6A4" w14:textId="77777777" w:rsidR="00963254" w:rsidRPr="00723F2F" w:rsidRDefault="00963254" w:rsidP="00963254">
            <w:pPr>
              <w:rPr>
                <w:sz w:val="22"/>
                <w:szCs w:val="22"/>
              </w:rPr>
            </w:pPr>
          </w:p>
        </w:tc>
        <w:tc>
          <w:tcPr>
            <w:tcW w:w="1319" w:type="dxa"/>
          </w:tcPr>
          <w:p w14:paraId="05B1E810" w14:textId="1A17D1F2" w:rsidR="00963254" w:rsidRPr="00723F2F" w:rsidRDefault="00963254" w:rsidP="00963254">
            <w:pPr>
              <w:rPr>
                <w:spacing w:val="0"/>
                <w:sz w:val="22"/>
                <w:szCs w:val="22"/>
              </w:rPr>
            </w:pPr>
          </w:p>
        </w:tc>
        <w:tc>
          <w:tcPr>
            <w:tcW w:w="118" w:type="dxa"/>
          </w:tcPr>
          <w:p w14:paraId="0C2884CD" w14:textId="77777777" w:rsidR="00963254" w:rsidRPr="00723F2F" w:rsidRDefault="00963254" w:rsidP="00963254">
            <w:pPr>
              <w:rPr>
                <w:sz w:val="22"/>
                <w:szCs w:val="22"/>
              </w:rPr>
            </w:pPr>
          </w:p>
        </w:tc>
        <w:tc>
          <w:tcPr>
            <w:tcW w:w="828" w:type="dxa"/>
          </w:tcPr>
          <w:p w14:paraId="1E202016" w14:textId="5C10D0D6" w:rsidR="00963254" w:rsidRPr="00723F2F" w:rsidRDefault="00963254" w:rsidP="00963254">
            <w:pPr>
              <w:rPr>
                <w:spacing w:val="0"/>
                <w:sz w:val="22"/>
                <w:szCs w:val="22"/>
              </w:rPr>
            </w:pPr>
          </w:p>
        </w:tc>
        <w:tc>
          <w:tcPr>
            <w:tcW w:w="1408" w:type="dxa"/>
          </w:tcPr>
          <w:p w14:paraId="3258D776" w14:textId="77777777" w:rsidR="00963254" w:rsidRPr="00723F2F" w:rsidRDefault="00963254" w:rsidP="00963254">
            <w:pPr>
              <w:rPr>
                <w:sz w:val="22"/>
                <w:szCs w:val="22"/>
              </w:rPr>
            </w:pPr>
          </w:p>
        </w:tc>
        <w:tc>
          <w:tcPr>
            <w:tcW w:w="1425" w:type="dxa"/>
          </w:tcPr>
          <w:p w14:paraId="7CFC9AB4" w14:textId="77777777" w:rsidR="00963254" w:rsidRPr="00723F2F" w:rsidRDefault="00963254" w:rsidP="00963254">
            <w:pPr>
              <w:rPr>
                <w:sz w:val="22"/>
                <w:szCs w:val="22"/>
              </w:rPr>
            </w:pPr>
          </w:p>
        </w:tc>
        <w:tc>
          <w:tcPr>
            <w:tcW w:w="1567" w:type="dxa"/>
            <w:noWrap/>
          </w:tcPr>
          <w:p w14:paraId="517BB126" w14:textId="0B029436" w:rsidR="00963254" w:rsidRPr="00723F2F" w:rsidRDefault="00963254" w:rsidP="00963254">
            <w:pPr>
              <w:rPr>
                <w:spacing w:val="0"/>
                <w:sz w:val="22"/>
                <w:szCs w:val="22"/>
              </w:rPr>
            </w:pPr>
          </w:p>
        </w:tc>
      </w:tr>
      <w:tr w:rsidR="00723F2F" w:rsidRPr="00A754DB" w14:paraId="2DE3EC0B" w14:textId="77777777" w:rsidTr="00E633FB">
        <w:trPr>
          <w:trHeight w:val="290"/>
        </w:trPr>
        <w:tc>
          <w:tcPr>
            <w:tcW w:w="2568" w:type="dxa"/>
            <w:noWrap/>
            <w:hideMark/>
          </w:tcPr>
          <w:p w14:paraId="40FCEF26" w14:textId="77777777" w:rsidR="00963254" w:rsidRPr="00723F2F" w:rsidRDefault="00963254" w:rsidP="00963254">
            <w:pPr>
              <w:rPr>
                <w:spacing w:val="0"/>
                <w:sz w:val="22"/>
                <w:szCs w:val="22"/>
              </w:rPr>
            </w:pPr>
            <w:r w:rsidRPr="00723F2F">
              <w:rPr>
                <w:spacing w:val="0"/>
                <w:sz w:val="22"/>
                <w:szCs w:val="22"/>
              </w:rPr>
              <w:t>CWM  Body length</w:t>
            </w:r>
          </w:p>
          <w:p w14:paraId="03132655" w14:textId="2BCDD3A6" w:rsidR="006B0B3E" w:rsidRPr="00723F2F" w:rsidRDefault="006B0B3E" w:rsidP="00963254">
            <w:pPr>
              <w:rPr>
                <w:spacing w:val="0"/>
                <w:sz w:val="22"/>
                <w:szCs w:val="22"/>
              </w:rPr>
            </w:pPr>
          </w:p>
        </w:tc>
        <w:tc>
          <w:tcPr>
            <w:tcW w:w="690" w:type="dxa"/>
          </w:tcPr>
          <w:p w14:paraId="36E6673E" w14:textId="77777777" w:rsidR="00963254" w:rsidRPr="00723F2F" w:rsidRDefault="00963254" w:rsidP="00963254">
            <w:pPr>
              <w:rPr>
                <w:sz w:val="22"/>
                <w:szCs w:val="22"/>
              </w:rPr>
            </w:pPr>
          </w:p>
        </w:tc>
        <w:tc>
          <w:tcPr>
            <w:tcW w:w="1319" w:type="dxa"/>
          </w:tcPr>
          <w:p w14:paraId="62AF24BB" w14:textId="0C626C6E" w:rsidR="00963254" w:rsidRPr="00723F2F" w:rsidRDefault="00963254" w:rsidP="00963254">
            <w:pPr>
              <w:rPr>
                <w:spacing w:val="0"/>
                <w:sz w:val="22"/>
                <w:szCs w:val="22"/>
              </w:rPr>
            </w:pPr>
            <w:r w:rsidRPr="00723F2F">
              <w:rPr>
                <w:spacing w:val="0"/>
                <w:sz w:val="22"/>
                <w:szCs w:val="22"/>
              </w:rPr>
              <w:t>mm</w:t>
            </w:r>
          </w:p>
        </w:tc>
        <w:tc>
          <w:tcPr>
            <w:tcW w:w="118" w:type="dxa"/>
          </w:tcPr>
          <w:p w14:paraId="314C869B" w14:textId="77777777" w:rsidR="00963254" w:rsidRPr="00723F2F" w:rsidRDefault="00963254" w:rsidP="00963254">
            <w:pPr>
              <w:rPr>
                <w:sz w:val="22"/>
                <w:szCs w:val="22"/>
              </w:rPr>
            </w:pPr>
          </w:p>
        </w:tc>
        <w:tc>
          <w:tcPr>
            <w:tcW w:w="828" w:type="dxa"/>
          </w:tcPr>
          <w:p w14:paraId="63F5F091" w14:textId="70C0D8DD" w:rsidR="00963254" w:rsidRPr="00723F2F" w:rsidRDefault="00963254" w:rsidP="00963254">
            <w:pPr>
              <w:rPr>
                <w:spacing w:val="0"/>
                <w:sz w:val="22"/>
                <w:szCs w:val="22"/>
              </w:rPr>
            </w:pPr>
            <w:r w:rsidRPr="00723F2F">
              <w:rPr>
                <w:spacing w:val="0"/>
                <w:sz w:val="22"/>
                <w:szCs w:val="22"/>
              </w:rPr>
              <w:t>2015</w:t>
            </w:r>
          </w:p>
        </w:tc>
        <w:tc>
          <w:tcPr>
            <w:tcW w:w="1408" w:type="dxa"/>
          </w:tcPr>
          <w:p w14:paraId="29C3BDB2" w14:textId="5C695D8F" w:rsidR="00963254" w:rsidRPr="00723F2F" w:rsidRDefault="00963254" w:rsidP="00963254">
            <w:pPr>
              <w:rPr>
                <w:sz w:val="22"/>
                <w:szCs w:val="22"/>
              </w:rPr>
            </w:pPr>
            <w:r w:rsidRPr="00723F2F">
              <w:rPr>
                <w:spacing w:val="0"/>
                <w:sz w:val="22"/>
                <w:szCs w:val="22"/>
              </w:rPr>
              <w:t>16.09 ± 0.50</w:t>
            </w:r>
          </w:p>
        </w:tc>
        <w:tc>
          <w:tcPr>
            <w:tcW w:w="1425" w:type="dxa"/>
          </w:tcPr>
          <w:p w14:paraId="0222591A" w14:textId="4A1A9C3A" w:rsidR="00963254" w:rsidRPr="00723F2F" w:rsidRDefault="00963254" w:rsidP="00963254">
            <w:pPr>
              <w:rPr>
                <w:sz w:val="22"/>
                <w:szCs w:val="22"/>
              </w:rPr>
            </w:pPr>
            <w:r w:rsidRPr="00723F2F">
              <w:rPr>
                <w:spacing w:val="0"/>
                <w:sz w:val="22"/>
                <w:szCs w:val="22"/>
              </w:rPr>
              <w:t>15.61 ± 0.53</w:t>
            </w:r>
          </w:p>
        </w:tc>
        <w:tc>
          <w:tcPr>
            <w:tcW w:w="1567" w:type="dxa"/>
            <w:noWrap/>
            <w:hideMark/>
          </w:tcPr>
          <w:p w14:paraId="10B2494C" w14:textId="6B67A498" w:rsidR="00963254" w:rsidRPr="00723F2F" w:rsidRDefault="00963254" w:rsidP="00963254">
            <w:pPr>
              <w:rPr>
                <w:spacing w:val="0"/>
                <w:sz w:val="22"/>
                <w:szCs w:val="22"/>
              </w:rPr>
            </w:pPr>
            <w:r w:rsidRPr="00723F2F">
              <w:rPr>
                <w:spacing w:val="0"/>
                <w:sz w:val="22"/>
                <w:szCs w:val="22"/>
              </w:rPr>
              <w:t>17.32 ± 0.47</w:t>
            </w:r>
          </w:p>
        </w:tc>
      </w:tr>
      <w:tr w:rsidR="00723F2F" w:rsidRPr="00A754DB" w14:paraId="740FA607" w14:textId="77777777" w:rsidTr="00E633FB">
        <w:trPr>
          <w:trHeight w:val="290"/>
        </w:trPr>
        <w:tc>
          <w:tcPr>
            <w:tcW w:w="2568" w:type="dxa"/>
            <w:noWrap/>
          </w:tcPr>
          <w:p w14:paraId="252D3F33" w14:textId="77777777" w:rsidR="00963254" w:rsidRPr="00723F2F" w:rsidRDefault="00963254" w:rsidP="00963254">
            <w:pPr>
              <w:rPr>
                <w:spacing w:val="0"/>
                <w:sz w:val="22"/>
                <w:szCs w:val="22"/>
              </w:rPr>
            </w:pPr>
          </w:p>
        </w:tc>
        <w:tc>
          <w:tcPr>
            <w:tcW w:w="690" w:type="dxa"/>
          </w:tcPr>
          <w:p w14:paraId="5A7CF878" w14:textId="77777777" w:rsidR="00963254" w:rsidRPr="00723F2F" w:rsidRDefault="00963254" w:rsidP="00963254">
            <w:pPr>
              <w:rPr>
                <w:sz w:val="22"/>
                <w:szCs w:val="22"/>
              </w:rPr>
            </w:pPr>
          </w:p>
        </w:tc>
        <w:tc>
          <w:tcPr>
            <w:tcW w:w="1319" w:type="dxa"/>
          </w:tcPr>
          <w:p w14:paraId="140F4EE0" w14:textId="013B4970" w:rsidR="00963254" w:rsidRPr="00723F2F" w:rsidRDefault="00963254" w:rsidP="00963254">
            <w:pPr>
              <w:rPr>
                <w:spacing w:val="0"/>
                <w:sz w:val="22"/>
                <w:szCs w:val="22"/>
              </w:rPr>
            </w:pPr>
          </w:p>
        </w:tc>
        <w:tc>
          <w:tcPr>
            <w:tcW w:w="118" w:type="dxa"/>
          </w:tcPr>
          <w:p w14:paraId="7CA16BCC" w14:textId="77777777" w:rsidR="00963254" w:rsidRPr="00723F2F" w:rsidRDefault="00963254" w:rsidP="00963254">
            <w:pPr>
              <w:rPr>
                <w:sz w:val="22"/>
                <w:szCs w:val="22"/>
              </w:rPr>
            </w:pPr>
          </w:p>
        </w:tc>
        <w:tc>
          <w:tcPr>
            <w:tcW w:w="828" w:type="dxa"/>
          </w:tcPr>
          <w:p w14:paraId="53DE463E" w14:textId="3A58D2F2" w:rsidR="00963254" w:rsidRPr="00723F2F" w:rsidRDefault="00963254" w:rsidP="00963254">
            <w:pPr>
              <w:rPr>
                <w:spacing w:val="0"/>
                <w:sz w:val="22"/>
                <w:szCs w:val="22"/>
              </w:rPr>
            </w:pPr>
            <w:r w:rsidRPr="00723F2F">
              <w:rPr>
                <w:spacing w:val="0"/>
                <w:sz w:val="22"/>
                <w:szCs w:val="22"/>
              </w:rPr>
              <w:t>2022</w:t>
            </w:r>
          </w:p>
        </w:tc>
        <w:tc>
          <w:tcPr>
            <w:tcW w:w="1408" w:type="dxa"/>
          </w:tcPr>
          <w:p w14:paraId="62084D42" w14:textId="51370B8B" w:rsidR="00963254" w:rsidRPr="00723F2F" w:rsidRDefault="00963254" w:rsidP="00963254">
            <w:pPr>
              <w:rPr>
                <w:sz w:val="22"/>
                <w:szCs w:val="22"/>
              </w:rPr>
            </w:pPr>
            <w:r w:rsidRPr="00723F2F">
              <w:rPr>
                <w:spacing w:val="0"/>
                <w:sz w:val="22"/>
                <w:szCs w:val="22"/>
              </w:rPr>
              <w:t>15.74 ± 0.15</w:t>
            </w:r>
          </w:p>
        </w:tc>
        <w:tc>
          <w:tcPr>
            <w:tcW w:w="1425" w:type="dxa"/>
          </w:tcPr>
          <w:p w14:paraId="2AA4A99A" w14:textId="79E8364F" w:rsidR="00963254" w:rsidRPr="00723F2F" w:rsidRDefault="00963254" w:rsidP="00963254">
            <w:pPr>
              <w:rPr>
                <w:sz w:val="22"/>
                <w:szCs w:val="22"/>
              </w:rPr>
            </w:pPr>
            <w:r w:rsidRPr="00723F2F">
              <w:rPr>
                <w:spacing w:val="0"/>
                <w:sz w:val="22"/>
                <w:szCs w:val="22"/>
              </w:rPr>
              <w:t>15.29 ± 0.37</w:t>
            </w:r>
          </w:p>
        </w:tc>
        <w:tc>
          <w:tcPr>
            <w:tcW w:w="1567" w:type="dxa"/>
            <w:noWrap/>
          </w:tcPr>
          <w:p w14:paraId="113993A4" w14:textId="3C0BC581" w:rsidR="00963254" w:rsidRPr="00723F2F" w:rsidRDefault="00963254" w:rsidP="00963254">
            <w:pPr>
              <w:rPr>
                <w:spacing w:val="0"/>
                <w:sz w:val="22"/>
                <w:szCs w:val="22"/>
              </w:rPr>
            </w:pPr>
            <w:r w:rsidRPr="00723F2F">
              <w:rPr>
                <w:spacing w:val="0"/>
                <w:sz w:val="22"/>
                <w:szCs w:val="22"/>
              </w:rPr>
              <w:t>16.46 ± 0.38</w:t>
            </w:r>
          </w:p>
        </w:tc>
      </w:tr>
      <w:tr w:rsidR="00723F2F" w:rsidRPr="00A754DB" w14:paraId="3909E3F0" w14:textId="77777777" w:rsidTr="00E633FB">
        <w:trPr>
          <w:trHeight w:val="290"/>
        </w:trPr>
        <w:tc>
          <w:tcPr>
            <w:tcW w:w="2568" w:type="dxa"/>
            <w:noWrap/>
          </w:tcPr>
          <w:p w14:paraId="2B7571B9" w14:textId="77777777" w:rsidR="00963254" w:rsidRPr="00723F2F" w:rsidRDefault="00963254" w:rsidP="00963254">
            <w:pPr>
              <w:rPr>
                <w:spacing w:val="0"/>
                <w:sz w:val="22"/>
                <w:szCs w:val="22"/>
              </w:rPr>
            </w:pPr>
          </w:p>
        </w:tc>
        <w:tc>
          <w:tcPr>
            <w:tcW w:w="690" w:type="dxa"/>
          </w:tcPr>
          <w:p w14:paraId="5D4DDA74" w14:textId="77777777" w:rsidR="00963254" w:rsidRPr="00723F2F" w:rsidRDefault="00963254" w:rsidP="00963254">
            <w:pPr>
              <w:rPr>
                <w:sz w:val="22"/>
                <w:szCs w:val="22"/>
              </w:rPr>
            </w:pPr>
          </w:p>
        </w:tc>
        <w:tc>
          <w:tcPr>
            <w:tcW w:w="1319" w:type="dxa"/>
          </w:tcPr>
          <w:p w14:paraId="419640E6" w14:textId="3448861D" w:rsidR="00963254" w:rsidRPr="00723F2F" w:rsidRDefault="00963254" w:rsidP="00963254">
            <w:pPr>
              <w:rPr>
                <w:spacing w:val="0"/>
                <w:sz w:val="22"/>
                <w:szCs w:val="22"/>
              </w:rPr>
            </w:pPr>
          </w:p>
        </w:tc>
        <w:tc>
          <w:tcPr>
            <w:tcW w:w="118" w:type="dxa"/>
          </w:tcPr>
          <w:p w14:paraId="27661831" w14:textId="77777777" w:rsidR="00963254" w:rsidRPr="00723F2F" w:rsidRDefault="00963254" w:rsidP="00963254">
            <w:pPr>
              <w:rPr>
                <w:sz w:val="22"/>
                <w:szCs w:val="22"/>
              </w:rPr>
            </w:pPr>
          </w:p>
        </w:tc>
        <w:tc>
          <w:tcPr>
            <w:tcW w:w="828" w:type="dxa"/>
          </w:tcPr>
          <w:p w14:paraId="53988E10" w14:textId="208EF552" w:rsidR="00963254" w:rsidRPr="00723F2F" w:rsidRDefault="00963254" w:rsidP="00963254">
            <w:pPr>
              <w:rPr>
                <w:spacing w:val="0"/>
                <w:sz w:val="22"/>
                <w:szCs w:val="22"/>
              </w:rPr>
            </w:pPr>
          </w:p>
        </w:tc>
        <w:tc>
          <w:tcPr>
            <w:tcW w:w="1408" w:type="dxa"/>
          </w:tcPr>
          <w:p w14:paraId="6BC0E4A6" w14:textId="77777777" w:rsidR="00963254" w:rsidRPr="00723F2F" w:rsidRDefault="00963254" w:rsidP="00963254">
            <w:pPr>
              <w:rPr>
                <w:sz w:val="22"/>
                <w:szCs w:val="22"/>
              </w:rPr>
            </w:pPr>
          </w:p>
        </w:tc>
        <w:tc>
          <w:tcPr>
            <w:tcW w:w="1425" w:type="dxa"/>
          </w:tcPr>
          <w:p w14:paraId="471E0EDF" w14:textId="77777777" w:rsidR="00963254" w:rsidRPr="00723F2F" w:rsidRDefault="00963254" w:rsidP="00963254">
            <w:pPr>
              <w:rPr>
                <w:sz w:val="22"/>
                <w:szCs w:val="22"/>
              </w:rPr>
            </w:pPr>
          </w:p>
        </w:tc>
        <w:tc>
          <w:tcPr>
            <w:tcW w:w="1567" w:type="dxa"/>
            <w:noWrap/>
          </w:tcPr>
          <w:p w14:paraId="1E8EDD12" w14:textId="05952E4E" w:rsidR="00963254" w:rsidRPr="00723F2F" w:rsidRDefault="00963254" w:rsidP="00963254">
            <w:pPr>
              <w:rPr>
                <w:spacing w:val="0"/>
                <w:sz w:val="22"/>
                <w:szCs w:val="22"/>
              </w:rPr>
            </w:pPr>
          </w:p>
        </w:tc>
      </w:tr>
      <w:tr w:rsidR="00723F2F" w:rsidRPr="00A754DB" w14:paraId="77BAC129" w14:textId="77777777" w:rsidTr="00E633FB">
        <w:trPr>
          <w:trHeight w:val="290"/>
        </w:trPr>
        <w:tc>
          <w:tcPr>
            <w:tcW w:w="2568" w:type="dxa"/>
            <w:noWrap/>
            <w:hideMark/>
          </w:tcPr>
          <w:p w14:paraId="1BE31ADF" w14:textId="46A64F26" w:rsidR="00963254" w:rsidRPr="00723F2F" w:rsidRDefault="00963254" w:rsidP="00963254">
            <w:pPr>
              <w:rPr>
                <w:spacing w:val="0"/>
                <w:sz w:val="22"/>
                <w:szCs w:val="22"/>
              </w:rPr>
            </w:pPr>
            <w:r w:rsidRPr="00723F2F">
              <w:rPr>
                <w:spacing w:val="0"/>
                <w:sz w:val="22"/>
                <w:szCs w:val="22"/>
              </w:rPr>
              <w:t>CWM Standardized antenna length</w:t>
            </w:r>
          </w:p>
        </w:tc>
        <w:tc>
          <w:tcPr>
            <w:tcW w:w="690" w:type="dxa"/>
          </w:tcPr>
          <w:p w14:paraId="528CA6EC" w14:textId="77777777" w:rsidR="00963254" w:rsidRPr="00723F2F" w:rsidRDefault="00963254" w:rsidP="00963254">
            <w:pPr>
              <w:rPr>
                <w:sz w:val="22"/>
                <w:szCs w:val="22"/>
              </w:rPr>
            </w:pPr>
          </w:p>
        </w:tc>
        <w:tc>
          <w:tcPr>
            <w:tcW w:w="1319" w:type="dxa"/>
          </w:tcPr>
          <w:p w14:paraId="5E9FDD72" w14:textId="6A90DD74"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13C955E4" w14:textId="77777777" w:rsidR="00963254" w:rsidRPr="00723F2F" w:rsidRDefault="00963254" w:rsidP="00963254">
            <w:pPr>
              <w:rPr>
                <w:sz w:val="22"/>
                <w:szCs w:val="22"/>
              </w:rPr>
            </w:pPr>
          </w:p>
        </w:tc>
        <w:tc>
          <w:tcPr>
            <w:tcW w:w="828" w:type="dxa"/>
          </w:tcPr>
          <w:p w14:paraId="450D6480" w14:textId="0100B917" w:rsidR="00963254" w:rsidRPr="00723F2F" w:rsidRDefault="00963254" w:rsidP="00963254">
            <w:pPr>
              <w:rPr>
                <w:spacing w:val="0"/>
                <w:sz w:val="22"/>
                <w:szCs w:val="22"/>
              </w:rPr>
            </w:pPr>
            <w:r w:rsidRPr="00723F2F">
              <w:rPr>
                <w:spacing w:val="0"/>
                <w:sz w:val="22"/>
                <w:szCs w:val="22"/>
              </w:rPr>
              <w:t>2015</w:t>
            </w:r>
          </w:p>
        </w:tc>
        <w:tc>
          <w:tcPr>
            <w:tcW w:w="1408" w:type="dxa"/>
          </w:tcPr>
          <w:p w14:paraId="270EC5B1" w14:textId="47C2B01B" w:rsidR="00963254" w:rsidRPr="00723F2F" w:rsidRDefault="00963254" w:rsidP="00963254">
            <w:pPr>
              <w:rPr>
                <w:sz w:val="22"/>
                <w:szCs w:val="22"/>
              </w:rPr>
            </w:pPr>
            <w:r w:rsidRPr="00723F2F">
              <w:rPr>
                <w:spacing w:val="0"/>
                <w:sz w:val="22"/>
                <w:szCs w:val="22"/>
              </w:rPr>
              <w:t>0.444 ± 0.013</w:t>
            </w:r>
          </w:p>
        </w:tc>
        <w:tc>
          <w:tcPr>
            <w:tcW w:w="1425" w:type="dxa"/>
          </w:tcPr>
          <w:p w14:paraId="268F3DA4" w14:textId="5C785B59" w:rsidR="00963254" w:rsidRPr="00723F2F" w:rsidRDefault="00963254" w:rsidP="00963254">
            <w:pPr>
              <w:rPr>
                <w:sz w:val="22"/>
                <w:szCs w:val="22"/>
              </w:rPr>
            </w:pPr>
            <w:r w:rsidRPr="00723F2F">
              <w:rPr>
                <w:spacing w:val="0"/>
                <w:sz w:val="22"/>
                <w:szCs w:val="22"/>
              </w:rPr>
              <w:t>0.458 ± 0.011</w:t>
            </w:r>
          </w:p>
        </w:tc>
        <w:tc>
          <w:tcPr>
            <w:tcW w:w="1567" w:type="dxa"/>
            <w:noWrap/>
            <w:hideMark/>
          </w:tcPr>
          <w:p w14:paraId="728A8B51" w14:textId="62D87F0F" w:rsidR="00963254" w:rsidRPr="00723F2F" w:rsidRDefault="00963254" w:rsidP="00963254">
            <w:pPr>
              <w:rPr>
                <w:spacing w:val="0"/>
                <w:sz w:val="22"/>
                <w:szCs w:val="22"/>
              </w:rPr>
            </w:pPr>
            <w:r w:rsidRPr="00723F2F">
              <w:rPr>
                <w:spacing w:val="0"/>
                <w:sz w:val="22"/>
                <w:szCs w:val="22"/>
              </w:rPr>
              <w:t>0.453 ± 0.007</w:t>
            </w:r>
          </w:p>
        </w:tc>
      </w:tr>
      <w:tr w:rsidR="00723F2F" w:rsidRPr="00A754DB" w14:paraId="399F4FE9" w14:textId="77777777" w:rsidTr="00E633FB">
        <w:trPr>
          <w:trHeight w:val="290"/>
        </w:trPr>
        <w:tc>
          <w:tcPr>
            <w:tcW w:w="2568" w:type="dxa"/>
            <w:noWrap/>
          </w:tcPr>
          <w:p w14:paraId="40C9ABAC" w14:textId="77777777" w:rsidR="00963254" w:rsidRPr="00723F2F" w:rsidRDefault="00963254" w:rsidP="00963254">
            <w:pPr>
              <w:rPr>
                <w:spacing w:val="0"/>
                <w:sz w:val="22"/>
                <w:szCs w:val="22"/>
              </w:rPr>
            </w:pPr>
          </w:p>
        </w:tc>
        <w:tc>
          <w:tcPr>
            <w:tcW w:w="690" w:type="dxa"/>
          </w:tcPr>
          <w:p w14:paraId="6E10B682" w14:textId="77777777" w:rsidR="00963254" w:rsidRPr="00723F2F" w:rsidRDefault="00963254" w:rsidP="00963254">
            <w:pPr>
              <w:rPr>
                <w:sz w:val="22"/>
                <w:szCs w:val="22"/>
              </w:rPr>
            </w:pPr>
          </w:p>
        </w:tc>
        <w:tc>
          <w:tcPr>
            <w:tcW w:w="1319" w:type="dxa"/>
          </w:tcPr>
          <w:p w14:paraId="42767477" w14:textId="6FBAD881" w:rsidR="00963254" w:rsidRPr="00723F2F" w:rsidRDefault="00963254" w:rsidP="00963254">
            <w:pPr>
              <w:rPr>
                <w:spacing w:val="0"/>
                <w:sz w:val="22"/>
                <w:szCs w:val="22"/>
              </w:rPr>
            </w:pPr>
          </w:p>
        </w:tc>
        <w:tc>
          <w:tcPr>
            <w:tcW w:w="118" w:type="dxa"/>
          </w:tcPr>
          <w:p w14:paraId="72242174" w14:textId="77777777" w:rsidR="00963254" w:rsidRPr="00723F2F" w:rsidRDefault="00963254" w:rsidP="00963254">
            <w:pPr>
              <w:rPr>
                <w:sz w:val="22"/>
                <w:szCs w:val="22"/>
              </w:rPr>
            </w:pPr>
          </w:p>
        </w:tc>
        <w:tc>
          <w:tcPr>
            <w:tcW w:w="828" w:type="dxa"/>
          </w:tcPr>
          <w:p w14:paraId="13CBC386" w14:textId="09ADF888" w:rsidR="00963254" w:rsidRPr="00723F2F" w:rsidRDefault="00963254" w:rsidP="00963254">
            <w:pPr>
              <w:rPr>
                <w:spacing w:val="0"/>
                <w:sz w:val="22"/>
                <w:szCs w:val="22"/>
              </w:rPr>
            </w:pPr>
            <w:r w:rsidRPr="00723F2F">
              <w:rPr>
                <w:spacing w:val="0"/>
                <w:sz w:val="22"/>
                <w:szCs w:val="22"/>
              </w:rPr>
              <w:t>2022</w:t>
            </w:r>
          </w:p>
        </w:tc>
        <w:tc>
          <w:tcPr>
            <w:tcW w:w="1408" w:type="dxa"/>
          </w:tcPr>
          <w:p w14:paraId="09FB230A" w14:textId="12EAE922" w:rsidR="00963254" w:rsidRPr="00723F2F" w:rsidRDefault="00963254" w:rsidP="00963254">
            <w:pPr>
              <w:rPr>
                <w:sz w:val="22"/>
                <w:szCs w:val="22"/>
              </w:rPr>
            </w:pPr>
            <w:r w:rsidRPr="00723F2F">
              <w:rPr>
                <w:spacing w:val="0"/>
                <w:sz w:val="22"/>
                <w:szCs w:val="22"/>
              </w:rPr>
              <w:t>0.446 ± 0.006</w:t>
            </w:r>
          </w:p>
        </w:tc>
        <w:tc>
          <w:tcPr>
            <w:tcW w:w="1425" w:type="dxa"/>
          </w:tcPr>
          <w:p w14:paraId="521571C1" w14:textId="10555FD8" w:rsidR="00963254" w:rsidRPr="00723F2F" w:rsidRDefault="00963254" w:rsidP="00963254">
            <w:pPr>
              <w:rPr>
                <w:sz w:val="22"/>
                <w:szCs w:val="22"/>
              </w:rPr>
            </w:pPr>
            <w:r w:rsidRPr="00723F2F">
              <w:rPr>
                <w:spacing w:val="0"/>
                <w:sz w:val="22"/>
                <w:szCs w:val="22"/>
              </w:rPr>
              <w:t>0.423 ± 0.005</w:t>
            </w:r>
          </w:p>
        </w:tc>
        <w:tc>
          <w:tcPr>
            <w:tcW w:w="1567" w:type="dxa"/>
            <w:noWrap/>
          </w:tcPr>
          <w:p w14:paraId="0B189D96" w14:textId="626EDCB2" w:rsidR="00963254" w:rsidRPr="00723F2F" w:rsidRDefault="00963254" w:rsidP="00963254">
            <w:pPr>
              <w:rPr>
                <w:spacing w:val="0"/>
                <w:sz w:val="22"/>
                <w:szCs w:val="22"/>
              </w:rPr>
            </w:pPr>
            <w:r w:rsidRPr="00723F2F">
              <w:rPr>
                <w:spacing w:val="0"/>
                <w:sz w:val="22"/>
                <w:szCs w:val="22"/>
              </w:rPr>
              <w:t>0.445 ± 0.008</w:t>
            </w:r>
          </w:p>
        </w:tc>
      </w:tr>
      <w:tr w:rsidR="00723F2F" w:rsidRPr="00A754DB" w14:paraId="7B957846" w14:textId="77777777" w:rsidTr="00E633FB">
        <w:trPr>
          <w:trHeight w:val="290"/>
        </w:trPr>
        <w:tc>
          <w:tcPr>
            <w:tcW w:w="2568" w:type="dxa"/>
            <w:noWrap/>
          </w:tcPr>
          <w:p w14:paraId="6124E248" w14:textId="77777777" w:rsidR="00963254" w:rsidRPr="00723F2F" w:rsidRDefault="00963254" w:rsidP="00963254">
            <w:pPr>
              <w:rPr>
                <w:spacing w:val="0"/>
                <w:sz w:val="22"/>
                <w:szCs w:val="22"/>
              </w:rPr>
            </w:pPr>
          </w:p>
        </w:tc>
        <w:tc>
          <w:tcPr>
            <w:tcW w:w="690" w:type="dxa"/>
          </w:tcPr>
          <w:p w14:paraId="2AEF60CF" w14:textId="77777777" w:rsidR="00963254" w:rsidRPr="00723F2F" w:rsidRDefault="00963254" w:rsidP="00963254">
            <w:pPr>
              <w:rPr>
                <w:sz w:val="22"/>
                <w:szCs w:val="22"/>
              </w:rPr>
            </w:pPr>
          </w:p>
        </w:tc>
        <w:tc>
          <w:tcPr>
            <w:tcW w:w="1319" w:type="dxa"/>
          </w:tcPr>
          <w:p w14:paraId="3E2FA885" w14:textId="698EEB8D" w:rsidR="00963254" w:rsidRPr="00723F2F" w:rsidRDefault="00963254" w:rsidP="00963254">
            <w:pPr>
              <w:rPr>
                <w:spacing w:val="0"/>
                <w:sz w:val="22"/>
                <w:szCs w:val="22"/>
              </w:rPr>
            </w:pPr>
          </w:p>
        </w:tc>
        <w:tc>
          <w:tcPr>
            <w:tcW w:w="118" w:type="dxa"/>
          </w:tcPr>
          <w:p w14:paraId="5F81AA40" w14:textId="77777777" w:rsidR="00963254" w:rsidRPr="00723F2F" w:rsidRDefault="00963254" w:rsidP="00963254">
            <w:pPr>
              <w:rPr>
                <w:sz w:val="22"/>
                <w:szCs w:val="22"/>
              </w:rPr>
            </w:pPr>
          </w:p>
        </w:tc>
        <w:tc>
          <w:tcPr>
            <w:tcW w:w="828" w:type="dxa"/>
          </w:tcPr>
          <w:p w14:paraId="5F09DCF0" w14:textId="3344551B" w:rsidR="00963254" w:rsidRPr="00723F2F" w:rsidRDefault="00963254" w:rsidP="00963254">
            <w:pPr>
              <w:rPr>
                <w:spacing w:val="0"/>
                <w:sz w:val="22"/>
                <w:szCs w:val="22"/>
              </w:rPr>
            </w:pPr>
          </w:p>
        </w:tc>
        <w:tc>
          <w:tcPr>
            <w:tcW w:w="1408" w:type="dxa"/>
          </w:tcPr>
          <w:p w14:paraId="66B56C0B" w14:textId="77777777" w:rsidR="00963254" w:rsidRPr="00723F2F" w:rsidRDefault="00963254" w:rsidP="00963254">
            <w:pPr>
              <w:rPr>
                <w:sz w:val="22"/>
                <w:szCs w:val="22"/>
              </w:rPr>
            </w:pPr>
          </w:p>
        </w:tc>
        <w:tc>
          <w:tcPr>
            <w:tcW w:w="1425" w:type="dxa"/>
          </w:tcPr>
          <w:p w14:paraId="2B404753" w14:textId="77777777" w:rsidR="00963254" w:rsidRPr="00723F2F" w:rsidRDefault="00963254" w:rsidP="00963254">
            <w:pPr>
              <w:rPr>
                <w:sz w:val="22"/>
                <w:szCs w:val="22"/>
              </w:rPr>
            </w:pPr>
          </w:p>
        </w:tc>
        <w:tc>
          <w:tcPr>
            <w:tcW w:w="1567" w:type="dxa"/>
            <w:noWrap/>
          </w:tcPr>
          <w:p w14:paraId="186DDBE6" w14:textId="7D651E17" w:rsidR="00963254" w:rsidRPr="00723F2F" w:rsidRDefault="00963254" w:rsidP="00963254">
            <w:pPr>
              <w:rPr>
                <w:spacing w:val="0"/>
                <w:sz w:val="22"/>
                <w:szCs w:val="22"/>
              </w:rPr>
            </w:pPr>
          </w:p>
        </w:tc>
      </w:tr>
      <w:tr w:rsidR="00723F2F" w:rsidRPr="00A754DB" w14:paraId="1F9149B1" w14:textId="77777777" w:rsidTr="00E633FB">
        <w:trPr>
          <w:trHeight w:val="290"/>
        </w:trPr>
        <w:tc>
          <w:tcPr>
            <w:tcW w:w="2568" w:type="dxa"/>
            <w:noWrap/>
            <w:hideMark/>
          </w:tcPr>
          <w:p w14:paraId="529141DF" w14:textId="51E183E2" w:rsidR="00963254" w:rsidRPr="00723F2F" w:rsidRDefault="00963254" w:rsidP="00963254">
            <w:pPr>
              <w:rPr>
                <w:spacing w:val="0"/>
                <w:sz w:val="22"/>
                <w:szCs w:val="22"/>
              </w:rPr>
            </w:pPr>
            <w:r w:rsidRPr="00723F2F">
              <w:rPr>
                <w:spacing w:val="0"/>
                <w:sz w:val="22"/>
                <w:szCs w:val="22"/>
              </w:rPr>
              <w:t>CWM  Standardized rear leg length</w:t>
            </w:r>
          </w:p>
        </w:tc>
        <w:tc>
          <w:tcPr>
            <w:tcW w:w="690" w:type="dxa"/>
          </w:tcPr>
          <w:p w14:paraId="1984FCF9" w14:textId="77777777" w:rsidR="00963254" w:rsidRPr="00723F2F" w:rsidRDefault="00963254" w:rsidP="00963254">
            <w:pPr>
              <w:rPr>
                <w:sz w:val="22"/>
                <w:szCs w:val="22"/>
              </w:rPr>
            </w:pPr>
          </w:p>
        </w:tc>
        <w:tc>
          <w:tcPr>
            <w:tcW w:w="1319" w:type="dxa"/>
          </w:tcPr>
          <w:p w14:paraId="041DF0CF" w14:textId="4F3AB029"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37D56D5F" w14:textId="77777777" w:rsidR="00963254" w:rsidRPr="00723F2F" w:rsidRDefault="00963254" w:rsidP="00963254">
            <w:pPr>
              <w:rPr>
                <w:sz w:val="22"/>
                <w:szCs w:val="22"/>
              </w:rPr>
            </w:pPr>
          </w:p>
        </w:tc>
        <w:tc>
          <w:tcPr>
            <w:tcW w:w="828" w:type="dxa"/>
          </w:tcPr>
          <w:p w14:paraId="00A34718" w14:textId="37BF0FFF" w:rsidR="00963254" w:rsidRPr="00723F2F" w:rsidRDefault="00963254" w:rsidP="00963254">
            <w:pPr>
              <w:rPr>
                <w:spacing w:val="0"/>
                <w:sz w:val="22"/>
                <w:szCs w:val="22"/>
              </w:rPr>
            </w:pPr>
            <w:r w:rsidRPr="00723F2F">
              <w:rPr>
                <w:spacing w:val="0"/>
                <w:sz w:val="22"/>
                <w:szCs w:val="22"/>
              </w:rPr>
              <w:t>2015</w:t>
            </w:r>
          </w:p>
        </w:tc>
        <w:tc>
          <w:tcPr>
            <w:tcW w:w="1408" w:type="dxa"/>
          </w:tcPr>
          <w:p w14:paraId="4050435F" w14:textId="58FE715A" w:rsidR="00963254" w:rsidRPr="00723F2F" w:rsidRDefault="00963254" w:rsidP="00963254">
            <w:pPr>
              <w:rPr>
                <w:sz w:val="22"/>
                <w:szCs w:val="22"/>
              </w:rPr>
            </w:pPr>
            <w:r w:rsidRPr="00723F2F">
              <w:rPr>
                <w:spacing w:val="0"/>
                <w:sz w:val="22"/>
                <w:szCs w:val="22"/>
              </w:rPr>
              <w:t>0.731 ± 0.014</w:t>
            </w:r>
          </w:p>
        </w:tc>
        <w:tc>
          <w:tcPr>
            <w:tcW w:w="1425" w:type="dxa"/>
          </w:tcPr>
          <w:p w14:paraId="23A8F5C8" w14:textId="364A9445" w:rsidR="00963254" w:rsidRPr="00723F2F" w:rsidRDefault="00963254" w:rsidP="00963254">
            <w:pPr>
              <w:rPr>
                <w:sz w:val="22"/>
                <w:szCs w:val="22"/>
              </w:rPr>
            </w:pPr>
            <w:r w:rsidRPr="00723F2F">
              <w:rPr>
                <w:spacing w:val="0"/>
                <w:sz w:val="22"/>
                <w:szCs w:val="22"/>
              </w:rPr>
              <w:t>0.752 ± 0.013</w:t>
            </w:r>
          </w:p>
        </w:tc>
        <w:tc>
          <w:tcPr>
            <w:tcW w:w="1567" w:type="dxa"/>
            <w:noWrap/>
            <w:hideMark/>
          </w:tcPr>
          <w:p w14:paraId="2998EB25" w14:textId="1D3209A6" w:rsidR="00963254" w:rsidRPr="00723F2F" w:rsidRDefault="00963254" w:rsidP="00963254">
            <w:pPr>
              <w:rPr>
                <w:spacing w:val="0"/>
                <w:sz w:val="22"/>
                <w:szCs w:val="22"/>
              </w:rPr>
            </w:pPr>
            <w:r w:rsidRPr="00723F2F">
              <w:rPr>
                <w:spacing w:val="0"/>
                <w:sz w:val="22"/>
                <w:szCs w:val="22"/>
              </w:rPr>
              <w:t>0.744 ± 0.013</w:t>
            </w:r>
          </w:p>
        </w:tc>
      </w:tr>
      <w:tr w:rsidR="00723F2F" w:rsidRPr="00A754DB" w14:paraId="71F553EA" w14:textId="77777777" w:rsidTr="00E633FB">
        <w:trPr>
          <w:trHeight w:val="290"/>
        </w:trPr>
        <w:tc>
          <w:tcPr>
            <w:tcW w:w="2568" w:type="dxa"/>
            <w:noWrap/>
          </w:tcPr>
          <w:p w14:paraId="29C5BD2B" w14:textId="77777777" w:rsidR="00963254" w:rsidRPr="00723F2F" w:rsidRDefault="00963254" w:rsidP="00963254">
            <w:pPr>
              <w:rPr>
                <w:spacing w:val="0"/>
                <w:sz w:val="22"/>
                <w:szCs w:val="22"/>
              </w:rPr>
            </w:pPr>
          </w:p>
        </w:tc>
        <w:tc>
          <w:tcPr>
            <w:tcW w:w="690" w:type="dxa"/>
          </w:tcPr>
          <w:p w14:paraId="32C8B24B" w14:textId="77777777" w:rsidR="00963254" w:rsidRPr="00723F2F" w:rsidRDefault="00963254" w:rsidP="00963254">
            <w:pPr>
              <w:rPr>
                <w:sz w:val="22"/>
                <w:szCs w:val="22"/>
              </w:rPr>
            </w:pPr>
          </w:p>
        </w:tc>
        <w:tc>
          <w:tcPr>
            <w:tcW w:w="1319" w:type="dxa"/>
          </w:tcPr>
          <w:p w14:paraId="06C9BB26" w14:textId="37E04BCC" w:rsidR="00963254" w:rsidRPr="00723F2F" w:rsidRDefault="00963254" w:rsidP="00963254">
            <w:pPr>
              <w:rPr>
                <w:spacing w:val="0"/>
                <w:sz w:val="22"/>
                <w:szCs w:val="22"/>
              </w:rPr>
            </w:pPr>
          </w:p>
        </w:tc>
        <w:tc>
          <w:tcPr>
            <w:tcW w:w="118" w:type="dxa"/>
          </w:tcPr>
          <w:p w14:paraId="16728D73" w14:textId="77777777" w:rsidR="00963254" w:rsidRPr="00723F2F" w:rsidRDefault="00963254" w:rsidP="00963254">
            <w:pPr>
              <w:rPr>
                <w:sz w:val="22"/>
                <w:szCs w:val="22"/>
              </w:rPr>
            </w:pPr>
          </w:p>
        </w:tc>
        <w:tc>
          <w:tcPr>
            <w:tcW w:w="828" w:type="dxa"/>
          </w:tcPr>
          <w:p w14:paraId="21F6D298" w14:textId="04ADB12C" w:rsidR="00963254" w:rsidRPr="00723F2F" w:rsidRDefault="00963254" w:rsidP="00963254">
            <w:pPr>
              <w:rPr>
                <w:spacing w:val="0"/>
                <w:sz w:val="22"/>
                <w:szCs w:val="22"/>
              </w:rPr>
            </w:pPr>
            <w:r w:rsidRPr="00723F2F">
              <w:rPr>
                <w:spacing w:val="0"/>
                <w:sz w:val="22"/>
                <w:szCs w:val="22"/>
              </w:rPr>
              <w:t>2022</w:t>
            </w:r>
          </w:p>
        </w:tc>
        <w:tc>
          <w:tcPr>
            <w:tcW w:w="1408" w:type="dxa"/>
          </w:tcPr>
          <w:p w14:paraId="4B6EDE1E" w14:textId="344F65C9" w:rsidR="00963254" w:rsidRPr="00723F2F" w:rsidRDefault="00963254" w:rsidP="00963254">
            <w:pPr>
              <w:rPr>
                <w:sz w:val="22"/>
                <w:szCs w:val="22"/>
              </w:rPr>
            </w:pPr>
            <w:r w:rsidRPr="00723F2F">
              <w:rPr>
                <w:spacing w:val="0"/>
                <w:sz w:val="22"/>
                <w:szCs w:val="22"/>
              </w:rPr>
              <w:t>0.740 ± 0.006</w:t>
            </w:r>
          </w:p>
        </w:tc>
        <w:tc>
          <w:tcPr>
            <w:tcW w:w="1425" w:type="dxa"/>
          </w:tcPr>
          <w:p w14:paraId="6E8B55C7" w14:textId="6626FABF" w:rsidR="00963254" w:rsidRPr="00723F2F" w:rsidRDefault="00963254" w:rsidP="00963254">
            <w:pPr>
              <w:rPr>
                <w:sz w:val="22"/>
                <w:szCs w:val="22"/>
              </w:rPr>
            </w:pPr>
            <w:r w:rsidRPr="00723F2F">
              <w:rPr>
                <w:spacing w:val="0"/>
                <w:sz w:val="22"/>
                <w:szCs w:val="22"/>
              </w:rPr>
              <w:t>0.712 ± 0.008</w:t>
            </w:r>
          </w:p>
        </w:tc>
        <w:tc>
          <w:tcPr>
            <w:tcW w:w="1567" w:type="dxa"/>
            <w:noWrap/>
          </w:tcPr>
          <w:p w14:paraId="14F9DEFF" w14:textId="7B0AF5F9" w:rsidR="00963254" w:rsidRPr="00723F2F" w:rsidRDefault="00963254" w:rsidP="00963254">
            <w:pPr>
              <w:rPr>
                <w:spacing w:val="0"/>
                <w:sz w:val="22"/>
                <w:szCs w:val="22"/>
              </w:rPr>
            </w:pPr>
            <w:r w:rsidRPr="00723F2F">
              <w:rPr>
                <w:spacing w:val="0"/>
                <w:sz w:val="22"/>
                <w:szCs w:val="22"/>
              </w:rPr>
              <w:t>0.739 ± 0.009</w:t>
            </w:r>
          </w:p>
        </w:tc>
      </w:tr>
      <w:tr w:rsidR="00723F2F" w:rsidRPr="00A754DB" w14:paraId="499B576D" w14:textId="77777777" w:rsidTr="00E633FB">
        <w:trPr>
          <w:trHeight w:val="290"/>
        </w:trPr>
        <w:tc>
          <w:tcPr>
            <w:tcW w:w="2568" w:type="dxa"/>
            <w:noWrap/>
          </w:tcPr>
          <w:p w14:paraId="61E02E20" w14:textId="77777777" w:rsidR="00963254" w:rsidRPr="00723F2F" w:rsidRDefault="00963254" w:rsidP="00963254">
            <w:pPr>
              <w:rPr>
                <w:spacing w:val="0"/>
                <w:sz w:val="22"/>
                <w:szCs w:val="22"/>
              </w:rPr>
            </w:pPr>
          </w:p>
        </w:tc>
        <w:tc>
          <w:tcPr>
            <w:tcW w:w="690" w:type="dxa"/>
          </w:tcPr>
          <w:p w14:paraId="034965C2" w14:textId="77777777" w:rsidR="00963254" w:rsidRPr="00723F2F" w:rsidRDefault="00963254" w:rsidP="00963254">
            <w:pPr>
              <w:rPr>
                <w:sz w:val="22"/>
                <w:szCs w:val="22"/>
              </w:rPr>
            </w:pPr>
          </w:p>
        </w:tc>
        <w:tc>
          <w:tcPr>
            <w:tcW w:w="1319" w:type="dxa"/>
          </w:tcPr>
          <w:p w14:paraId="3DD55E7D" w14:textId="780F7005" w:rsidR="00963254" w:rsidRPr="00723F2F" w:rsidRDefault="00963254" w:rsidP="00963254">
            <w:pPr>
              <w:rPr>
                <w:spacing w:val="0"/>
                <w:sz w:val="22"/>
                <w:szCs w:val="22"/>
              </w:rPr>
            </w:pPr>
          </w:p>
        </w:tc>
        <w:tc>
          <w:tcPr>
            <w:tcW w:w="118" w:type="dxa"/>
          </w:tcPr>
          <w:p w14:paraId="7FAAC807" w14:textId="77777777" w:rsidR="00963254" w:rsidRPr="00723F2F" w:rsidRDefault="00963254" w:rsidP="00963254">
            <w:pPr>
              <w:rPr>
                <w:sz w:val="22"/>
                <w:szCs w:val="22"/>
              </w:rPr>
            </w:pPr>
          </w:p>
        </w:tc>
        <w:tc>
          <w:tcPr>
            <w:tcW w:w="828" w:type="dxa"/>
          </w:tcPr>
          <w:p w14:paraId="705676CF" w14:textId="1313F500" w:rsidR="00963254" w:rsidRPr="00723F2F" w:rsidRDefault="00963254" w:rsidP="00963254">
            <w:pPr>
              <w:rPr>
                <w:spacing w:val="0"/>
                <w:sz w:val="22"/>
                <w:szCs w:val="22"/>
              </w:rPr>
            </w:pPr>
          </w:p>
        </w:tc>
        <w:tc>
          <w:tcPr>
            <w:tcW w:w="1408" w:type="dxa"/>
          </w:tcPr>
          <w:p w14:paraId="01BE91BB" w14:textId="77777777" w:rsidR="00963254" w:rsidRPr="00723F2F" w:rsidRDefault="00963254" w:rsidP="00963254">
            <w:pPr>
              <w:rPr>
                <w:sz w:val="22"/>
                <w:szCs w:val="22"/>
              </w:rPr>
            </w:pPr>
          </w:p>
        </w:tc>
        <w:tc>
          <w:tcPr>
            <w:tcW w:w="1425" w:type="dxa"/>
          </w:tcPr>
          <w:p w14:paraId="5829B6AB" w14:textId="77777777" w:rsidR="00963254" w:rsidRPr="00723F2F" w:rsidRDefault="00963254" w:rsidP="00963254">
            <w:pPr>
              <w:rPr>
                <w:sz w:val="22"/>
                <w:szCs w:val="22"/>
              </w:rPr>
            </w:pPr>
          </w:p>
        </w:tc>
        <w:tc>
          <w:tcPr>
            <w:tcW w:w="1567" w:type="dxa"/>
            <w:noWrap/>
          </w:tcPr>
          <w:p w14:paraId="4018E6B3" w14:textId="1A3757A3" w:rsidR="00963254" w:rsidRPr="00723F2F" w:rsidRDefault="00963254" w:rsidP="00963254">
            <w:pPr>
              <w:rPr>
                <w:spacing w:val="0"/>
                <w:sz w:val="22"/>
                <w:szCs w:val="22"/>
              </w:rPr>
            </w:pPr>
          </w:p>
        </w:tc>
      </w:tr>
      <w:tr w:rsidR="00723F2F" w:rsidRPr="00A754DB" w14:paraId="37048ED6" w14:textId="77777777" w:rsidTr="00E633FB">
        <w:trPr>
          <w:trHeight w:val="290"/>
        </w:trPr>
        <w:tc>
          <w:tcPr>
            <w:tcW w:w="2568" w:type="dxa"/>
            <w:noWrap/>
            <w:hideMark/>
          </w:tcPr>
          <w:p w14:paraId="48216B09" w14:textId="3971A5F8" w:rsidR="00963254" w:rsidRPr="00723F2F" w:rsidRDefault="00963254" w:rsidP="00963254">
            <w:pPr>
              <w:rPr>
                <w:spacing w:val="0"/>
                <w:sz w:val="22"/>
                <w:szCs w:val="22"/>
              </w:rPr>
            </w:pPr>
            <w:r w:rsidRPr="00723F2F">
              <w:rPr>
                <w:spacing w:val="0"/>
                <w:sz w:val="22"/>
                <w:szCs w:val="22"/>
              </w:rPr>
              <w:t>CWM Standardized eye length</w:t>
            </w:r>
          </w:p>
        </w:tc>
        <w:tc>
          <w:tcPr>
            <w:tcW w:w="690" w:type="dxa"/>
          </w:tcPr>
          <w:p w14:paraId="54729CEE" w14:textId="77777777" w:rsidR="00963254" w:rsidRPr="00723F2F" w:rsidRDefault="00963254" w:rsidP="00963254">
            <w:pPr>
              <w:rPr>
                <w:sz w:val="22"/>
                <w:szCs w:val="22"/>
              </w:rPr>
            </w:pPr>
          </w:p>
        </w:tc>
        <w:tc>
          <w:tcPr>
            <w:tcW w:w="1319" w:type="dxa"/>
          </w:tcPr>
          <w:p w14:paraId="46705615" w14:textId="6EF552B3"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75D0B97F" w14:textId="77777777" w:rsidR="00963254" w:rsidRPr="00723F2F" w:rsidRDefault="00963254" w:rsidP="00963254">
            <w:pPr>
              <w:rPr>
                <w:sz w:val="22"/>
                <w:szCs w:val="22"/>
              </w:rPr>
            </w:pPr>
          </w:p>
        </w:tc>
        <w:tc>
          <w:tcPr>
            <w:tcW w:w="828" w:type="dxa"/>
          </w:tcPr>
          <w:p w14:paraId="753D5E30" w14:textId="06E0B6C8" w:rsidR="00963254" w:rsidRPr="00723F2F" w:rsidRDefault="00963254" w:rsidP="00963254">
            <w:pPr>
              <w:rPr>
                <w:spacing w:val="0"/>
                <w:sz w:val="22"/>
                <w:szCs w:val="22"/>
              </w:rPr>
            </w:pPr>
            <w:r w:rsidRPr="00723F2F">
              <w:rPr>
                <w:spacing w:val="0"/>
                <w:sz w:val="22"/>
                <w:szCs w:val="22"/>
              </w:rPr>
              <w:t>2015</w:t>
            </w:r>
          </w:p>
        </w:tc>
        <w:tc>
          <w:tcPr>
            <w:tcW w:w="1408" w:type="dxa"/>
          </w:tcPr>
          <w:p w14:paraId="5C6B2C07" w14:textId="3A599B5C" w:rsidR="00963254" w:rsidRPr="00723F2F" w:rsidRDefault="00963254" w:rsidP="00963254">
            <w:pPr>
              <w:rPr>
                <w:sz w:val="22"/>
                <w:szCs w:val="22"/>
              </w:rPr>
            </w:pPr>
            <w:r w:rsidRPr="00723F2F">
              <w:rPr>
                <w:spacing w:val="0"/>
                <w:sz w:val="22"/>
                <w:szCs w:val="22"/>
              </w:rPr>
              <w:t>0.046 ± 0.001</w:t>
            </w:r>
          </w:p>
        </w:tc>
        <w:tc>
          <w:tcPr>
            <w:tcW w:w="1425" w:type="dxa"/>
          </w:tcPr>
          <w:p w14:paraId="0F72638F" w14:textId="00BDB3F4" w:rsidR="00963254" w:rsidRPr="00723F2F" w:rsidRDefault="00963254" w:rsidP="00963254">
            <w:pPr>
              <w:rPr>
                <w:sz w:val="22"/>
                <w:szCs w:val="22"/>
              </w:rPr>
            </w:pPr>
            <w:r w:rsidRPr="00723F2F">
              <w:rPr>
                <w:spacing w:val="0"/>
                <w:sz w:val="22"/>
                <w:szCs w:val="22"/>
              </w:rPr>
              <w:t>0.05 ± 0.001</w:t>
            </w:r>
          </w:p>
        </w:tc>
        <w:tc>
          <w:tcPr>
            <w:tcW w:w="1567" w:type="dxa"/>
            <w:noWrap/>
            <w:hideMark/>
          </w:tcPr>
          <w:p w14:paraId="45141302" w14:textId="4B8A3079" w:rsidR="00963254" w:rsidRPr="00723F2F" w:rsidRDefault="00963254" w:rsidP="00963254">
            <w:pPr>
              <w:rPr>
                <w:spacing w:val="0"/>
                <w:sz w:val="22"/>
                <w:szCs w:val="22"/>
              </w:rPr>
            </w:pPr>
            <w:r w:rsidRPr="00723F2F">
              <w:rPr>
                <w:spacing w:val="0"/>
                <w:sz w:val="22"/>
                <w:szCs w:val="22"/>
              </w:rPr>
              <w:t>0.045 ± 0.001</w:t>
            </w:r>
          </w:p>
        </w:tc>
      </w:tr>
      <w:tr w:rsidR="00723F2F" w:rsidRPr="00A754DB" w14:paraId="26D56142" w14:textId="77777777" w:rsidTr="00E633FB">
        <w:trPr>
          <w:trHeight w:val="290"/>
        </w:trPr>
        <w:tc>
          <w:tcPr>
            <w:tcW w:w="2568" w:type="dxa"/>
            <w:noWrap/>
          </w:tcPr>
          <w:p w14:paraId="575835F1" w14:textId="77777777" w:rsidR="00963254" w:rsidRPr="00723F2F" w:rsidRDefault="00963254" w:rsidP="00963254">
            <w:pPr>
              <w:rPr>
                <w:spacing w:val="0"/>
                <w:sz w:val="22"/>
                <w:szCs w:val="22"/>
              </w:rPr>
            </w:pPr>
          </w:p>
        </w:tc>
        <w:tc>
          <w:tcPr>
            <w:tcW w:w="690" w:type="dxa"/>
          </w:tcPr>
          <w:p w14:paraId="64D25BAA" w14:textId="77777777" w:rsidR="00963254" w:rsidRPr="00723F2F" w:rsidRDefault="00963254" w:rsidP="00963254">
            <w:pPr>
              <w:rPr>
                <w:sz w:val="22"/>
                <w:szCs w:val="22"/>
              </w:rPr>
            </w:pPr>
          </w:p>
        </w:tc>
        <w:tc>
          <w:tcPr>
            <w:tcW w:w="1319" w:type="dxa"/>
          </w:tcPr>
          <w:p w14:paraId="04C2B7D0" w14:textId="43F68ED5" w:rsidR="00963254" w:rsidRPr="00723F2F" w:rsidRDefault="00963254" w:rsidP="00963254">
            <w:pPr>
              <w:rPr>
                <w:spacing w:val="0"/>
                <w:sz w:val="22"/>
                <w:szCs w:val="22"/>
              </w:rPr>
            </w:pPr>
          </w:p>
        </w:tc>
        <w:tc>
          <w:tcPr>
            <w:tcW w:w="118" w:type="dxa"/>
          </w:tcPr>
          <w:p w14:paraId="16E23E8B" w14:textId="77777777" w:rsidR="00963254" w:rsidRPr="00723F2F" w:rsidRDefault="00963254" w:rsidP="00963254">
            <w:pPr>
              <w:rPr>
                <w:sz w:val="22"/>
                <w:szCs w:val="22"/>
              </w:rPr>
            </w:pPr>
          </w:p>
        </w:tc>
        <w:tc>
          <w:tcPr>
            <w:tcW w:w="828" w:type="dxa"/>
          </w:tcPr>
          <w:p w14:paraId="6E1A40A1" w14:textId="17043141" w:rsidR="00963254" w:rsidRPr="00723F2F" w:rsidRDefault="00963254" w:rsidP="00963254">
            <w:pPr>
              <w:rPr>
                <w:spacing w:val="0"/>
                <w:sz w:val="22"/>
                <w:szCs w:val="22"/>
              </w:rPr>
            </w:pPr>
            <w:r w:rsidRPr="00723F2F">
              <w:rPr>
                <w:spacing w:val="0"/>
                <w:sz w:val="22"/>
                <w:szCs w:val="22"/>
              </w:rPr>
              <w:t>2022</w:t>
            </w:r>
          </w:p>
        </w:tc>
        <w:tc>
          <w:tcPr>
            <w:tcW w:w="1408" w:type="dxa"/>
          </w:tcPr>
          <w:p w14:paraId="6E9C31DA" w14:textId="1AA9ED9E" w:rsidR="00963254" w:rsidRPr="00723F2F" w:rsidRDefault="00963254" w:rsidP="00963254">
            <w:pPr>
              <w:rPr>
                <w:sz w:val="22"/>
                <w:szCs w:val="22"/>
              </w:rPr>
            </w:pPr>
            <w:r w:rsidRPr="00723F2F">
              <w:rPr>
                <w:spacing w:val="0"/>
                <w:sz w:val="22"/>
                <w:szCs w:val="22"/>
              </w:rPr>
              <w:t>0.047 ± 0.001</w:t>
            </w:r>
          </w:p>
        </w:tc>
        <w:tc>
          <w:tcPr>
            <w:tcW w:w="1425" w:type="dxa"/>
          </w:tcPr>
          <w:p w14:paraId="6C80D9CD" w14:textId="08AD4264" w:rsidR="00963254" w:rsidRPr="00723F2F" w:rsidRDefault="00963254" w:rsidP="00963254">
            <w:pPr>
              <w:rPr>
                <w:sz w:val="22"/>
                <w:szCs w:val="22"/>
              </w:rPr>
            </w:pPr>
            <w:r w:rsidRPr="00723F2F">
              <w:rPr>
                <w:spacing w:val="0"/>
                <w:sz w:val="22"/>
                <w:szCs w:val="22"/>
              </w:rPr>
              <w:t>0.049 ± 0.001</w:t>
            </w:r>
          </w:p>
        </w:tc>
        <w:tc>
          <w:tcPr>
            <w:tcW w:w="1567" w:type="dxa"/>
            <w:noWrap/>
          </w:tcPr>
          <w:p w14:paraId="002E57C7" w14:textId="05FA4049" w:rsidR="00963254" w:rsidRPr="00723F2F" w:rsidRDefault="00963254" w:rsidP="00963254">
            <w:pPr>
              <w:rPr>
                <w:spacing w:val="0"/>
                <w:sz w:val="22"/>
                <w:szCs w:val="22"/>
              </w:rPr>
            </w:pPr>
            <w:r w:rsidRPr="00723F2F">
              <w:rPr>
                <w:spacing w:val="0"/>
                <w:sz w:val="22"/>
                <w:szCs w:val="22"/>
              </w:rPr>
              <w:t>0.046 ± 0.001</w:t>
            </w:r>
          </w:p>
        </w:tc>
      </w:tr>
      <w:tr w:rsidR="00723F2F" w:rsidRPr="00A754DB" w14:paraId="47E40E87" w14:textId="77777777" w:rsidTr="00E633FB">
        <w:trPr>
          <w:trHeight w:val="290"/>
        </w:trPr>
        <w:tc>
          <w:tcPr>
            <w:tcW w:w="2568" w:type="dxa"/>
            <w:noWrap/>
          </w:tcPr>
          <w:p w14:paraId="451B90AF" w14:textId="77777777" w:rsidR="00963254" w:rsidRPr="00723F2F" w:rsidRDefault="00963254" w:rsidP="00963254">
            <w:pPr>
              <w:rPr>
                <w:spacing w:val="0"/>
                <w:sz w:val="22"/>
                <w:szCs w:val="22"/>
              </w:rPr>
            </w:pPr>
          </w:p>
        </w:tc>
        <w:tc>
          <w:tcPr>
            <w:tcW w:w="690" w:type="dxa"/>
          </w:tcPr>
          <w:p w14:paraId="7D8C3B7F" w14:textId="77777777" w:rsidR="00963254" w:rsidRPr="00723F2F" w:rsidRDefault="00963254" w:rsidP="00963254">
            <w:pPr>
              <w:rPr>
                <w:sz w:val="22"/>
                <w:szCs w:val="22"/>
              </w:rPr>
            </w:pPr>
          </w:p>
        </w:tc>
        <w:tc>
          <w:tcPr>
            <w:tcW w:w="1319" w:type="dxa"/>
          </w:tcPr>
          <w:p w14:paraId="5A7AE217" w14:textId="087EA4FD" w:rsidR="00963254" w:rsidRPr="00723F2F" w:rsidRDefault="00963254" w:rsidP="00963254">
            <w:pPr>
              <w:rPr>
                <w:spacing w:val="0"/>
                <w:sz w:val="22"/>
                <w:szCs w:val="22"/>
              </w:rPr>
            </w:pPr>
          </w:p>
        </w:tc>
        <w:tc>
          <w:tcPr>
            <w:tcW w:w="118" w:type="dxa"/>
          </w:tcPr>
          <w:p w14:paraId="74295830" w14:textId="77777777" w:rsidR="00963254" w:rsidRPr="00723F2F" w:rsidRDefault="00963254" w:rsidP="00963254">
            <w:pPr>
              <w:rPr>
                <w:sz w:val="22"/>
                <w:szCs w:val="22"/>
              </w:rPr>
            </w:pPr>
          </w:p>
        </w:tc>
        <w:tc>
          <w:tcPr>
            <w:tcW w:w="828" w:type="dxa"/>
          </w:tcPr>
          <w:p w14:paraId="4D8A6DD4" w14:textId="5DD94B44" w:rsidR="00963254" w:rsidRPr="00723F2F" w:rsidRDefault="00963254" w:rsidP="00963254">
            <w:pPr>
              <w:rPr>
                <w:spacing w:val="0"/>
                <w:sz w:val="22"/>
                <w:szCs w:val="22"/>
              </w:rPr>
            </w:pPr>
          </w:p>
        </w:tc>
        <w:tc>
          <w:tcPr>
            <w:tcW w:w="1408" w:type="dxa"/>
          </w:tcPr>
          <w:p w14:paraId="6862243F" w14:textId="77777777" w:rsidR="00963254" w:rsidRPr="00723F2F" w:rsidRDefault="00963254" w:rsidP="00963254">
            <w:pPr>
              <w:rPr>
                <w:sz w:val="22"/>
                <w:szCs w:val="22"/>
              </w:rPr>
            </w:pPr>
          </w:p>
        </w:tc>
        <w:tc>
          <w:tcPr>
            <w:tcW w:w="1425" w:type="dxa"/>
          </w:tcPr>
          <w:p w14:paraId="4FC4747B" w14:textId="77777777" w:rsidR="00963254" w:rsidRPr="00723F2F" w:rsidRDefault="00963254" w:rsidP="00963254">
            <w:pPr>
              <w:rPr>
                <w:sz w:val="22"/>
                <w:szCs w:val="22"/>
              </w:rPr>
            </w:pPr>
          </w:p>
        </w:tc>
        <w:tc>
          <w:tcPr>
            <w:tcW w:w="1567" w:type="dxa"/>
            <w:noWrap/>
          </w:tcPr>
          <w:p w14:paraId="52A43934" w14:textId="45790BBF" w:rsidR="00963254" w:rsidRPr="00723F2F" w:rsidRDefault="00963254" w:rsidP="00963254">
            <w:pPr>
              <w:rPr>
                <w:spacing w:val="0"/>
                <w:sz w:val="22"/>
                <w:szCs w:val="22"/>
              </w:rPr>
            </w:pPr>
          </w:p>
        </w:tc>
      </w:tr>
      <w:tr w:rsidR="00723F2F" w:rsidRPr="00A754DB" w14:paraId="5B3B3414" w14:textId="77777777" w:rsidTr="00E633FB">
        <w:trPr>
          <w:trHeight w:val="290"/>
        </w:trPr>
        <w:tc>
          <w:tcPr>
            <w:tcW w:w="2568" w:type="dxa"/>
            <w:noWrap/>
            <w:hideMark/>
          </w:tcPr>
          <w:p w14:paraId="44E868C8" w14:textId="01AF053B" w:rsidR="00963254" w:rsidRPr="00723F2F" w:rsidRDefault="00963254" w:rsidP="00963254">
            <w:pPr>
              <w:rPr>
                <w:spacing w:val="0"/>
                <w:sz w:val="22"/>
                <w:szCs w:val="22"/>
              </w:rPr>
            </w:pPr>
            <w:r w:rsidRPr="00723F2F">
              <w:rPr>
                <w:spacing w:val="0"/>
                <w:sz w:val="22"/>
                <w:szCs w:val="22"/>
              </w:rPr>
              <w:t>CWM Standardized eye protrusion</w:t>
            </w:r>
          </w:p>
        </w:tc>
        <w:tc>
          <w:tcPr>
            <w:tcW w:w="690" w:type="dxa"/>
          </w:tcPr>
          <w:p w14:paraId="1A9F723B" w14:textId="77777777" w:rsidR="00963254" w:rsidRPr="00723F2F" w:rsidRDefault="00963254" w:rsidP="00963254">
            <w:pPr>
              <w:rPr>
                <w:sz w:val="22"/>
                <w:szCs w:val="22"/>
              </w:rPr>
            </w:pPr>
          </w:p>
        </w:tc>
        <w:tc>
          <w:tcPr>
            <w:tcW w:w="1319" w:type="dxa"/>
          </w:tcPr>
          <w:p w14:paraId="21308F77" w14:textId="6659B5C7"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62FDC6CA" w14:textId="77777777" w:rsidR="00963254" w:rsidRPr="00723F2F" w:rsidRDefault="00963254" w:rsidP="00963254">
            <w:pPr>
              <w:rPr>
                <w:sz w:val="22"/>
                <w:szCs w:val="22"/>
              </w:rPr>
            </w:pPr>
          </w:p>
        </w:tc>
        <w:tc>
          <w:tcPr>
            <w:tcW w:w="828" w:type="dxa"/>
          </w:tcPr>
          <w:p w14:paraId="6CC55658" w14:textId="79EBB7F9" w:rsidR="00963254" w:rsidRPr="00723F2F" w:rsidRDefault="00963254" w:rsidP="00963254">
            <w:pPr>
              <w:rPr>
                <w:spacing w:val="0"/>
                <w:sz w:val="22"/>
                <w:szCs w:val="22"/>
              </w:rPr>
            </w:pPr>
            <w:r w:rsidRPr="00723F2F">
              <w:rPr>
                <w:spacing w:val="0"/>
                <w:sz w:val="22"/>
                <w:szCs w:val="22"/>
              </w:rPr>
              <w:t>2015</w:t>
            </w:r>
          </w:p>
        </w:tc>
        <w:tc>
          <w:tcPr>
            <w:tcW w:w="1408" w:type="dxa"/>
          </w:tcPr>
          <w:p w14:paraId="08CF3F49" w14:textId="040D8E09" w:rsidR="00963254" w:rsidRPr="00723F2F" w:rsidRDefault="00963254" w:rsidP="00963254">
            <w:pPr>
              <w:rPr>
                <w:sz w:val="22"/>
                <w:szCs w:val="22"/>
              </w:rPr>
            </w:pPr>
            <w:r w:rsidRPr="00723F2F">
              <w:rPr>
                <w:spacing w:val="0"/>
                <w:sz w:val="22"/>
                <w:szCs w:val="22"/>
              </w:rPr>
              <w:t>0.052 ± 0.001</w:t>
            </w:r>
          </w:p>
        </w:tc>
        <w:tc>
          <w:tcPr>
            <w:tcW w:w="1425" w:type="dxa"/>
          </w:tcPr>
          <w:p w14:paraId="14EFBB9A" w14:textId="79D8AEA2" w:rsidR="00963254" w:rsidRPr="00723F2F" w:rsidRDefault="00963254" w:rsidP="00963254">
            <w:pPr>
              <w:rPr>
                <w:sz w:val="22"/>
                <w:szCs w:val="22"/>
              </w:rPr>
            </w:pPr>
            <w:r w:rsidRPr="00723F2F">
              <w:rPr>
                <w:spacing w:val="0"/>
                <w:sz w:val="22"/>
                <w:szCs w:val="22"/>
              </w:rPr>
              <w:t>0.054 ± 0.001</w:t>
            </w:r>
          </w:p>
        </w:tc>
        <w:tc>
          <w:tcPr>
            <w:tcW w:w="1567" w:type="dxa"/>
            <w:noWrap/>
            <w:hideMark/>
          </w:tcPr>
          <w:p w14:paraId="23088D9C" w14:textId="0DD73A99" w:rsidR="00963254" w:rsidRPr="00723F2F" w:rsidRDefault="00963254" w:rsidP="00963254">
            <w:pPr>
              <w:rPr>
                <w:spacing w:val="0"/>
                <w:sz w:val="22"/>
                <w:szCs w:val="22"/>
              </w:rPr>
            </w:pPr>
            <w:r w:rsidRPr="00723F2F">
              <w:rPr>
                <w:spacing w:val="0"/>
                <w:sz w:val="22"/>
                <w:szCs w:val="22"/>
              </w:rPr>
              <w:t>0.051 ± 0.001</w:t>
            </w:r>
          </w:p>
        </w:tc>
      </w:tr>
      <w:tr w:rsidR="00723F2F" w:rsidRPr="00A754DB" w14:paraId="211CC270" w14:textId="77777777" w:rsidTr="00E633FB">
        <w:trPr>
          <w:trHeight w:val="290"/>
        </w:trPr>
        <w:tc>
          <w:tcPr>
            <w:tcW w:w="2568" w:type="dxa"/>
            <w:noWrap/>
          </w:tcPr>
          <w:p w14:paraId="50ADB8AB" w14:textId="77777777" w:rsidR="00963254" w:rsidRPr="00723F2F" w:rsidRDefault="00963254" w:rsidP="00963254">
            <w:pPr>
              <w:rPr>
                <w:spacing w:val="0"/>
                <w:sz w:val="22"/>
                <w:szCs w:val="22"/>
              </w:rPr>
            </w:pPr>
          </w:p>
        </w:tc>
        <w:tc>
          <w:tcPr>
            <w:tcW w:w="690" w:type="dxa"/>
          </w:tcPr>
          <w:p w14:paraId="29612A6B" w14:textId="77777777" w:rsidR="00963254" w:rsidRPr="00723F2F" w:rsidRDefault="00963254" w:rsidP="00963254">
            <w:pPr>
              <w:rPr>
                <w:sz w:val="22"/>
                <w:szCs w:val="22"/>
              </w:rPr>
            </w:pPr>
          </w:p>
        </w:tc>
        <w:tc>
          <w:tcPr>
            <w:tcW w:w="1319" w:type="dxa"/>
          </w:tcPr>
          <w:p w14:paraId="10109097" w14:textId="53D83B20" w:rsidR="00963254" w:rsidRPr="00723F2F" w:rsidRDefault="00963254" w:rsidP="00963254">
            <w:pPr>
              <w:rPr>
                <w:spacing w:val="0"/>
                <w:sz w:val="22"/>
                <w:szCs w:val="22"/>
              </w:rPr>
            </w:pPr>
          </w:p>
        </w:tc>
        <w:tc>
          <w:tcPr>
            <w:tcW w:w="118" w:type="dxa"/>
          </w:tcPr>
          <w:p w14:paraId="07DA8418" w14:textId="77777777" w:rsidR="00963254" w:rsidRPr="00723F2F" w:rsidRDefault="00963254" w:rsidP="00963254">
            <w:pPr>
              <w:rPr>
                <w:sz w:val="22"/>
                <w:szCs w:val="22"/>
              </w:rPr>
            </w:pPr>
          </w:p>
        </w:tc>
        <w:tc>
          <w:tcPr>
            <w:tcW w:w="828" w:type="dxa"/>
          </w:tcPr>
          <w:p w14:paraId="33925CD3" w14:textId="5AB5B480" w:rsidR="00963254" w:rsidRPr="00723F2F" w:rsidRDefault="00963254" w:rsidP="00963254">
            <w:pPr>
              <w:rPr>
                <w:spacing w:val="0"/>
                <w:sz w:val="22"/>
                <w:szCs w:val="22"/>
              </w:rPr>
            </w:pPr>
            <w:r w:rsidRPr="00723F2F">
              <w:rPr>
                <w:spacing w:val="0"/>
                <w:sz w:val="22"/>
                <w:szCs w:val="22"/>
              </w:rPr>
              <w:t>2022</w:t>
            </w:r>
          </w:p>
        </w:tc>
        <w:tc>
          <w:tcPr>
            <w:tcW w:w="1408" w:type="dxa"/>
          </w:tcPr>
          <w:p w14:paraId="6BF29F72" w14:textId="170E9543" w:rsidR="00963254" w:rsidRPr="00723F2F" w:rsidRDefault="00963254" w:rsidP="00963254">
            <w:pPr>
              <w:rPr>
                <w:sz w:val="22"/>
                <w:szCs w:val="22"/>
              </w:rPr>
            </w:pPr>
            <w:r w:rsidRPr="00723F2F">
              <w:rPr>
                <w:spacing w:val="0"/>
                <w:sz w:val="22"/>
                <w:szCs w:val="22"/>
              </w:rPr>
              <w:t>0.052 ± 0.000</w:t>
            </w:r>
          </w:p>
        </w:tc>
        <w:tc>
          <w:tcPr>
            <w:tcW w:w="1425" w:type="dxa"/>
          </w:tcPr>
          <w:p w14:paraId="6E106F02" w14:textId="08B088AC" w:rsidR="00963254" w:rsidRPr="00723F2F" w:rsidRDefault="00963254" w:rsidP="00963254">
            <w:pPr>
              <w:rPr>
                <w:sz w:val="22"/>
                <w:szCs w:val="22"/>
              </w:rPr>
            </w:pPr>
            <w:r w:rsidRPr="00723F2F">
              <w:rPr>
                <w:spacing w:val="0"/>
                <w:sz w:val="22"/>
                <w:szCs w:val="22"/>
              </w:rPr>
              <w:t>0.053 ± 0.001</w:t>
            </w:r>
          </w:p>
        </w:tc>
        <w:tc>
          <w:tcPr>
            <w:tcW w:w="1567" w:type="dxa"/>
            <w:noWrap/>
          </w:tcPr>
          <w:p w14:paraId="10FFE94A" w14:textId="44182A02" w:rsidR="00963254" w:rsidRPr="00723F2F" w:rsidRDefault="00963254" w:rsidP="00963254">
            <w:pPr>
              <w:rPr>
                <w:spacing w:val="0"/>
                <w:sz w:val="22"/>
                <w:szCs w:val="22"/>
              </w:rPr>
            </w:pPr>
            <w:r w:rsidRPr="00723F2F">
              <w:rPr>
                <w:spacing w:val="0"/>
                <w:sz w:val="22"/>
                <w:szCs w:val="22"/>
              </w:rPr>
              <w:t>0.052 ± 0.001</w:t>
            </w:r>
          </w:p>
        </w:tc>
      </w:tr>
      <w:tr w:rsidR="00723F2F" w:rsidRPr="00A754DB" w14:paraId="45DD3055" w14:textId="77777777" w:rsidTr="00E633FB">
        <w:trPr>
          <w:trHeight w:val="290"/>
        </w:trPr>
        <w:tc>
          <w:tcPr>
            <w:tcW w:w="2568" w:type="dxa"/>
            <w:noWrap/>
          </w:tcPr>
          <w:p w14:paraId="186B7E5D" w14:textId="77777777" w:rsidR="00963254" w:rsidRPr="00723F2F" w:rsidRDefault="00963254" w:rsidP="00963254">
            <w:pPr>
              <w:rPr>
                <w:spacing w:val="0"/>
                <w:sz w:val="22"/>
                <w:szCs w:val="22"/>
              </w:rPr>
            </w:pPr>
          </w:p>
        </w:tc>
        <w:tc>
          <w:tcPr>
            <w:tcW w:w="690" w:type="dxa"/>
          </w:tcPr>
          <w:p w14:paraId="004863F8" w14:textId="77777777" w:rsidR="00963254" w:rsidRPr="00723F2F" w:rsidRDefault="00963254" w:rsidP="00963254">
            <w:pPr>
              <w:rPr>
                <w:sz w:val="22"/>
                <w:szCs w:val="22"/>
              </w:rPr>
            </w:pPr>
          </w:p>
        </w:tc>
        <w:tc>
          <w:tcPr>
            <w:tcW w:w="1319" w:type="dxa"/>
          </w:tcPr>
          <w:p w14:paraId="14E5A642" w14:textId="357C6556" w:rsidR="00963254" w:rsidRPr="00723F2F" w:rsidRDefault="00963254" w:rsidP="00963254">
            <w:pPr>
              <w:rPr>
                <w:spacing w:val="0"/>
                <w:sz w:val="22"/>
                <w:szCs w:val="22"/>
              </w:rPr>
            </w:pPr>
          </w:p>
        </w:tc>
        <w:tc>
          <w:tcPr>
            <w:tcW w:w="118" w:type="dxa"/>
          </w:tcPr>
          <w:p w14:paraId="7EC872B1" w14:textId="77777777" w:rsidR="00963254" w:rsidRPr="00723F2F" w:rsidRDefault="00963254" w:rsidP="00963254">
            <w:pPr>
              <w:rPr>
                <w:sz w:val="22"/>
                <w:szCs w:val="22"/>
              </w:rPr>
            </w:pPr>
          </w:p>
        </w:tc>
        <w:tc>
          <w:tcPr>
            <w:tcW w:w="828" w:type="dxa"/>
          </w:tcPr>
          <w:p w14:paraId="6EDB6BF5" w14:textId="1749A194" w:rsidR="00963254" w:rsidRPr="00723F2F" w:rsidRDefault="00963254" w:rsidP="00963254">
            <w:pPr>
              <w:rPr>
                <w:spacing w:val="0"/>
                <w:sz w:val="22"/>
                <w:szCs w:val="22"/>
              </w:rPr>
            </w:pPr>
          </w:p>
        </w:tc>
        <w:tc>
          <w:tcPr>
            <w:tcW w:w="1408" w:type="dxa"/>
          </w:tcPr>
          <w:p w14:paraId="493666F2" w14:textId="77777777" w:rsidR="00963254" w:rsidRPr="00723F2F" w:rsidRDefault="00963254" w:rsidP="00963254">
            <w:pPr>
              <w:rPr>
                <w:sz w:val="22"/>
                <w:szCs w:val="22"/>
              </w:rPr>
            </w:pPr>
          </w:p>
        </w:tc>
        <w:tc>
          <w:tcPr>
            <w:tcW w:w="1425" w:type="dxa"/>
          </w:tcPr>
          <w:p w14:paraId="42745DCF" w14:textId="77777777" w:rsidR="00963254" w:rsidRPr="00723F2F" w:rsidRDefault="00963254" w:rsidP="00963254">
            <w:pPr>
              <w:rPr>
                <w:sz w:val="22"/>
                <w:szCs w:val="22"/>
              </w:rPr>
            </w:pPr>
          </w:p>
        </w:tc>
        <w:tc>
          <w:tcPr>
            <w:tcW w:w="1567" w:type="dxa"/>
            <w:noWrap/>
          </w:tcPr>
          <w:p w14:paraId="72C97C5A" w14:textId="65567FDE" w:rsidR="00963254" w:rsidRPr="00723F2F" w:rsidRDefault="00963254" w:rsidP="00963254">
            <w:pPr>
              <w:rPr>
                <w:spacing w:val="0"/>
                <w:sz w:val="22"/>
                <w:szCs w:val="22"/>
              </w:rPr>
            </w:pPr>
          </w:p>
        </w:tc>
      </w:tr>
      <w:tr w:rsidR="00723F2F" w:rsidRPr="00A754DB" w14:paraId="491C960E" w14:textId="77777777" w:rsidTr="00E633FB">
        <w:trPr>
          <w:trHeight w:val="290"/>
        </w:trPr>
        <w:tc>
          <w:tcPr>
            <w:tcW w:w="2568" w:type="dxa"/>
            <w:noWrap/>
            <w:hideMark/>
          </w:tcPr>
          <w:p w14:paraId="5F07BAB8" w14:textId="0E3E7677" w:rsidR="00963254" w:rsidRPr="00723F2F" w:rsidRDefault="00963254" w:rsidP="00963254">
            <w:pPr>
              <w:rPr>
                <w:spacing w:val="0"/>
                <w:sz w:val="22"/>
                <w:szCs w:val="22"/>
              </w:rPr>
            </w:pPr>
            <w:r w:rsidRPr="00723F2F">
              <w:rPr>
                <w:spacing w:val="0"/>
                <w:sz w:val="22"/>
                <w:szCs w:val="22"/>
              </w:rPr>
              <w:t>CWM Standardized pronotum width</w:t>
            </w:r>
          </w:p>
        </w:tc>
        <w:tc>
          <w:tcPr>
            <w:tcW w:w="690" w:type="dxa"/>
          </w:tcPr>
          <w:p w14:paraId="4A2FA643" w14:textId="77777777" w:rsidR="00963254" w:rsidRPr="00723F2F" w:rsidRDefault="00963254" w:rsidP="00963254">
            <w:pPr>
              <w:rPr>
                <w:sz w:val="22"/>
                <w:szCs w:val="22"/>
              </w:rPr>
            </w:pPr>
          </w:p>
        </w:tc>
        <w:tc>
          <w:tcPr>
            <w:tcW w:w="1319" w:type="dxa"/>
          </w:tcPr>
          <w:p w14:paraId="2409DE86" w14:textId="476A0ADD"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493C3B31" w14:textId="77777777" w:rsidR="00963254" w:rsidRPr="00723F2F" w:rsidRDefault="00963254" w:rsidP="00963254">
            <w:pPr>
              <w:rPr>
                <w:sz w:val="22"/>
                <w:szCs w:val="22"/>
              </w:rPr>
            </w:pPr>
          </w:p>
        </w:tc>
        <w:tc>
          <w:tcPr>
            <w:tcW w:w="828" w:type="dxa"/>
          </w:tcPr>
          <w:p w14:paraId="20F220DE" w14:textId="0DE94657" w:rsidR="00963254" w:rsidRPr="00723F2F" w:rsidRDefault="00963254" w:rsidP="00963254">
            <w:pPr>
              <w:rPr>
                <w:spacing w:val="0"/>
                <w:sz w:val="22"/>
                <w:szCs w:val="22"/>
              </w:rPr>
            </w:pPr>
            <w:r w:rsidRPr="00723F2F">
              <w:rPr>
                <w:spacing w:val="0"/>
                <w:sz w:val="22"/>
                <w:szCs w:val="22"/>
              </w:rPr>
              <w:t>2015</w:t>
            </w:r>
          </w:p>
        </w:tc>
        <w:tc>
          <w:tcPr>
            <w:tcW w:w="1408" w:type="dxa"/>
          </w:tcPr>
          <w:p w14:paraId="23AB7868" w14:textId="7E603CD4" w:rsidR="00963254" w:rsidRPr="00723F2F" w:rsidRDefault="00963254" w:rsidP="00963254">
            <w:pPr>
              <w:rPr>
                <w:sz w:val="22"/>
                <w:szCs w:val="22"/>
              </w:rPr>
            </w:pPr>
            <w:r w:rsidRPr="00723F2F">
              <w:rPr>
                <w:spacing w:val="0"/>
                <w:sz w:val="22"/>
                <w:szCs w:val="22"/>
              </w:rPr>
              <w:t>0.263 ± 0.002</w:t>
            </w:r>
          </w:p>
        </w:tc>
        <w:tc>
          <w:tcPr>
            <w:tcW w:w="1425" w:type="dxa"/>
          </w:tcPr>
          <w:p w14:paraId="1FE93176" w14:textId="799E003B" w:rsidR="00963254" w:rsidRPr="00723F2F" w:rsidRDefault="00963254" w:rsidP="00963254">
            <w:pPr>
              <w:rPr>
                <w:sz w:val="22"/>
                <w:szCs w:val="22"/>
              </w:rPr>
            </w:pPr>
            <w:r w:rsidRPr="00723F2F">
              <w:rPr>
                <w:spacing w:val="0"/>
                <w:sz w:val="22"/>
                <w:szCs w:val="22"/>
              </w:rPr>
              <w:t>0.265 ± 0.002</w:t>
            </w:r>
          </w:p>
        </w:tc>
        <w:tc>
          <w:tcPr>
            <w:tcW w:w="1567" w:type="dxa"/>
            <w:noWrap/>
            <w:hideMark/>
          </w:tcPr>
          <w:p w14:paraId="46931383" w14:textId="24244EA1" w:rsidR="00963254" w:rsidRPr="00723F2F" w:rsidRDefault="00963254" w:rsidP="00963254">
            <w:pPr>
              <w:rPr>
                <w:spacing w:val="0"/>
                <w:sz w:val="22"/>
                <w:szCs w:val="22"/>
              </w:rPr>
            </w:pPr>
            <w:r w:rsidRPr="00723F2F">
              <w:rPr>
                <w:spacing w:val="0"/>
                <w:sz w:val="22"/>
                <w:szCs w:val="22"/>
              </w:rPr>
              <w:t>0.262 ± 0.003</w:t>
            </w:r>
          </w:p>
        </w:tc>
      </w:tr>
      <w:tr w:rsidR="00723F2F" w:rsidRPr="00A754DB" w14:paraId="3BB00800" w14:textId="77777777" w:rsidTr="00E633FB">
        <w:trPr>
          <w:trHeight w:val="290"/>
        </w:trPr>
        <w:tc>
          <w:tcPr>
            <w:tcW w:w="2568" w:type="dxa"/>
            <w:noWrap/>
          </w:tcPr>
          <w:p w14:paraId="246E469F" w14:textId="77777777" w:rsidR="00963254" w:rsidRPr="00723F2F" w:rsidRDefault="00963254" w:rsidP="00963254">
            <w:pPr>
              <w:rPr>
                <w:spacing w:val="0"/>
                <w:sz w:val="22"/>
                <w:szCs w:val="22"/>
              </w:rPr>
            </w:pPr>
          </w:p>
        </w:tc>
        <w:tc>
          <w:tcPr>
            <w:tcW w:w="690" w:type="dxa"/>
          </w:tcPr>
          <w:p w14:paraId="5DFC4C99" w14:textId="77777777" w:rsidR="00963254" w:rsidRPr="00723F2F" w:rsidRDefault="00963254" w:rsidP="00963254">
            <w:pPr>
              <w:rPr>
                <w:sz w:val="22"/>
                <w:szCs w:val="22"/>
              </w:rPr>
            </w:pPr>
          </w:p>
        </w:tc>
        <w:tc>
          <w:tcPr>
            <w:tcW w:w="1319" w:type="dxa"/>
          </w:tcPr>
          <w:p w14:paraId="5596D71E" w14:textId="182EFF13" w:rsidR="00963254" w:rsidRPr="00723F2F" w:rsidRDefault="00963254" w:rsidP="00963254">
            <w:pPr>
              <w:rPr>
                <w:spacing w:val="0"/>
                <w:sz w:val="22"/>
                <w:szCs w:val="22"/>
              </w:rPr>
            </w:pPr>
          </w:p>
        </w:tc>
        <w:tc>
          <w:tcPr>
            <w:tcW w:w="118" w:type="dxa"/>
          </w:tcPr>
          <w:p w14:paraId="15FDCE41" w14:textId="77777777" w:rsidR="00963254" w:rsidRPr="00723F2F" w:rsidRDefault="00963254" w:rsidP="00963254">
            <w:pPr>
              <w:rPr>
                <w:sz w:val="22"/>
                <w:szCs w:val="22"/>
              </w:rPr>
            </w:pPr>
          </w:p>
        </w:tc>
        <w:tc>
          <w:tcPr>
            <w:tcW w:w="828" w:type="dxa"/>
          </w:tcPr>
          <w:p w14:paraId="3597FF21" w14:textId="0968D69C" w:rsidR="00963254" w:rsidRPr="00723F2F" w:rsidRDefault="00963254" w:rsidP="00963254">
            <w:pPr>
              <w:rPr>
                <w:spacing w:val="0"/>
                <w:sz w:val="22"/>
                <w:szCs w:val="22"/>
              </w:rPr>
            </w:pPr>
            <w:r w:rsidRPr="00723F2F">
              <w:rPr>
                <w:spacing w:val="0"/>
                <w:sz w:val="22"/>
                <w:szCs w:val="22"/>
              </w:rPr>
              <w:t>2022</w:t>
            </w:r>
          </w:p>
        </w:tc>
        <w:tc>
          <w:tcPr>
            <w:tcW w:w="1408" w:type="dxa"/>
          </w:tcPr>
          <w:p w14:paraId="63018F11" w14:textId="4D0A9736" w:rsidR="00963254" w:rsidRPr="00723F2F" w:rsidRDefault="00963254" w:rsidP="00963254">
            <w:pPr>
              <w:rPr>
                <w:sz w:val="22"/>
                <w:szCs w:val="22"/>
              </w:rPr>
            </w:pPr>
            <w:r w:rsidRPr="00723F2F">
              <w:rPr>
                <w:spacing w:val="0"/>
                <w:sz w:val="22"/>
                <w:szCs w:val="22"/>
              </w:rPr>
              <w:t>0.265 ± 0.001</w:t>
            </w:r>
          </w:p>
        </w:tc>
        <w:tc>
          <w:tcPr>
            <w:tcW w:w="1425" w:type="dxa"/>
          </w:tcPr>
          <w:p w14:paraId="76C6133F" w14:textId="3D7BCF78" w:rsidR="00963254" w:rsidRPr="00723F2F" w:rsidRDefault="00963254" w:rsidP="00963254">
            <w:pPr>
              <w:rPr>
                <w:sz w:val="22"/>
                <w:szCs w:val="22"/>
              </w:rPr>
            </w:pPr>
            <w:r w:rsidRPr="00723F2F">
              <w:rPr>
                <w:spacing w:val="0"/>
                <w:sz w:val="22"/>
                <w:szCs w:val="22"/>
              </w:rPr>
              <w:t>0.268 ± 0.002</w:t>
            </w:r>
          </w:p>
        </w:tc>
        <w:tc>
          <w:tcPr>
            <w:tcW w:w="1567" w:type="dxa"/>
            <w:noWrap/>
          </w:tcPr>
          <w:p w14:paraId="232365C3" w14:textId="12E859B4" w:rsidR="00963254" w:rsidRPr="00723F2F" w:rsidRDefault="00963254" w:rsidP="00963254">
            <w:pPr>
              <w:rPr>
                <w:spacing w:val="0"/>
                <w:sz w:val="22"/>
                <w:szCs w:val="22"/>
              </w:rPr>
            </w:pPr>
            <w:r w:rsidRPr="00723F2F">
              <w:rPr>
                <w:spacing w:val="0"/>
                <w:sz w:val="22"/>
                <w:szCs w:val="22"/>
              </w:rPr>
              <w:t>0.264 ± 0.001</w:t>
            </w:r>
          </w:p>
        </w:tc>
      </w:tr>
      <w:tr w:rsidR="00723F2F" w:rsidRPr="00A754DB" w14:paraId="29F32B6F" w14:textId="77777777" w:rsidTr="00E633FB">
        <w:trPr>
          <w:trHeight w:val="290"/>
        </w:trPr>
        <w:tc>
          <w:tcPr>
            <w:tcW w:w="2568" w:type="dxa"/>
            <w:noWrap/>
          </w:tcPr>
          <w:p w14:paraId="1F15F0AC" w14:textId="77777777" w:rsidR="00963254" w:rsidRPr="00723F2F" w:rsidRDefault="00963254" w:rsidP="00963254">
            <w:pPr>
              <w:rPr>
                <w:spacing w:val="0"/>
                <w:sz w:val="22"/>
                <w:szCs w:val="22"/>
              </w:rPr>
            </w:pPr>
          </w:p>
        </w:tc>
        <w:tc>
          <w:tcPr>
            <w:tcW w:w="690" w:type="dxa"/>
          </w:tcPr>
          <w:p w14:paraId="1FEF1DCD" w14:textId="77777777" w:rsidR="00963254" w:rsidRPr="00723F2F" w:rsidRDefault="00963254" w:rsidP="00963254">
            <w:pPr>
              <w:rPr>
                <w:sz w:val="22"/>
                <w:szCs w:val="22"/>
              </w:rPr>
            </w:pPr>
          </w:p>
        </w:tc>
        <w:tc>
          <w:tcPr>
            <w:tcW w:w="1319" w:type="dxa"/>
          </w:tcPr>
          <w:p w14:paraId="3EAB8B9F" w14:textId="50531F93" w:rsidR="00963254" w:rsidRPr="00723F2F" w:rsidRDefault="00963254" w:rsidP="00963254">
            <w:pPr>
              <w:rPr>
                <w:spacing w:val="0"/>
                <w:sz w:val="22"/>
                <w:szCs w:val="22"/>
              </w:rPr>
            </w:pPr>
          </w:p>
        </w:tc>
        <w:tc>
          <w:tcPr>
            <w:tcW w:w="118" w:type="dxa"/>
          </w:tcPr>
          <w:p w14:paraId="432E6A89" w14:textId="77777777" w:rsidR="00963254" w:rsidRPr="00723F2F" w:rsidRDefault="00963254" w:rsidP="00963254">
            <w:pPr>
              <w:rPr>
                <w:sz w:val="22"/>
                <w:szCs w:val="22"/>
              </w:rPr>
            </w:pPr>
          </w:p>
        </w:tc>
        <w:tc>
          <w:tcPr>
            <w:tcW w:w="828" w:type="dxa"/>
          </w:tcPr>
          <w:p w14:paraId="27BEB174" w14:textId="6221BBCC" w:rsidR="00963254" w:rsidRPr="00723F2F" w:rsidRDefault="00963254" w:rsidP="00963254">
            <w:pPr>
              <w:rPr>
                <w:spacing w:val="0"/>
                <w:sz w:val="22"/>
                <w:szCs w:val="22"/>
              </w:rPr>
            </w:pPr>
          </w:p>
        </w:tc>
        <w:tc>
          <w:tcPr>
            <w:tcW w:w="1408" w:type="dxa"/>
          </w:tcPr>
          <w:p w14:paraId="63EEEDD2" w14:textId="77777777" w:rsidR="00963254" w:rsidRPr="00723F2F" w:rsidRDefault="00963254" w:rsidP="00963254">
            <w:pPr>
              <w:rPr>
                <w:sz w:val="22"/>
                <w:szCs w:val="22"/>
              </w:rPr>
            </w:pPr>
          </w:p>
        </w:tc>
        <w:tc>
          <w:tcPr>
            <w:tcW w:w="1425" w:type="dxa"/>
          </w:tcPr>
          <w:p w14:paraId="1BCC287B" w14:textId="77777777" w:rsidR="00963254" w:rsidRPr="00723F2F" w:rsidRDefault="00963254" w:rsidP="00963254">
            <w:pPr>
              <w:rPr>
                <w:sz w:val="22"/>
                <w:szCs w:val="22"/>
              </w:rPr>
            </w:pPr>
          </w:p>
        </w:tc>
        <w:tc>
          <w:tcPr>
            <w:tcW w:w="1567" w:type="dxa"/>
            <w:noWrap/>
          </w:tcPr>
          <w:p w14:paraId="59AA871B" w14:textId="48A923B8" w:rsidR="00963254" w:rsidRPr="00723F2F" w:rsidRDefault="00963254" w:rsidP="00963254">
            <w:pPr>
              <w:rPr>
                <w:spacing w:val="0"/>
                <w:sz w:val="22"/>
                <w:szCs w:val="22"/>
              </w:rPr>
            </w:pPr>
          </w:p>
        </w:tc>
      </w:tr>
      <w:tr w:rsidR="00723F2F" w:rsidRPr="00A754DB" w14:paraId="5E0C85D8" w14:textId="77777777" w:rsidTr="00E633FB">
        <w:trPr>
          <w:trHeight w:val="290"/>
        </w:trPr>
        <w:tc>
          <w:tcPr>
            <w:tcW w:w="2568" w:type="dxa"/>
            <w:noWrap/>
            <w:hideMark/>
          </w:tcPr>
          <w:p w14:paraId="68B57BCA" w14:textId="66A14AFF" w:rsidR="00963254" w:rsidRPr="00723F2F" w:rsidRDefault="00963254" w:rsidP="00963254">
            <w:pPr>
              <w:rPr>
                <w:spacing w:val="0"/>
                <w:sz w:val="22"/>
                <w:szCs w:val="22"/>
              </w:rPr>
            </w:pPr>
            <w:r w:rsidRPr="00723F2F">
              <w:rPr>
                <w:spacing w:val="0"/>
                <w:sz w:val="22"/>
                <w:szCs w:val="22"/>
              </w:rPr>
              <w:lastRenderedPageBreak/>
              <w:t>CWM Standardized abdomen width</w:t>
            </w:r>
          </w:p>
        </w:tc>
        <w:tc>
          <w:tcPr>
            <w:tcW w:w="690" w:type="dxa"/>
          </w:tcPr>
          <w:p w14:paraId="26DD7D95" w14:textId="77777777" w:rsidR="00963254" w:rsidRPr="00723F2F" w:rsidRDefault="00963254" w:rsidP="00963254">
            <w:pPr>
              <w:rPr>
                <w:sz w:val="22"/>
                <w:szCs w:val="22"/>
              </w:rPr>
            </w:pPr>
          </w:p>
        </w:tc>
        <w:tc>
          <w:tcPr>
            <w:tcW w:w="1319" w:type="dxa"/>
          </w:tcPr>
          <w:p w14:paraId="059EA5B1" w14:textId="75A06F5F"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225350D7" w14:textId="77777777" w:rsidR="00963254" w:rsidRPr="00723F2F" w:rsidRDefault="00963254" w:rsidP="00963254">
            <w:pPr>
              <w:rPr>
                <w:sz w:val="22"/>
                <w:szCs w:val="22"/>
              </w:rPr>
            </w:pPr>
          </w:p>
        </w:tc>
        <w:tc>
          <w:tcPr>
            <w:tcW w:w="828" w:type="dxa"/>
          </w:tcPr>
          <w:p w14:paraId="41CBBEC0" w14:textId="656D0485" w:rsidR="00963254" w:rsidRPr="00723F2F" w:rsidRDefault="00963254" w:rsidP="00963254">
            <w:pPr>
              <w:rPr>
                <w:spacing w:val="0"/>
                <w:sz w:val="22"/>
                <w:szCs w:val="22"/>
              </w:rPr>
            </w:pPr>
            <w:r w:rsidRPr="00723F2F">
              <w:rPr>
                <w:spacing w:val="0"/>
                <w:sz w:val="22"/>
                <w:szCs w:val="22"/>
              </w:rPr>
              <w:t>2015</w:t>
            </w:r>
          </w:p>
        </w:tc>
        <w:tc>
          <w:tcPr>
            <w:tcW w:w="1408" w:type="dxa"/>
          </w:tcPr>
          <w:p w14:paraId="40330D83" w14:textId="2A57D8BF" w:rsidR="00963254" w:rsidRPr="00723F2F" w:rsidRDefault="00963254" w:rsidP="00963254">
            <w:pPr>
              <w:rPr>
                <w:sz w:val="22"/>
                <w:szCs w:val="22"/>
              </w:rPr>
            </w:pPr>
            <w:r w:rsidRPr="00723F2F">
              <w:rPr>
                <w:spacing w:val="0"/>
                <w:sz w:val="22"/>
                <w:szCs w:val="22"/>
              </w:rPr>
              <w:t>0.349 ± 0.006</w:t>
            </w:r>
          </w:p>
        </w:tc>
        <w:tc>
          <w:tcPr>
            <w:tcW w:w="1425" w:type="dxa"/>
          </w:tcPr>
          <w:p w14:paraId="51EEC843" w14:textId="51D30822" w:rsidR="00963254" w:rsidRPr="00723F2F" w:rsidRDefault="00963254" w:rsidP="00963254">
            <w:pPr>
              <w:rPr>
                <w:sz w:val="22"/>
                <w:szCs w:val="22"/>
              </w:rPr>
            </w:pPr>
            <w:r w:rsidRPr="00723F2F">
              <w:rPr>
                <w:spacing w:val="0"/>
                <w:sz w:val="22"/>
                <w:szCs w:val="22"/>
              </w:rPr>
              <w:t>0.351 ± 0.005</w:t>
            </w:r>
          </w:p>
        </w:tc>
        <w:tc>
          <w:tcPr>
            <w:tcW w:w="1567" w:type="dxa"/>
            <w:noWrap/>
            <w:hideMark/>
          </w:tcPr>
          <w:p w14:paraId="155AD305" w14:textId="4D5BB2FF" w:rsidR="00963254" w:rsidRPr="00723F2F" w:rsidRDefault="00963254" w:rsidP="00963254">
            <w:pPr>
              <w:rPr>
                <w:spacing w:val="0"/>
                <w:sz w:val="22"/>
                <w:szCs w:val="22"/>
              </w:rPr>
            </w:pPr>
            <w:r w:rsidRPr="00723F2F">
              <w:rPr>
                <w:spacing w:val="0"/>
                <w:sz w:val="22"/>
                <w:szCs w:val="22"/>
              </w:rPr>
              <w:t>0.353 ± 0.004</w:t>
            </w:r>
          </w:p>
        </w:tc>
      </w:tr>
      <w:tr w:rsidR="00723F2F" w:rsidRPr="00A754DB" w14:paraId="7C42F927" w14:textId="77777777" w:rsidTr="00E633FB">
        <w:trPr>
          <w:trHeight w:val="290"/>
        </w:trPr>
        <w:tc>
          <w:tcPr>
            <w:tcW w:w="2568" w:type="dxa"/>
            <w:noWrap/>
          </w:tcPr>
          <w:p w14:paraId="017C75A4" w14:textId="77777777" w:rsidR="00963254" w:rsidRPr="00723F2F" w:rsidRDefault="00963254" w:rsidP="00963254">
            <w:pPr>
              <w:rPr>
                <w:spacing w:val="0"/>
                <w:sz w:val="22"/>
                <w:szCs w:val="22"/>
              </w:rPr>
            </w:pPr>
          </w:p>
        </w:tc>
        <w:tc>
          <w:tcPr>
            <w:tcW w:w="690" w:type="dxa"/>
          </w:tcPr>
          <w:p w14:paraId="39A9FD15" w14:textId="77777777" w:rsidR="00963254" w:rsidRPr="00723F2F" w:rsidRDefault="00963254" w:rsidP="00963254">
            <w:pPr>
              <w:rPr>
                <w:sz w:val="22"/>
                <w:szCs w:val="22"/>
              </w:rPr>
            </w:pPr>
          </w:p>
        </w:tc>
        <w:tc>
          <w:tcPr>
            <w:tcW w:w="1319" w:type="dxa"/>
          </w:tcPr>
          <w:p w14:paraId="4FB40F1C" w14:textId="08BF9B00" w:rsidR="00963254" w:rsidRPr="00723F2F" w:rsidRDefault="00963254" w:rsidP="00963254">
            <w:pPr>
              <w:rPr>
                <w:spacing w:val="0"/>
                <w:sz w:val="22"/>
                <w:szCs w:val="22"/>
              </w:rPr>
            </w:pPr>
          </w:p>
        </w:tc>
        <w:tc>
          <w:tcPr>
            <w:tcW w:w="118" w:type="dxa"/>
          </w:tcPr>
          <w:p w14:paraId="1668E373" w14:textId="77777777" w:rsidR="00963254" w:rsidRPr="00723F2F" w:rsidRDefault="00963254" w:rsidP="00963254">
            <w:pPr>
              <w:rPr>
                <w:sz w:val="22"/>
                <w:szCs w:val="22"/>
              </w:rPr>
            </w:pPr>
          </w:p>
        </w:tc>
        <w:tc>
          <w:tcPr>
            <w:tcW w:w="828" w:type="dxa"/>
          </w:tcPr>
          <w:p w14:paraId="1EB9B759" w14:textId="4A7C1CC7" w:rsidR="00963254" w:rsidRPr="00723F2F" w:rsidRDefault="00963254" w:rsidP="00963254">
            <w:pPr>
              <w:rPr>
                <w:spacing w:val="0"/>
                <w:sz w:val="22"/>
                <w:szCs w:val="22"/>
              </w:rPr>
            </w:pPr>
            <w:r w:rsidRPr="00723F2F">
              <w:rPr>
                <w:spacing w:val="0"/>
                <w:sz w:val="22"/>
                <w:szCs w:val="22"/>
              </w:rPr>
              <w:t>2022</w:t>
            </w:r>
          </w:p>
        </w:tc>
        <w:tc>
          <w:tcPr>
            <w:tcW w:w="1408" w:type="dxa"/>
          </w:tcPr>
          <w:p w14:paraId="7EFF599E" w14:textId="0722E0F8" w:rsidR="00963254" w:rsidRPr="00723F2F" w:rsidRDefault="00963254" w:rsidP="00963254">
            <w:pPr>
              <w:rPr>
                <w:sz w:val="22"/>
                <w:szCs w:val="22"/>
              </w:rPr>
            </w:pPr>
            <w:r w:rsidRPr="00723F2F">
              <w:rPr>
                <w:spacing w:val="0"/>
                <w:sz w:val="22"/>
                <w:szCs w:val="22"/>
              </w:rPr>
              <w:t>0.357 ± 0.003</w:t>
            </w:r>
          </w:p>
        </w:tc>
        <w:tc>
          <w:tcPr>
            <w:tcW w:w="1425" w:type="dxa"/>
          </w:tcPr>
          <w:p w14:paraId="511C6E32" w14:textId="27EBDC84" w:rsidR="00963254" w:rsidRPr="00723F2F" w:rsidRDefault="00963254" w:rsidP="00963254">
            <w:pPr>
              <w:rPr>
                <w:sz w:val="22"/>
                <w:szCs w:val="22"/>
              </w:rPr>
            </w:pPr>
            <w:r w:rsidRPr="00723F2F">
              <w:rPr>
                <w:spacing w:val="0"/>
                <w:sz w:val="22"/>
                <w:szCs w:val="22"/>
              </w:rPr>
              <w:t>0.349 ± 0.003</w:t>
            </w:r>
          </w:p>
        </w:tc>
        <w:tc>
          <w:tcPr>
            <w:tcW w:w="1567" w:type="dxa"/>
            <w:noWrap/>
          </w:tcPr>
          <w:p w14:paraId="55BB8F99" w14:textId="3AEDD54B" w:rsidR="00963254" w:rsidRPr="00723F2F" w:rsidRDefault="00963254" w:rsidP="00963254">
            <w:pPr>
              <w:rPr>
                <w:spacing w:val="0"/>
                <w:sz w:val="22"/>
                <w:szCs w:val="22"/>
              </w:rPr>
            </w:pPr>
            <w:r w:rsidRPr="00723F2F">
              <w:rPr>
                <w:spacing w:val="0"/>
                <w:sz w:val="22"/>
                <w:szCs w:val="22"/>
              </w:rPr>
              <w:t>0.354 ± 0.003</w:t>
            </w:r>
          </w:p>
        </w:tc>
      </w:tr>
      <w:tr w:rsidR="00723F2F" w:rsidRPr="00A754DB" w14:paraId="113E4818" w14:textId="77777777" w:rsidTr="00E633FB">
        <w:trPr>
          <w:trHeight w:val="290"/>
        </w:trPr>
        <w:tc>
          <w:tcPr>
            <w:tcW w:w="2568" w:type="dxa"/>
            <w:noWrap/>
          </w:tcPr>
          <w:p w14:paraId="08492AAA" w14:textId="77777777" w:rsidR="00963254" w:rsidRPr="00723F2F" w:rsidRDefault="00963254" w:rsidP="00963254">
            <w:pPr>
              <w:rPr>
                <w:spacing w:val="0"/>
                <w:sz w:val="22"/>
                <w:szCs w:val="22"/>
              </w:rPr>
            </w:pPr>
          </w:p>
        </w:tc>
        <w:tc>
          <w:tcPr>
            <w:tcW w:w="690" w:type="dxa"/>
          </w:tcPr>
          <w:p w14:paraId="3A22D7BB" w14:textId="77777777" w:rsidR="00963254" w:rsidRPr="00723F2F" w:rsidRDefault="00963254" w:rsidP="00963254">
            <w:pPr>
              <w:rPr>
                <w:sz w:val="22"/>
                <w:szCs w:val="22"/>
              </w:rPr>
            </w:pPr>
          </w:p>
        </w:tc>
        <w:tc>
          <w:tcPr>
            <w:tcW w:w="1319" w:type="dxa"/>
          </w:tcPr>
          <w:p w14:paraId="6AADEBCD" w14:textId="1D860963" w:rsidR="00963254" w:rsidRPr="00723F2F" w:rsidRDefault="00963254" w:rsidP="00963254">
            <w:pPr>
              <w:rPr>
                <w:spacing w:val="0"/>
                <w:sz w:val="22"/>
                <w:szCs w:val="22"/>
              </w:rPr>
            </w:pPr>
          </w:p>
        </w:tc>
        <w:tc>
          <w:tcPr>
            <w:tcW w:w="118" w:type="dxa"/>
          </w:tcPr>
          <w:p w14:paraId="4901792C" w14:textId="77777777" w:rsidR="00963254" w:rsidRPr="00723F2F" w:rsidRDefault="00963254" w:rsidP="00963254">
            <w:pPr>
              <w:rPr>
                <w:sz w:val="22"/>
                <w:szCs w:val="22"/>
              </w:rPr>
            </w:pPr>
          </w:p>
        </w:tc>
        <w:tc>
          <w:tcPr>
            <w:tcW w:w="828" w:type="dxa"/>
          </w:tcPr>
          <w:p w14:paraId="79F67885" w14:textId="5D1D52E1" w:rsidR="00963254" w:rsidRPr="00723F2F" w:rsidRDefault="00963254" w:rsidP="00963254">
            <w:pPr>
              <w:rPr>
                <w:spacing w:val="0"/>
                <w:sz w:val="22"/>
                <w:szCs w:val="22"/>
              </w:rPr>
            </w:pPr>
          </w:p>
        </w:tc>
        <w:tc>
          <w:tcPr>
            <w:tcW w:w="1408" w:type="dxa"/>
          </w:tcPr>
          <w:p w14:paraId="762AA612" w14:textId="77777777" w:rsidR="00963254" w:rsidRPr="00723F2F" w:rsidRDefault="00963254" w:rsidP="00963254">
            <w:pPr>
              <w:rPr>
                <w:sz w:val="22"/>
                <w:szCs w:val="22"/>
              </w:rPr>
            </w:pPr>
          </w:p>
        </w:tc>
        <w:tc>
          <w:tcPr>
            <w:tcW w:w="1425" w:type="dxa"/>
          </w:tcPr>
          <w:p w14:paraId="7FB425F3" w14:textId="77777777" w:rsidR="00963254" w:rsidRPr="00723F2F" w:rsidRDefault="00963254" w:rsidP="00963254">
            <w:pPr>
              <w:rPr>
                <w:sz w:val="22"/>
                <w:szCs w:val="22"/>
              </w:rPr>
            </w:pPr>
          </w:p>
        </w:tc>
        <w:tc>
          <w:tcPr>
            <w:tcW w:w="1567" w:type="dxa"/>
            <w:noWrap/>
          </w:tcPr>
          <w:p w14:paraId="7F7A926E" w14:textId="78556943" w:rsidR="00963254" w:rsidRPr="00723F2F" w:rsidRDefault="00963254" w:rsidP="00963254">
            <w:pPr>
              <w:rPr>
                <w:spacing w:val="0"/>
                <w:sz w:val="22"/>
                <w:szCs w:val="22"/>
              </w:rPr>
            </w:pPr>
          </w:p>
        </w:tc>
      </w:tr>
      <w:tr w:rsidR="00723F2F" w:rsidRPr="00A754DB" w14:paraId="5640A76F" w14:textId="77777777" w:rsidTr="00E633FB">
        <w:trPr>
          <w:trHeight w:val="290"/>
        </w:trPr>
        <w:tc>
          <w:tcPr>
            <w:tcW w:w="2568" w:type="dxa"/>
            <w:noWrap/>
            <w:hideMark/>
          </w:tcPr>
          <w:p w14:paraId="2177A9E7" w14:textId="67EA1457" w:rsidR="00963254" w:rsidRPr="00723F2F" w:rsidRDefault="00963254" w:rsidP="00963254">
            <w:pPr>
              <w:rPr>
                <w:spacing w:val="0"/>
                <w:sz w:val="22"/>
                <w:szCs w:val="22"/>
              </w:rPr>
            </w:pPr>
            <w:r w:rsidRPr="00723F2F">
              <w:rPr>
                <w:spacing w:val="0"/>
                <w:sz w:val="22"/>
                <w:szCs w:val="22"/>
              </w:rPr>
              <w:t>CWM Standardized rear trochanter length</w:t>
            </w:r>
          </w:p>
        </w:tc>
        <w:tc>
          <w:tcPr>
            <w:tcW w:w="690" w:type="dxa"/>
          </w:tcPr>
          <w:p w14:paraId="6C56A1B4" w14:textId="77777777" w:rsidR="00963254" w:rsidRPr="00723F2F" w:rsidRDefault="00963254" w:rsidP="00963254">
            <w:pPr>
              <w:rPr>
                <w:sz w:val="22"/>
                <w:szCs w:val="22"/>
              </w:rPr>
            </w:pPr>
          </w:p>
        </w:tc>
        <w:tc>
          <w:tcPr>
            <w:tcW w:w="1319" w:type="dxa"/>
          </w:tcPr>
          <w:p w14:paraId="50BEB3CD" w14:textId="363D64F3" w:rsidR="00963254" w:rsidRPr="00723F2F" w:rsidRDefault="00963254" w:rsidP="00963254">
            <w:pPr>
              <w:rPr>
                <w:spacing w:val="0"/>
                <w:sz w:val="22"/>
                <w:szCs w:val="22"/>
              </w:rPr>
            </w:pPr>
            <w:r w:rsidRPr="00723F2F">
              <w:rPr>
                <w:spacing w:val="0"/>
                <w:sz w:val="22"/>
                <w:szCs w:val="22"/>
              </w:rPr>
              <w:t>Fraction of body length</w:t>
            </w:r>
          </w:p>
        </w:tc>
        <w:tc>
          <w:tcPr>
            <w:tcW w:w="118" w:type="dxa"/>
          </w:tcPr>
          <w:p w14:paraId="1CF4ED48" w14:textId="77777777" w:rsidR="00963254" w:rsidRPr="00723F2F" w:rsidRDefault="00963254" w:rsidP="00963254">
            <w:pPr>
              <w:rPr>
                <w:sz w:val="22"/>
                <w:szCs w:val="22"/>
              </w:rPr>
            </w:pPr>
          </w:p>
        </w:tc>
        <w:tc>
          <w:tcPr>
            <w:tcW w:w="828" w:type="dxa"/>
          </w:tcPr>
          <w:p w14:paraId="2CE64B42" w14:textId="547B6595" w:rsidR="00963254" w:rsidRPr="00723F2F" w:rsidRDefault="00963254" w:rsidP="00963254">
            <w:pPr>
              <w:rPr>
                <w:spacing w:val="0"/>
                <w:sz w:val="22"/>
                <w:szCs w:val="22"/>
              </w:rPr>
            </w:pPr>
            <w:r w:rsidRPr="00723F2F">
              <w:rPr>
                <w:spacing w:val="0"/>
                <w:sz w:val="22"/>
                <w:szCs w:val="22"/>
              </w:rPr>
              <w:t>2015</w:t>
            </w:r>
          </w:p>
        </w:tc>
        <w:tc>
          <w:tcPr>
            <w:tcW w:w="1408" w:type="dxa"/>
          </w:tcPr>
          <w:p w14:paraId="169632E4" w14:textId="601D4BCE" w:rsidR="00963254" w:rsidRPr="00723F2F" w:rsidRDefault="00963254" w:rsidP="00963254">
            <w:pPr>
              <w:rPr>
                <w:sz w:val="22"/>
                <w:szCs w:val="22"/>
              </w:rPr>
            </w:pPr>
            <w:r w:rsidRPr="00723F2F">
              <w:rPr>
                <w:spacing w:val="0"/>
                <w:sz w:val="22"/>
                <w:szCs w:val="22"/>
              </w:rPr>
              <w:t>0.103 ± 0.003</w:t>
            </w:r>
          </w:p>
        </w:tc>
        <w:tc>
          <w:tcPr>
            <w:tcW w:w="1425" w:type="dxa"/>
          </w:tcPr>
          <w:p w14:paraId="4197170A" w14:textId="1E777777" w:rsidR="00963254" w:rsidRPr="00723F2F" w:rsidRDefault="00963254" w:rsidP="00963254">
            <w:pPr>
              <w:rPr>
                <w:sz w:val="22"/>
                <w:szCs w:val="22"/>
              </w:rPr>
            </w:pPr>
            <w:r w:rsidRPr="00723F2F">
              <w:rPr>
                <w:spacing w:val="0"/>
                <w:sz w:val="22"/>
                <w:szCs w:val="22"/>
              </w:rPr>
              <w:t>0.113 ± 0.003</w:t>
            </w:r>
          </w:p>
        </w:tc>
        <w:tc>
          <w:tcPr>
            <w:tcW w:w="1567" w:type="dxa"/>
            <w:noWrap/>
            <w:hideMark/>
          </w:tcPr>
          <w:p w14:paraId="06BDD51E" w14:textId="1588F120" w:rsidR="00963254" w:rsidRPr="00723F2F" w:rsidRDefault="00963254" w:rsidP="00963254">
            <w:pPr>
              <w:rPr>
                <w:spacing w:val="0"/>
                <w:sz w:val="22"/>
                <w:szCs w:val="22"/>
              </w:rPr>
            </w:pPr>
            <w:r w:rsidRPr="00723F2F">
              <w:rPr>
                <w:spacing w:val="0"/>
                <w:sz w:val="22"/>
                <w:szCs w:val="22"/>
              </w:rPr>
              <w:t>0.098 ± 0.002</w:t>
            </w:r>
          </w:p>
        </w:tc>
      </w:tr>
      <w:tr w:rsidR="00723F2F" w:rsidRPr="00A754DB" w14:paraId="2038C8E4" w14:textId="77777777" w:rsidTr="00E633FB">
        <w:trPr>
          <w:trHeight w:val="290"/>
        </w:trPr>
        <w:tc>
          <w:tcPr>
            <w:tcW w:w="2568" w:type="dxa"/>
            <w:noWrap/>
          </w:tcPr>
          <w:p w14:paraId="49EB5E9A" w14:textId="77777777" w:rsidR="00963254" w:rsidRPr="00723F2F" w:rsidRDefault="00963254" w:rsidP="00963254">
            <w:pPr>
              <w:rPr>
                <w:spacing w:val="0"/>
                <w:sz w:val="22"/>
                <w:szCs w:val="22"/>
              </w:rPr>
            </w:pPr>
          </w:p>
        </w:tc>
        <w:tc>
          <w:tcPr>
            <w:tcW w:w="690" w:type="dxa"/>
          </w:tcPr>
          <w:p w14:paraId="79F31433" w14:textId="77777777" w:rsidR="00963254" w:rsidRPr="00723F2F" w:rsidRDefault="00963254" w:rsidP="00963254">
            <w:pPr>
              <w:rPr>
                <w:sz w:val="22"/>
                <w:szCs w:val="22"/>
              </w:rPr>
            </w:pPr>
          </w:p>
        </w:tc>
        <w:tc>
          <w:tcPr>
            <w:tcW w:w="1319" w:type="dxa"/>
          </w:tcPr>
          <w:p w14:paraId="09A66D48" w14:textId="099D7DE3" w:rsidR="00963254" w:rsidRPr="00723F2F" w:rsidRDefault="00963254" w:rsidP="00963254">
            <w:pPr>
              <w:rPr>
                <w:spacing w:val="0"/>
                <w:sz w:val="22"/>
                <w:szCs w:val="22"/>
              </w:rPr>
            </w:pPr>
          </w:p>
        </w:tc>
        <w:tc>
          <w:tcPr>
            <w:tcW w:w="118" w:type="dxa"/>
          </w:tcPr>
          <w:p w14:paraId="56F4CEA5" w14:textId="77777777" w:rsidR="00963254" w:rsidRPr="00723F2F" w:rsidRDefault="00963254" w:rsidP="00963254">
            <w:pPr>
              <w:rPr>
                <w:sz w:val="22"/>
                <w:szCs w:val="22"/>
              </w:rPr>
            </w:pPr>
          </w:p>
        </w:tc>
        <w:tc>
          <w:tcPr>
            <w:tcW w:w="828" w:type="dxa"/>
          </w:tcPr>
          <w:p w14:paraId="6599053F" w14:textId="117F2D2D" w:rsidR="00963254" w:rsidRPr="00723F2F" w:rsidRDefault="00963254" w:rsidP="00963254">
            <w:pPr>
              <w:rPr>
                <w:spacing w:val="0"/>
                <w:sz w:val="22"/>
                <w:szCs w:val="22"/>
              </w:rPr>
            </w:pPr>
            <w:r w:rsidRPr="00723F2F">
              <w:rPr>
                <w:spacing w:val="0"/>
                <w:sz w:val="22"/>
                <w:szCs w:val="22"/>
              </w:rPr>
              <w:t>2022</w:t>
            </w:r>
          </w:p>
        </w:tc>
        <w:tc>
          <w:tcPr>
            <w:tcW w:w="1408" w:type="dxa"/>
          </w:tcPr>
          <w:p w14:paraId="655EB260" w14:textId="5EF20323" w:rsidR="00963254" w:rsidRPr="00723F2F" w:rsidRDefault="00963254" w:rsidP="00963254">
            <w:pPr>
              <w:rPr>
                <w:sz w:val="22"/>
                <w:szCs w:val="22"/>
              </w:rPr>
            </w:pPr>
            <w:r w:rsidRPr="00723F2F">
              <w:rPr>
                <w:spacing w:val="0"/>
                <w:sz w:val="22"/>
                <w:szCs w:val="22"/>
              </w:rPr>
              <w:t>0.103 ± 0.002</w:t>
            </w:r>
          </w:p>
        </w:tc>
        <w:tc>
          <w:tcPr>
            <w:tcW w:w="1425" w:type="dxa"/>
          </w:tcPr>
          <w:p w14:paraId="3A7E79CC" w14:textId="682EDCF4" w:rsidR="00963254" w:rsidRPr="00723F2F" w:rsidRDefault="00963254" w:rsidP="00963254">
            <w:pPr>
              <w:rPr>
                <w:sz w:val="22"/>
                <w:szCs w:val="22"/>
              </w:rPr>
            </w:pPr>
            <w:r w:rsidRPr="00723F2F">
              <w:rPr>
                <w:spacing w:val="0"/>
                <w:sz w:val="22"/>
                <w:szCs w:val="22"/>
              </w:rPr>
              <w:t>0.109 ± 0.003</w:t>
            </w:r>
          </w:p>
        </w:tc>
        <w:tc>
          <w:tcPr>
            <w:tcW w:w="1567" w:type="dxa"/>
            <w:noWrap/>
          </w:tcPr>
          <w:p w14:paraId="3A6B30C8" w14:textId="328885B7" w:rsidR="00963254" w:rsidRPr="00723F2F" w:rsidRDefault="00963254" w:rsidP="00963254">
            <w:pPr>
              <w:rPr>
                <w:spacing w:val="0"/>
                <w:sz w:val="22"/>
                <w:szCs w:val="22"/>
              </w:rPr>
            </w:pPr>
            <w:r w:rsidRPr="00723F2F">
              <w:rPr>
                <w:spacing w:val="0"/>
                <w:sz w:val="22"/>
                <w:szCs w:val="22"/>
              </w:rPr>
              <w:t>0.102 ± 0.002</w:t>
            </w:r>
          </w:p>
        </w:tc>
      </w:tr>
      <w:tr w:rsidR="00723F2F" w:rsidRPr="00A754DB" w14:paraId="37F77630" w14:textId="77777777" w:rsidTr="00E633FB">
        <w:trPr>
          <w:trHeight w:val="290"/>
        </w:trPr>
        <w:tc>
          <w:tcPr>
            <w:tcW w:w="2568" w:type="dxa"/>
            <w:noWrap/>
          </w:tcPr>
          <w:p w14:paraId="369573BA" w14:textId="77777777" w:rsidR="00963254" w:rsidRPr="00723F2F" w:rsidRDefault="00963254" w:rsidP="00963254">
            <w:pPr>
              <w:rPr>
                <w:spacing w:val="0"/>
                <w:sz w:val="22"/>
                <w:szCs w:val="22"/>
              </w:rPr>
            </w:pPr>
          </w:p>
        </w:tc>
        <w:tc>
          <w:tcPr>
            <w:tcW w:w="690" w:type="dxa"/>
          </w:tcPr>
          <w:p w14:paraId="49E70598" w14:textId="77777777" w:rsidR="00963254" w:rsidRPr="00723F2F" w:rsidRDefault="00963254" w:rsidP="00963254">
            <w:pPr>
              <w:rPr>
                <w:sz w:val="22"/>
                <w:szCs w:val="22"/>
              </w:rPr>
            </w:pPr>
          </w:p>
        </w:tc>
        <w:tc>
          <w:tcPr>
            <w:tcW w:w="1319" w:type="dxa"/>
          </w:tcPr>
          <w:p w14:paraId="75E50683" w14:textId="6B9EE5E9" w:rsidR="00963254" w:rsidRPr="00723F2F" w:rsidRDefault="00963254" w:rsidP="00963254">
            <w:pPr>
              <w:rPr>
                <w:spacing w:val="0"/>
                <w:sz w:val="22"/>
                <w:szCs w:val="22"/>
              </w:rPr>
            </w:pPr>
          </w:p>
        </w:tc>
        <w:tc>
          <w:tcPr>
            <w:tcW w:w="118" w:type="dxa"/>
          </w:tcPr>
          <w:p w14:paraId="79B3B1C6" w14:textId="77777777" w:rsidR="00963254" w:rsidRPr="00723F2F" w:rsidRDefault="00963254" w:rsidP="00963254">
            <w:pPr>
              <w:rPr>
                <w:sz w:val="22"/>
                <w:szCs w:val="22"/>
              </w:rPr>
            </w:pPr>
          </w:p>
        </w:tc>
        <w:tc>
          <w:tcPr>
            <w:tcW w:w="828" w:type="dxa"/>
          </w:tcPr>
          <w:p w14:paraId="1E857D1D" w14:textId="7F87040F" w:rsidR="00963254" w:rsidRPr="00723F2F" w:rsidRDefault="00963254" w:rsidP="00963254">
            <w:pPr>
              <w:rPr>
                <w:spacing w:val="0"/>
                <w:sz w:val="22"/>
                <w:szCs w:val="22"/>
              </w:rPr>
            </w:pPr>
          </w:p>
        </w:tc>
        <w:tc>
          <w:tcPr>
            <w:tcW w:w="1408" w:type="dxa"/>
          </w:tcPr>
          <w:p w14:paraId="375F2961" w14:textId="77777777" w:rsidR="00963254" w:rsidRPr="00723F2F" w:rsidRDefault="00963254" w:rsidP="00963254">
            <w:pPr>
              <w:rPr>
                <w:sz w:val="22"/>
                <w:szCs w:val="22"/>
              </w:rPr>
            </w:pPr>
          </w:p>
        </w:tc>
        <w:tc>
          <w:tcPr>
            <w:tcW w:w="1425" w:type="dxa"/>
          </w:tcPr>
          <w:p w14:paraId="60445F42" w14:textId="77777777" w:rsidR="00963254" w:rsidRPr="00723F2F" w:rsidRDefault="00963254" w:rsidP="00963254">
            <w:pPr>
              <w:rPr>
                <w:sz w:val="22"/>
                <w:szCs w:val="22"/>
              </w:rPr>
            </w:pPr>
          </w:p>
        </w:tc>
        <w:tc>
          <w:tcPr>
            <w:tcW w:w="1567" w:type="dxa"/>
            <w:noWrap/>
          </w:tcPr>
          <w:p w14:paraId="021D9383" w14:textId="5E00D04F" w:rsidR="00963254" w:rsidRPr="00723F2F" w:rsidRDefault="00963254" w:rsidP="00963254">
            <w:pPr>
              <w:rPr>
                <w:spacing w:val="0"/>
                <w:sz w:val="22"/>
                <w:szCs w:val="22"/>
              </w:rPr>
            </w:pPr>
          </w:p>
        </w:tc>
      </w:tr>
      <w:tr w:rsidR="00723F2F" w:rsidRPr="00A754DB" w14:paraId="4DD2D4FB" w14:textId="77777777" w:rsidTr="00E633FB">
        <w:trPr>
          <w:trHeight w:val="290"/>
        </w:trPr>
        <w:tc>
          <w:tcPr>
            <w:tcW w:w="2568" w:type="dxa"/>
            <w:noWrap/>
            <w:hideMark/>
          </w:tcPr>
          <w:p w14:paraId="46C243C6" w14:textId="77777777" w:rsidR="00963254" w:rsidRPr="00723F2F" w:rsidRDefault="00963254" w:rsidP="00963254">
            <w:pPr>
              <w:rPr>
                <w:spacing w:val="0"/>
                <w:sz w:val="22"/>
                <w:szCs w:val="22"/>
              </w:rPr>
            </w:pPr>
            <w:r w:rsidRPr="00723F2F">
              <w:rPr>
                <w:spacing w:val="0"/>
                <w:sz w:val="22"/>
                <w:szCs w:val="22"/>
              </w:rPr>
              <w:t>CWM Water affinity</w:t>
            </w:r>
          </w:p>
          <w:p w14:paraId="0964413E" w14:textId="1CE76E4C" w:rsidR="006B0B3E" w:rsidRPr="00723F2F" w:rsidRDefault="006B0B3E" w:rsidP="00963254">
            <w:pPr>
              <w:rPr>
                <w:spacing w:val="0"/>
                <w:sz w:val="22"/>
                <w:szCs w:val="22"/>
              </w:rPr>
            </w:pPr>
          </w:p>
        </w:tc>
        <w:tc>
          <w:tcPr>
            <w:tcW w:w="690" w:type="dxa"/>
          </w:tcPr>
          <w:p w14:paraId="07D51DAD" w14:textId="77777777" w:rsidR="00963254" w:rsidRPr="00723F2F" w:rsidRDefault="00963254" w:rsidP="00963254">
            <w:pPr>
              <w:rPr>
                <w:sz w:val="22"/>
                <w:szCs w:val="22"/>
              </w:rPr>
            </w:pPr>
          </w:p>
        </w:tc>
        <w:tc>
          <w:tcPr>
            <w:tcW w:w="1319" w:type="dxa"/>
          </w:tcPr>
          <w:p w14:paraId="119B83A9" w14:textId="7E511665" w:rsidR="00963254" w:rsidRPr="00723F2F" w:rsidRDefault="00963254" w:rsidP="00963254">
            <w:pPr>
              <w:rPr>
                <w:spacing w:val="0"/>
                <w:sz w:val="22"/>
                <w:szCs w:val="22"/>
              </w:rPr>
            </w:pPr>
            <w:r w:rsidRPr="00723F2F">
              <w:rPr>
                <w:spacing w:val="0"/>
                <w:sz w:val="22"/>
                <w:szCs w:val="22"/>
              </w:rPr>
              <w:t>0, 0.5, or 1</w:t>
            </w:r>
          </w:p>
        </w:tc>
        <w:tc>
          <w:tcPr>
            <w:tcW w:w="118" w:type="dxa"/>
          </w:tcPr>
          <w:p w14:paraId="08DF0CFC" w14:textId="77777777" w:rsidR="00963254" w:rsidRPr="00723F2F" w:rsidRDefault="00963254" w:rsidP="00963254">
            <w:pPr>
              <w:rPr>
                <w:sz w:val="22"/>
                <w:szCs w:val="22"/>
              </w:rPr>
            </w:pPr>
          </w:p>
        </w:tc>
        <w:tc>
          <w:tcPr>
            <w:tcW w:w="828" w:type="dxa"/>
          </w:tcPr>
          <w:p w14:paraId="024B8B27" w14:textId="0BCB1486" w:rsidR="00963254" w:rsidRPr="00723F2F" w:rsidRDefault="00963254" w:rsidP="00963254">
            <w:pPr>
              <w:rPr>
                <w:spacing w:val="0"/>
                <w:sz w:val="22"/>
                <w:szCs w:val="22"/>
              </w:rPr>
            </w:pPr>
            <w:r w:rsidRPr="00723F2F">
              <w:rPr>
                <w:spacing w:val="0"/>
                <w:sz w:val="22"/>
                <w:szCs w:val="22"/>
              </w:rPr>
              <w:t>2015</w:t>
            </w:r>
          </w:p>
        </w:tc>
        <w:tc>
          <w:tcPr>
            <w:tcW w:w="1408" w:type="dxa"/>
          </w:tcPr>
          <w:p w14:paraId="4CC819D1" w14:textId="056F45BD" w:rsidR="00963254" w:rsidRPr="00723F2F" w:rsidRDefault="00963254" w:rsidP="00963254">
            <w:pPr>
              <w:rPr>
                <w:sz w:val="22"/>
                <w:szCs w:val="22"/>
              </w:rPr>
            </w:pPr>
            <w:r w:rsidRPr="00723F2F">
              <w:rPr>
                <w:spacing w:val="0"/>
                <w:sz w:val="22"/>
                <w:szCs w:val="22"/>
              </w:rPr>
              <w:t>0.71 ± 0.03</w:t>
            </w:r>
          </w:p>
        </w:tc>
        <w:tc>
          <w:tcPr>
            <w:tcW w:w="1425" w:type="dxa"/>
          </w:tcPr>
          <w:p w14:paraId="0A7961AD" w14:textId="68DF7CD7" w:rsidR="00963254" w:rsidRPr="00723F2F" w:rsidRDefault="00963254" w:rsidP="00963254">
            <w:pPr>
              <w:rPr>
                <w:sz w:val="22"/>
                <w:szCs w:val="22"/>
              </w:rPr>
            </w:pPr>
            <w:r w:rsidRPr="00723F2F">
              <w:rPr>
                <w:spacing w:val="0"/>
                <w:sz w:val="22"/>
                <w:szCs w:val="22"/>
              </w:rPr>
              <w:t>0.80 ± 0.05</w:t>
            </w:r>
          </w:p>
        </w:tc>
        <w:tc>
          <w:tcPr>
            <w:tcW w:w="1567" w:type="dxa"/>
            <w:noWrap/>
            <w:hideMark/>
          </w:tcPr>
          <w:p w14:paraId="66279AEC" w14:textId="63FA0AB3" w:rsidR="00963254" w:rsidRPr="00723F2F" w:rsidRDefault="00963254" w:rsidP="00963254">
            <w:pPr>
              <w:rPr>
                <w:spacing w:val="0"/>
                <w:sz w:val="22"/>
                <w:szCs w:val="22"/>
              </w:rPr>
            </w:pPr>
            <w:r w:rsidRPr="00723F2F">
              <w:rPr>
                <w:spacing w:val="0"/>
                <w:sz w:val="22"/>
                <w:szCs w:val="22"/>
              </w:rPr>
              <w:t>0.79 ± 0.03</w:t>
            </w:r>
          </w:p>
        </w:tc>
      </w:tr>
      <w:tr w:rsidR="00723F2F" w:rsidRPr="00A754DB" w14:paraId="3830E31A" w14:textId="77777777" w:rsidTr="00E633FB">
        <w:trPr>
          <w:trHeight w:val="290"/>
        </w:trPr>
        <w:tc>
          <w:tcPr>
            <w:tcW w:w="2568" w:type="dxa"/>
            <w:noWrap/>
          </w:tcPr>
          <w:p w14:paraId="32FFD68D" w14:textId="77777777" w:rsidR="00963254" w:rsidRPr="00723F2F" w:rsidRDefault="00963254" w:rsidP="00963254">
            <w:pPr>
              <w:rPr>
                <w:spacing w:val="0"/>
                <w:sz w:val="22"/>
                <w:szCs w:val="22"/>
              </w:rPr>
            </w:pPr>
          </w:p>
        </w:tc>
        <w:tc>
          <w:tcPr>
            <w:tcW w:w="690" w:type="dxa"/>
          </w:tcPr>
          <w:p w14:paraId="2FAC1FCA" w14:textId="77777777" w:rsidR="00963254" w:rsidRPr="00723F2F" w:rsidRDefault="00963254" w:rsidP="00963254">
            <w:pPr>
              <w:rPr>
                <w:sz w:val="22"/>
                <w:szCs w:val="22"/>
              </w:rPr>
            </w:pPr>
          </w:p>
        </w:tc>
        <w:tc>
          <w:tcPr>
            <w:tcW w:w="1319" w:type="dxa"/>
          </w:tcPr>
          <w:p w14:paraId="7ED500EB" w14:textId="49F74F5B" w:rsidR="00963254" w:rsidRPr="00723F2F" w:rsidRDefault="00963254" w:rsidP="00963254">
            <w:pPr>
              <w:rPr>
                <w:spacing w:val="0"/>
                <w:sz w:val="22"/>
                <w:szCs w:val="22"/>
              </w:rPr>
            </w:pPr>
          </w:p>
        </w:tc>
        <w:tc>
          <w:tcPr>
            <w:tcW w:w="118" w:type="dxa"/>
          </w:tcPr>
          <w:p w14:paraId="3E3A946A" w14:textId="77777777" w:rsidR="00963254" w:rsidRPr="00723F2F" w:rsidRDefault="00963254" w:rsidP="00963254">
            <w:pPr>
              <w:rPr>
                <w:sz w:val="22"/>
                <w:szCs w:val="22"/>
              </w:rPr>
            </w:pPr>
          </w:p>
        </w:tc>
        <w:tc>
          <w:tcPr>
            <w:tcW w:w="828" w:type="dxa"/>
          </w:tcPr>
          <w:p w14:paraId="1BD6AFEC" w14:textId="4D472A9D" w:rsidR="00963254" w:rsidRPr="00723F2F" w:rsidRDefault="00963254" w:rsidP="00963254">
            <w:pPr>
              <w:rPr>
                <w:spacing w:val="0"/>
                <w:sz w:val="22"/>
                <w:szCs w:val="22"/>
              </w:rPr>
            </w:pPr>
            <w:r w:rsidRPr="00723F2F">
              <w:rPr>
                <w:spacing w:val="0"/>
                <w:sz w:val="22"/>
                <w:szCs w:val="22"/>
              </w:rPr>
              <w:t>2022</w:t>
            </w:r>
          </w:p>
        </w:tc>
        <w:tc>
          <w:tcPr>
            <w:tcW w:w="1408" w:type="dxa"/>
          </w:tcPr>
          <w:p w14:paraId="2676C30B" w14:textId="18D305FB" w:rsidR="00963254" w:rsidRPr="00723F2F" w:rsidRDefault="00963254" w:rsidP="00963254">
            <w:pPr>
              <w:rPr>
                <w:sz w:val="22"/>
                <w:szCs w:val="22"/>
              </w:rPr>
            </w:pPr>
            <w:r w:rsidRPr="00723F2F">
              <w:rPr>
                <w:spacing w:val="0"/>
                <w:sz w:val="22"/>
                <w:szCs w:val="22"/>
              </w:rPr>
              <w:t>0.81 ± 0.03</w:t>
            </w:r>
          </w:p>
        </w:tc>
        <w:tc>
          <w:tcPr>
            <w:tcW w:w="1425" w:type="dxa"/>
          </w:tcPr>
          <w:p w14:paraId="168C2DA3" w14:textId="60C53C24" w:rsidR="00963254" w:rsidRPr="00723F2F" w:rsidRDefault="00963254" w:rsidP="00963254">
            <w:pPr>
              <w:rPr>
                <w:sz w:val="22"/>
                <w:szCs w:val="22"/>
              </w:rPr>
            </w:pPr>
            <w:r w:rsidRPr="00723F2F">
              <w:rPr>
                <w:spacing w:val="0"/>
                <w:sz w:val="22"/>
                <w:szCs w:val="22"/>
              </w:rPr>
              <w:t>0.76 ± 0.03</w:t>
            </w:r>
          </w:p>
        </w:tc>
        <w:tc>
          <w:tcPr>
            <w:tcW w:w="1567" w:type="dxa"/>
            <w:noWrap/>
          </w:tcPr>
          <w:p w14:paraId="1627BC44" w14:textId="74F5D8D4" w:rsidR="00963254" w:rsidRPr="00723F2F" w:rsidRDefault="00963254" w:rsidP="00963254">
            <w:pPr>
              <w:rPr>
                <w:spacing w:val="0"/>
                <w:sz w:val="22"/>
                <w:szCs w:val="22"/>
              </w:rPr>
            </w:pPr>
            <w:r w:rsidRPr="00723F2F">
              <w:rPr>
                <w:spacing w:val="0"/>
                <w:sz w:val="22"/>
                <w:szCs w:val="22"/>
              </w:rPr>
              <w:t>0.74 ± 0.03</w:t>
            </w:r>
          </w:p>
        </w:tc>
      </w:tr>
      <w:tr w:rsidR="00723F2F" w:rsidRPr="00A754DB" w14:paraId="0AE15216" w14:textId="77777777" w:rsidTr="00E633FB">
        <w:trPr>
          <w:trHeight w:val="290"/>
        </w:trPr>
        <w:tc>
          <w:tcPr>
            <w:tcW w:w="2568" w:type="dxa"/>
            <w:noWrap/>
          </w:tcPr>
          <w:p w14:paraId="557C49DD" w14:textId="77777777" w:rsidR="00963254" w:rsidRPr="00723F2F" w:rsidRDefault="00963254" w:rsidP="00963254">
            <w:pPr>
              <w:rPr>
                <w:spacing w:val="0"/>
                <w:sz w:val="22"/>
                <w:szCs w:val="22"/>
              </w:rPr>
            </w:pPr>
          </w:p>
        </w:tc>
        <w:tc>
          <w:tcPr>
            <w:tcW w:w="690" w:type="dxa"/>
          </w:tcPr>
          <w:p w14:paraId="41DDD2E1" w14:textId="77777777" w:rsidR="00963254" w:rsidRPr="00723F2F" w:rsidRDefault="00963254" w:rsidP="00963254">
            <w:pPr>
              <w:rPr>
                <w:sz w:val="22"/>
                <w:szCs w:val="22"/>
              </w:rPr>
            </w:pPr>
          </w:p>
        </w:tc>
        <w:tc>
          <w:tcPr>
            <w:tcW w:w="1319" w:type="dxa"/>
          </w:tcPr>
          <w:p w14:paraId="1730C44C" w14:textId="47707FA6" w:rsidR="00963254" w:rsidRPr="00723F2F" w:rsidRDefault="00963254" w:rsidP="00963254">
            <w:pPr>
              <w:rPr>
                <w:spacing w:val="0"/>
                <w:sz w:val="22"/>
                <w:szCs w:val="22"/>
              </w:rPr>
            </w:pPr>
          </w:p>
        </w:tc>
        <w:tc>
          <w:tcPr>
            <w:tcW w:w="118" w:type="dxa"/>
          </w:tcPr>
          <w:p w14:paraId="5279095B" w14:textId="77777777" w:rsidR="00963254" w:rsidRPr="00723F2F" w:rsidRDefault="00963254" w:rsidP="00963254">
            <w:pPr>
              <w:rPr>
                <w:sz w:val="22"/>
                <w:szCs w:val="22"/>
              </w:rPr>
            </w:pPr>
          </w:p>
        </w:tc>
        <w:tc>
          <w:tcPr>
            <w:tcW w:w="828" w:type="dxa"/>
          </w:tcPr>
          <w:p w14:paraId="1C2A8345" w14:textId="1EA8F2D8" w:rsidR="00963254" w:rsidRPr="00723F2F" w:rsidRDefault="00963254" w:rsidP="00963254">
            <w:pPr>
              <w:rPr>
                <w:spacing w:val="0"/>
                <w:sz w:val="22"/>
                <w:szCs w:val="22"/>
              </w:rPr>
            </w:pPr>
          </w:p>
        </w:tc>
        <w:tc>
          <w:tcPr>
            <w:tcW w:w="1408" w:type="dxa"/>
          </w:tcPr>
          <w:p w14:paraId="3F6E6853" w14:textId="77777777" w:rsidR="00963254" w:rsidRPr="00723F2F" w:rsidRDefault="00963254" w:rsidP="00963254">
            <w:pPr>
              <w:rPr>
                <w:sz w:val="22"/>
                <w:szCs w:val="22"/>
              </w:rPr>
            </w:pPr>
          </w:p>
        </w:tc>
        <w:tc>
          <w:tcPr>
            <w:tcW w:w="1425" w:type="dxa"/>
          </w:tcPr>
          <w:p w14:paraId="191124DF" w14:textId="77777777" w:rsidR="00963254" w:rsidRPr="00723F2F" w:rsidRDefault="00963254" w:rsidP="00963254">
            <w:pPr>
              <w:rPr>
                <w:sz w:val="22"/>
                <w:szCs w:val="22"/>
              </w:rPr>
            </w:pPr>
          </w:p>
        </w:tc>
        <w:tc>
          <w:tcPr>
            <w:tcW w:w="1567" w:type="dxa"/>
            <w:noWrap/>
          </w:tcPr>
          <w:p w14:paraId="25FABBB2" w14:textId="2C2B6D69" w:rsidR="00963254" w:rsidRPr="00723F2F" w:rsidRDefault="00963254" w:rsidP="00963254">
            <w:pPr>
              <w:rPr>
                <w:spacing w:val="0"/>
                <w:sz w:val="22"/>
                <w:szCs w:val="22"/>
              </w:rPr>
            </w:pPr>
          </w:p>
        </w:tc>
      </w:tr>
      <w:tr w:rsidR="00723F2F" w:rsidRPr="00D845C2" w14:paraId="36A226C6" w14:textId="77777777" w:rsidTr="00E633FB">
        <w:trPr>
          <w:trHeight w:val="290"/>
        </w:trPr>
        <w:tc>
          <w:tcPr>
            <w:tcW w:w="2568" w:type="dxa"/>
            <w:noWrap/>
            <w:hideMark/>
          </w:tcPr>
          <w:p w14:paraId="432F8285" w14:textId="77777777" w:rsidR="00963254" w:rsidRPr="00723F2F" w:rsidRDefault="00963254" w:rsidP="00963254">
            <w:pPr>
              <w:rPr>
                <w:spacing w:val="0"/>
                <w:sz w:val="22"/>
                <w:szCs w:val="22"/>
              </w:rPr>
            </w:pPr>
            <w:r w:rsidRPr="00723F2F">
              <w:rPr>
                <w:spacing w:val="0"/>
                <w:sz w:val="22"/>
                <w:szCs w:val="22"/>
              </w:rPr>
              <w:t>CWM Flight capability</w:t>
            </w:r>
          </w:p>
          <w:p w14:paraId="2C4187B0" w14:textId="0466E0C9" w:rsidR="006B0B3E" w:rsidRPr="00723F2F" w:rsidRDefault="006B0B3E" w:rsidP="00963254">
            <w:pPr>
              <w:rPr>
                <w:spacing w:val="0"/>
                <w:sz w:val="22"/>
                <w:szCs w:val="22"/>
              </w:rPr>
            </w:pPr>
          </w:p>
        </w:tc>
        <w:tc>
          <w:tcPr>
            <w:tcW w:w="690" w:type="dxa"/>
          </w:tcPr>
          <w:p w14:paraId="461B4A3F" w14:textId="77777777" w:rsidR="00963254" w:rsidRPr="00723F2F" w:rsidRDefault="00963254" w:rsidP="00963254">
            <w:pPr>
              <w:rPr>
                <w:sz w:val="22"/>
                <w:szCs w:val="22"/>
              </w:rPr>
            </w:pPr>
          </w:p>
        </w:tc>
        <w:tc>
          <w:tcPr>
            <w:tcW w:w="1319" w:type="dxa"/>
          </w:tcPr>
          <w:p w14:paraId="36A7216D" w14:textId="1A04D2E5" w:rsidR="00963254" w:rsidRPr="00723F2F" w:rsidRDefault="00963254" w:rsidP="00963254">
            <w:pPr>
              <w:rPr>
                <w:spacing w:val="0"/>
                <w:sz w:val="22"/>
                <w:szCs w:val="22"/>
              </w:rPr>
            </w:pPr>
            <w:r w:rsidRPr="00723F2F">
              <w:rPr>
                <w:spacing w:val="0"/>
                <w:sz w:val="22"/>
                <w:szCs w:val="22"/>
              </w:rPr>
              <w:t>0, 0.5, or 1</w:t>
            </w:r>
          </w:p>
        </w:tc>
        <w:tc>
          <w:tcPr>
            <w:tcW w:w="118" w:type="dxa"/>
          </w:tcPr>
          <w:p w14:paraId="6C2EF451" w14:textId="77777777" w:rsidR="00963254" w:rsidRPr="00723F2F" w:rsidRDefault="00963254" w:rsidP="00963254">
            <w:pPr>
              <w:rPr>
                <w:sz w:val="22"/>
                <w:szCs w:val="22"/>
              </w:rPr>
            </w:pPr>
          </w:p>
        </w:tc>
        <w:tc>
          <w:tcPr>
            <w:tcW w:w="828" w:type="dxa"/>
          </w:tcPr>
          <w:p w14:paraId="2108263B" w14:textId="46314B9F" w:rsidR="00963254" w:rsidRPr="00723F2F" w:rsidRDefault="00963254" w:rsidP="00963254">
            <w:pPr>
              <w:rPr>
                <w:spacing w:val="0"/>
                <w:sz w:val="22"/>
                <w:szCs w:val="22"/>
              </w:rPr>
            </w:pPr>
            <w:r w:rsidRPr="00723F2F">
              <w:rPr>
                <w:spacing w:val="0"/>
                <w:sz w:val="22"/>
                <w:szCs w:val="22"/>
              </w:rPr>
              <w:t>2015</w:t>
            </w:r>
          </w:p>
        </w:tc>
        <w:tc>
          <w:tcPr>
            <w:tcW w:w="1408" w:type="dxa"/>
          </w:tcPr>
          <w:p w14:paraId="0B42DAA2" w14:textId="72992900" w:rsidR="00963254" w:rsidRPr="00723F2F" w:rsidRDefault="00963254" w:rsidP="00963254">
            <w:pPr>
              <w:rPr>
                <w:sz w:val="22"/>
                <w:szCs w:val="22"/>
              </w:rPr>
            </w:pPr>
            <w:r w:rsidRPr="00723F2F">
              <w:rPr>
                <w:spacing w:val="0"/>
                <w:sz w:val="22"/>
                <w:szCs w:val="22"/>
              </w:rPr>
              <w:t>0.08 ± 0.04</w:t>
            </w:r>
          </w:p>
        </w:tc>
        <w:tc>
          <w:tcPr>
            <w:tcW w:w="1425" w:type="dxa"/>
          </w:tcPr>
          <w:p w14:paraId="7FF17B9D" w14:textId="09A10A79" w:rsidR="00963254" w:rsidRPr="00723F2F" w:rsidRDefault="00963254" w:rsidP="00963254">
            <w:pPr>
              <w:rPr>
                <w:sz w:val="22"/>
                <w:szCs w:val="22"/>
              </w:rPr>
            </w:pPr>
            <w:r w:rsidRPr="00723F2F">
              <w:rPr>
                <w:spacing w:val="0"/>
                <w:sz w:val="22"/>
                <w:szCs w:val="22"/>
              </w:rPr>
              <w:t>0.30 ± 0.07</w:t>
            </w:r>
          </w:p>
        </w:tc>
        <w:tc>
          <w:tcPr>
            <w:tcW w:w="1567" w:type="dxa"/>
            <w:noWrap/>
            <w:hideMark/>
          </w:tcPr>
          <w:p w14:paraId="68FF30FE" w14:textId="0CADBB27" w:rsidR="00963254" w:rsidRPr="00723F2F" w:rsidRDefault="00963254" w:rsidP="00963254">
            <w:pPr>
              <w:rPr>
                <w:spacing w:val="0"/>
                <w:sz w:val="22"/>
                <w:szCs w:val="22"/>
              </w:rPr>
            </w:pPr>
            <w:r w:rsidRPr="00723F2F">
              <w:rPr>
                <w:spacing w:val="0"/>
                <w:sz w:val="22"/>
                <w:szCs w:val="22"/>
              </w:rPr>
              <w:t>0.08 ± 0.04</w:t>
            </w:r>
          </w:p>
        </w:tc>
      </w:tr>
      <w:tr w:rsidR="00723F2F" w:rsidRPr="00D845C2" w14:paraId="4BC52C6F" w14:textId="77777777" w:rsidTr="00E633FB">
        <w:trPr>
          <w:trHeight w:val="290"/>
        </w:trPr>
        <w:tc>
          <w:tcPr>
            <w:tcW w:w="2568" w:type="dxa"/>
            <w:tcBorders>
              <w:bottom w:val="single" w:sz="4" w:space="0" w:color="auto"/>
            </w:tcBorders>
            <w:noWrap/>
          </w:tcPr>
          <w:p w14:paraId="2495882B" w14:textId="77777777" w:rsidR="00963254" w:rsidRPr="00723F2F" w:rsidRDefault="00963254" w:rsidP="00963254">
            <w:pPr>
              <w:rPr>
                <w:spacing w:val="0"/>
                <w:sz w:val="22"/>
                <w:szCs w:val="22"/>
              </w:rPr>
            </w:pPr>
          </w:p>
        </w:tc>
        <w:tc>
          <w:tcPr>
            <w:tcW w:w="690" w:type="dxa"/>
            <w:tcBorders>
              <w:bottom w:val="single" w:sz="4" w:space="0" w:color="auto"/>
            </w:tcBorders>
          </w:tcPr>
          <w:p w14:paraId="0514B289" w14:textId="77777777" w:rsidR="00963254" w:rsidRPr="00723F2F" w:rsidRDefault="00963254" w:rsidP="00963254">
            <w:pPr>
              <w:rPr>
                <w:sz w:val="22"/>
                <w:szCs w:val="22"/>
              </w:rPr>
            </w:pPr>
          </w:p>
        </w:tc>
        <w:tc>
          <w:tcPr>
            <w:tcW w:w="1319" w:type="dxa"/>
            <w:tcBorders>
              <w:bottom w:val="single" w:sz="4" w:space="0" w:color="auto"/>
            </w:tcBorders>
          </w:tcPr>
          <w:p w14:paraId="436E15C0" w14:textId="2285E0FB" w:rsidR="00963254" w:rsidRPr="00723F2F" w:rsidRDefault="00963254" w:rsidP="00963254">
            <w:pPr>
              <w:rPr>
                <w:spacing w:val="0"/>
                <w:sz w:val="22"/>
                <w:szCs w:val="22"/>
              </w:rPr>
            </w:pPr>
          </w:p>
        </w:tc>
        <w:tc>
          <w:tcPr>
            <w:tcW w:w="118" w:type="dxa"/>
            <w:tcBorders>
              <w:bottom w:val="single" w:sz="4" w:space="0" w:color="auto"/>
            </w:tcBorders>
          </w:tcPr>
          <w:p w14:paraId="3D127F52" w14:textId="77777777" w:rsidR="00963254" w:rsidRPr="00723F2F" w:rsidRDefault="00963254" w:rsidP="00963254">
            <w:pPr>
              <w:rPr>
                <w:sz w:val="22"/>
                <w:szCs w:val="22"/>
              </w:rPr>
            </w:pPr>
          </w:p>
        </w:tc>
        <w:tc>
          <w:tcPr>
            <w:tcW w:w="828" w:type="dxa"/>
            <w:tcBorders>
              <w:bottom w:val="single" w:sz="4" w:space="0" w:color="auto"/>
            </w:tcBorders>
          </w:tcPr>
          <w:p w14:paraId="1795A36E" w14:textId="2A954F5D" w:rsidR="00963254" w:rsidRPr="00723F2F" w:rsidRDefault="00963254" w:rsidP="00963254">
            <w:pPr>
              <w:rPr>
                <w:spacing w:val="0"/>
                <w:sz w:val="22"/>
                <w:szCs w:val="22"/>
              </w:rPr>
            </w:pPr>
            <w:r w:rsidRPr="00723F2F">
              <w:rPr>
                <w:spacing w:val="0"/>
                <w:sz w:val="22"/>
                <w:szCs w:val="22"/>
              </w:rPr>
              <w:t>2022</w:t>
            </w:r>
          </w:p>
        </w:tc>
        <w:tc>
          <w:tcPr>
            <w:tcW w:w="1408" w:type="dxa"/>
            <w:tcBorders>
              <w:bottom w:val="single" w:sz="4" w:space="0" w:color="auto"/>
            </w:tcBorders>
          </w:tcPr>
          <w:p w14:paraId="19DC3C86" w14:textId="78C6D564" w:rsidR="00963254" w:rsidRPr="00723F2F" w:rsidRDefault="00963254" w:rsidP="00963254">
            <w:pPr>
              <w:rPr>
                <w:sz w:val="22"/>
                <w:szCs w:val="22"/>
              </w:rPr>
            </w:pPr>
            <w:r w:rsidRPr="00723F2F">
              <w:rPr>
                <w:spacing w:val="0"/>
                <w:sz w:val="22"/>
                <w:szCs w:val="22"/>
              </w:rPr>
              <w:t>0.09 ± 0.03</w:t>
            </w:r>
          </w:p>
        </w:tc>
        <w:tc>
          <w:tcPr>
            <w:tcW w:w="1425" w:type="dxa"/>
            <w:tcBorders>
              <w:bottom w:val="single" w:sz="4" w:space="0" w:color="auto"/>
            </w:tcBorders>
          </w:tcPr>
          <w:p w14:paraId="20660BF7" w14:textId="021B6BD3" w:rsidR="00963254" w:rsidRPr="00723F2F" w:rsidRDefault="00963254" w:rsidP="00963254">
            <w:pPr>
              <w:rPr>
                <w:sz w:val="22"/>
                <w:szCs w:val="22"/>
              </w:rPr>
            </w:pPr>
            <w:r w:rsidRPr="00723F2F">
              <w:rPr>
                <w:spacing w:val="0"/>
                <w:sz w:val="22"/>
                <w:szCs w:val="22"/>
              </w:rPr>
              <w:t>0.08 ± 0.04</w:t>
            </w:r>
          </w:p>
        </w:tc>
        <w:tc>
          <w:tcPr>
            <w:tcW w:w="1567" w:type="dxa"/>
            <w:tcBorders>
              <w:bottom w:val="single" w:sz="4" w:space="0" w:color="auto"/>
            </w:tcBorders>
            <w:noWrap/>
          </w:tcPr>
          <w:p w14:paraId="62AB6337" w14:textId="7A977B67" w:rsidR="00963254" w:rsidRPr="00723F2F" w:rsidRDefault="00963254" w:rsidP="00963254">
            <w:pPr>
              <w:rPr>
                <w:spacing w:val="0"/>
                <w:sz w:val="22"/>
                <w:szCs w:val="22"/>
              </w:rPr>
            </w:pPr>
            <w:r w:rsidRPr="00723F2F">
              <w:rPr>
                <w:spacing w:val="0"/>
                <w:sz w:val="22"/>
                <w:szCs w:val="22"/>
              </w:rPr>
              <w:t>0.05 ± 0.01</w:t>
            </w:r>
          </w:p>
        </w:tc>
      </w:tr>
    </w:tbl>
    <w:p w14:paraId="64F3AD95" w14:textId="77777777" w:rsidR="00FD42B7" w:rsidRPr="00C43527" w:rsidRDefault="00FD42B7" w:rsidP="00E34238">
      <w:pPr>
        <w:rPr>
          <w:sz w:val="24"/>
          <w:szCs w:val="24"/>
        </w:rPr>
      </w:pPr>
    </w:p>
    <w:p w14:paraId="70A9DC1C" w14:textId="77777777" w:rsidR="00FD42B7" w:rsidRPr="00D845C2" w:rsidRDefault="00FD42B7" w:rsidP="00E34238"/>
    <w:p w14:paraId="0DA0242A" w14:textId="588EDF34" w:rsidR="00082761" w:rsidRDefault="001D1172" w:rsidP="00E34238">
      <w:pPr>
        <w:rPr>
          <w:sz w:val="24"/>
          <w:szCs w:val="24"/>
        </w:rPr>
      </w:pPr>
      <w:r>
        <w:rPr>
          <w:sz w:val="24"/>
          <w:szCs w:val="24"/>
        </w:rPr>
        <w:tab/>
      </w:r>
      <w:r w:rsidR="004E2A2B">
        <w:rPr>
          <w:sz w:val="24"/>
          <w:szCs w:val="24"/>
        </w:rPr>
        <w:t>The taxonomic and functional composition of g</w:t>
      </w:r>
      <w:r w:rsidR="003D30E6">
        <w:rPr>
          <w:sz w:val="24"/>
          <w:szCs w:val="24"/>
        </w:rPr>
        <w:t>round beetle</w:t>
      </w:r>
      <w:r w:rsidR="004E2A2B">
        <w:rPr>
          <w:sz w:val="24"/>
          <w:szCs w:val="24"/>
        </w:rPr>
        <w:t xml:space="preserve"> communities differed among forest management treatments</w:t>
      </w:r>
      <w:r w:rsidR="00806BCA">
        <w:rPr>
          <w:sz w:val="24"/>
          <w:szCs w:val="24"/>
        </w:rPr>
        <w:t xml:space="preserve"> (</w:t>
      </w:r>
      <w:r w:rsidR="00BD3A2D">
        <w:rPr>
          <w:sz w:val="24"/>
          <w:szCs w:val="24"/>
        </w:rPr>
        <w:t>Table 5)</w:t>
      </w:r>
      <w:r w:rsidR="004E2A2B">
        <w:rPr>
          <w:sz w:val="24"/>
          <w:szCs w:val="24"/>
        </w:rPr>
        <w:t>.</w:t>
      </w:r>
      <w:r w:rsidR="00A95696">
        <w:rPr>
          <w:sz w:val="24"/>
          <w:szCs w:val="24"/>
        </w:rPr>
        <w:t xml:space="preserve"> </w:t>
      </w:r>
      <w:r w:rsidR="0051729E">
        <w:rPr>
          <w:sz w:val="24"/>
          <w:szCs w:val="24"/>
        </w:rPr>
        <w:t>G</w:t>
      </w:r>
      <w:r w:rsidR="000E7FF9">
        <w:rPr>
          <w:sz w:val="24"/>
          <w:szCs w:val="24"/>
        </w:rPr>
        <w:t xml:space="preserve">round beetle communities in salvaged plots were taxonomically </w:t>
      </w:r>
      <w:r w:rsidR="00B804CF">
        <w:rPr>
          <w:sz w:val="24"/>
          <w:szCs w:val="24"/>
        </w:rPr>
        <w:t xml:space="preserve">distinct </w:t>
      </w:r>
      <w:r w:rsidR="000E7FF9">
        <w:rPr>
          <w:sz w:val="24"/>
          <w:szCs w:val="24"/>
        </w:rPr>
        <w:t>from</w:t>
      </w:r>
      <w:r w:rsidR="00A975B6">
        <w:rPr>
          <w:sz w:val="24"/>
          <w:szCs w:val="24"/>
        </w:rPr>
        <w:t xml:space="preserve"> undisturbed forest</w:t>
      </w:r>
      <w:r w:rsidR="005572E4">
        <w:rPr>
          <w:sz w:val="24"/>
          <w:szCs w:val="24"/>
        </w:rPr>
        <w:t>, and t</w:t>
      </w:r>
      <w:r w:rsidR="00A12183">
        <w:rPr>
          <w:sz w:val="24"/>
          <w:szCs w:val="24"/>
        </w:rPr>
        <w:t>axonomic</w:t>
      </w:r>
      <w:r w:rsidR="00023448">
        <w:rPr>
          <w:sz w:val="24"/>
          <w:szCs w:val="24"/>
        </w:rPr>
        <w:t xml:space="preserve"> composition changed over time from 2015 to 2022</w:t>
      </w:r>
      <w:r w:rsidR="00E31CBA">
        <w:rPr>
          <w:sz w:val="24"/>
          <w:szCs w:val="24"/>
        </w:rPr>
        <w:t xml:space="preserve"> (Fig. 6A)</w:t>
      </w:r>
      <w:r w:rsidR="00100B21">
        <w:rPr>
          <w:sz w:val="24"/>
          <w:szCs w:val="24"/>
        </w:rPr>
        <w:t xml:space="preserve">. </w:t>
      </w:r>
      <w:r w:rsidR="005572E4">
        <w:rPr>
          <w:sz w:val="24"/>
          <w:szCs w:val="24"/>
        </w:rPr>
        <w:t>Functional composition showed an interaction between treatment and year, whereby salvaged</w:t>
      </w:r>
      <w:r w:rsidR="00493DE2">
        <w:rPr>
          <w:sz w:val="24"/>
          <w:szCs w:val="24"/>
        </w:rPr>
        <w:t xml:space="preserve"> plots differed from windthrow and undisturbed forest in 2015, but these </w:t>
      </w:r>
      <w:r w:rsidR="00534C85">
        <w:rPr>
          <w:sz w:val="24"/>
          <w:szCs w:val="24"/>
        </w:rPr>
        <w:t>differences were not detected in 2022</w:t>
      </w:r>
      <w:r w:rsidR="00E31CBA">
        <w:rPr>
          <w:sz w:val="24"/>
          <w:szCs w:val="24"/>
        </w:rPr>
        <w:t xml:space="preserve"> (Fig. 6B)</w:t>
      </w:r>
      <w:r w:rsidR="00534C85">
        <w:rPr>
          <w:sz w:val="24"/>
          <w:szCs w:val="24"/>
        </w:rPr>
        <w:t>.</w:t>
      </w:r>
      <w:r w:rsidR="00CF3579">
        <w:rPr>
          <w:sz w:val="24"/>
          <w:szCs w:val="24"/>
        </w:rPr>
        <w:t xml:space="preserve"> </w:t>
      </w:r>
      <w:r w:rsidR="002D4C1D">
        <w:rPr>
          <w:sz w:val="24"/>
          <w:szCs w:val="24"/>
        </w:rPr>
        <w:t xml:space="preserve">Neither </w:t>
      </w:r>
      <w:r w:rsidR="000715E1">
        <w:rPr>
          <w:sz w:val="24"/>
          <w:szCs w:val="24"/>
        </w:rPr>
        <w:t xml:space="preserve">treatment groups nor years differed significantly in dispersion from </w:t>
      </w:r>
      <w:r w:rsidR="00873421">
        <w:rPr>
          <w:sz w:val="24"/>
          <w:szCs w:val="24"/>
        </w:rPr>
        <w:t>their spatial medians</w:t>
      </w:r>
      <w:r w:rsidR="0030473E">
        <w:rPr>
          <w:sz w:val="24"/>
          <w:szCs w:val="24"/>
        </w:rPr>
        <w:t>.</w:t>
      </w:r>
    </w:p>
    <w:p w14:paraId="080B78FB" w14:textId="77777777" w:rsidR="000452AB" w:rsidRPr="00A37FB7" w:rsidRDefault="000452AB" w:rsidP="00E34238">
      <w:pPr>
        <w:rPr>
          <w:color w:val="FF0000"/>
          <w:sz w:val="24"/>
          <w:szCs w:val="24"/>
        </w:rPr>
      </w:pPr>
    </w:p>
    <w:p w14:paraId="4348F49C" w14:textId="76773BBC" w:rsidR="00847793" w:rsidRDefault="00C17057" w:rsidP="00E34238">
      <w:pPr>
        <w:rPr>
          <w:sz w:val="24"/>
          <w:szCs w:val="24"/>
        </w:rPr>
      </w:pPr>
      <w:r w:rsidRPr="00C17057">
        <w:rPr>
          <w:noProof/>
          <w:sz w:val="24"/>
          <w:szCs w:val="24"/>
        </w:rPr>
        <w:lastRenderedPageBreak/>
        <w:drawing>
          <wp:inline distT="0" distB="0" distL="0" distR="0" wp14:anchorId="573BA22B" wp14:editId="1D7C9EC8">
            <wp:extent cx="5788550" cy="8038699"/>
            <wp:effectExtent l="0" t="0" r="3175" b="635"/>
            <wp:docPr id="312089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962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806719" cy="8063930"/>
                    </a:xfrm>
                    <a:prstGeom prst="rect">
                      <a:avLst/>
                    </a:prstGeom>
                  </pic:spPr>
                </pic:pic>
              </a:graphicData>
            </a:graphic>
          </wp:inline>
        </w:drawing>
      </w:r>
    </w:p>
    <w:p w14:paraId="58F5ACBF" w14:textId="50D239C6" w:rsidR="00870E31" w:rsidRDefault="00870E31" w:rsidP="00E34238">
      <w:pPr>
        <w:rPr>
          <w:sz w:val="24"/>
          <w:szCs w:val="24"/>
        </w:rPr>
      </w:pPr>
      <w:commentRangeStart w:id="17"/>
      <w:r w:rsidRPr="00717865">
        <w:rPr>
          <w:b/>
          <w:bCs/>
          <w:sz w:val="24"/>
          <w:szCs w:val="24"/>
        </w:rPr>
        <w:lastRenderedPageBreak/>
        <w:t xml:space="preserve">Figure </w:t>
      </w:r>
      <w:r w:rsidR="00DC232A">
        <w:rPr>
          <w:b/>
          <w:bCs/>
          <w:sz w:val="24"/>
          <w:szCs w:val="24"/>
        </w:rPr>
        <w:t>6</w:t>
      </w:r>
      <w:r w:rsidRPr="00717865">
        <w:rPr>
          <w:b/>
          <w:bCs/>
          <w:sz w:val="24"/>
          <w:szCs w:val="24"/>
        </w:rPr>
        <w:t>.</w:t>
      </w:r>
      <w:r>
        <w:rPr>
          <w:sz w:val="24"/>
          <w:szCs w:val="24"/>
        </w:rPr>
        <w:t xml:space="preserve"> </w:t>
      </w:r>
      <w:commentRangeEnd w:id="17"/>
      <w:r w:rsidR="008F4763">
        <w:rPr>
          <w:rStyle w:val="CommentReference"/>
        </w:rPr>
        <w:commentReference w:id="17"/>
      </w:r>
      <w:r w:rsidR="00073AF9">
        <w:rPr>
          <w:sz w:val="24"/>
          <w:szCs w:val="24"/>
        </w:rPr>
        <w:t>N</w:t>
      </w:r>
      <w:r w:rsidR="002F5702">
        <w:rPr>
          <w:sz w:val="24"/>
          <w:szCs w:val="24"/>
        </w:rPr>
        <w:t xml:space="preserve">onmetric multidimensional scaling </w:t>
      </w:r>
      <w:r w:rsidR="00A70384">
        <w:rPr>
          <w:sz w:val="24"/>
          <w:szCs w:val="24"/>
        </w:rPr>
        <w:t xml:space="preserve">(NMDS) </w:t>
      </w:r>
      <w:r w:rsidR="002F5702">
        <w:rPr>
          <w:sz w:val="24"/>
          <w:szCs w:val="24"/>
        </w:rPr>
        <w:t xml:space="preserve">ordinations of </w:t>
      </w:r>
      <w:r w:rsidR="00073AF9">
        <w:rPr>
          <w:sz w:val="24"/>
          <w:szCs w:val="24"/>
        </w:rPr>
        <w:t>ground beetle communities</w:t>
      </w:r>
      <w:r w:rsidR="006D338A">
        <w:rPr>
          <w:sz w:val="24"/>
          <w:szCs w:val="24"/>
        </w:rPr>
        <w:t xml:space="preserve"> in taxonomic space (A) and functional trait space (</w:t>
      </w:r>
      <w:r w:rsidR="00910DE3">
        <w:rPr>
          <w:sz w:val="24"/>
          <w:szCs w:val="24"/>
        </w:rPr>
        <w:t xml:space="preserve">B). </w:t>
      </w:r>
      <w:r w:rsidR="00C93BC2">
        <w:rPr>
          <w:sz w:val="24"/>
          <w:szCs w:val="24"/>
        </w:rPr>
        <w:t xml:space="preserve">Each point is a plot </w:t>
      </w:r>
      <w:proofErr w:type="gramStart"/>
      <w:r w:rsidR="00C93BC2">
        <w:rPr>
          <w:sz w:val="24"/>
          <w:szCs w:val="24"/>
        </w:rPr>
        <w:t xml:space="preserve">in a </w:t>
      </w:r>
      <w:r w:rsidR="00057001">
        <w:rPr>
          <w:sz w:val="24"/>
          <w:szCs w:val="24"/>
        </w:rPr>
        <w:t>given year</w:t>
      </w:r>
      <w:proofErr w:type="gramEnd"/>
      <w:r w:rsidR="00057001">
        <w:rPr>
          <w:sz w:val="24"/>
          <w:szCs w:val="24"/>
        </w:rPr>
        <w:t>; shape of the point indicates the year</w:t>
      </w:r>
      <w:r w:rsidR="00F25DCF">
        <w:rPr>
          <w:sz w:val="24"/>
          <w:szCs w:val="24"/>
        </w:rPr>
        <w:t xml:space="preserve"> the community was sampled, while color indicates the forest management treatment.</w:t>
      </w:r>
      <w:r w:rsidR="003808FE">
        <w:rPr>
          <w:sz w:val="24"/>
          <w:szCs w:val="24"/>
        </w:rPr>
        <w:t xml:space="preserve"> </w:t>
      </w:r>
      <w:r w:rsidR="00C3065C">
        <w:rPr>
          <w:sz w:val="24"/>
          <w:szCs w:val="24"/>
        </w:rPr>
        <w:t>The NMDS ordinations resulted in stress values of 0.224 for taxonomic beta-diversity and 0.18</w:t>
      </w:r>
      <w:r w:rsidR="00763CBF">
        <w:rPr>
          <w:sz w:val="24"/>
          <w:szCs w:val="24"/>
        </w:rPr>
        <w:t>1</w:t>
      </w:r>
      <w:r w:rsidR="00C3065C">
        <w:rPr>
          <w:sz w:val="24"/>
          <w:szCs w:val="24"/>
        </w:rPr>
        <w:t xml:space="preserve"> for functional beta-diversity.</w:t>
      </w:r>
    </w:p>
    <w:p w14:paraId="15AFC8D3" w14:textId="77777777" w:rsidR="0016091D" w:rsidRDefault="0016091D" w:rsidP="00E34238">
      <w:pPr>
        <w:rPr>
          <w:sz w:val="24"/>
          <w:szCs w:val="24"/>
        </w:rPr>
      </w:pPr>
    </w:p>
    <w:p w14:paraId="6F842663" w14:textId="6828558B" w:rsidR="00E05012" w:rsidRDefault="00C21A3C" w:rsidP="00106F75">
      <w:pPr>
        <w:rPr>
          <w:sz w:val="24"/>
          <w:szCs w:val="24"/>
        </w:rPr>
      </w:pPr>
      <w:r w:rsidRPr="00106F75">
        <w:rPr>
          <w:b/>
          <w:bCs/>
          <w:sz w:val="24"/>
          <w:szCs w:val="24"/>
        </w:rPr>
        <w:t>Table 5.</w:t>
      </w:r>
      <w:r>
        <w:rPr>
          <w:sz w:val="24"/>
          <w:szCs w:val="24"/>
        </w:rPr>
        <w:t xml:space="preserve"> </w:t>
      </w:r>
      <w:r w:rsidR="00106F75">
        <w:rPr>
          <w:sz w:val="24"/>
          <w:szCs w:val="24"/>
        </w:rPr>
        <w:t xml:space="preserve">Main effects of forest management treatments (windthrow, salvaged, undisturbed forest) and year (2015, 2022) on </w:t>
      </w:r>
      <w:r w:rsidR="00AD2CD0">
        <w:rPr>
          <w:sz w:val="24"/>
          <w:szCs w:val="24"/>
        </w:rPr>
        <w:t xml:space="preserve">community composition of ground beetles collected at </w:t>
      </w:r>
      <w:proofErr w:type="spellStart"/>
      <w:r w:rsidR="00AD2CD0">
        <w:rPr>
          <w:sz w:val="24"/>
          <w:szCs w:val="24"/>
        </w:rPr>
        <w:t>Powdermill</w:t>
      </w:r>
      <w:proofErr w:type="spellEnd"/>
      <w:r w:rsidR="00AD2CD0">
        <w:rPr>
          <w:sz w:val="24"/>
          <w:szCs w:val="24"/>
        </w:rPr>
        <w:t xml:space="preserve"> Nature Reserve Rector, Westmoreland County, Pennsylvania, USA. </w:t>
      </w:r>
      <w:r w:rsidR="003261FC">
        <w:rPr>
          <w:sz w:val="24"/>
          <w:szCs w:val="24"/>
        </w:rPr>
        <w:t xml:space="preserve">The </w:t>
      </w:r>
      <w:r w:rsidR="0049686A">
        <w:rPr>
          <w:sz w:val="24"/>
          <w:szCs w:val="24"/>
        </w:rPr>
        <w:t>models use</w:t>
      </w:r>
      <w:r w:rsidR="000020B4">
        <w:rPr>
          <w:sz w:val="24"/>
          <w:szCs w:val="24"/>
        </w:rPr>
        <w:t xml:space="preserve"> the dissimilarities</w:t>
      </w:r>
      <w:r w:rsidR="00EE32E4">
        <w:rPr>
          <w:sz w:val="24"/>
          <w:szCs w:val="24"/>
        </w:rPr>
        <w:t xml:space="preserve"> between plots</w:t>
      </w:r>
      <w:r w:rsidR="000020B4">
        <w:rPr>
          <w:sz w:val="24"/>
          <w:szCs w:val="24"/>
        </w:rPr>
        <w:t xml:space="preserve"> (Bray-Curtis </w:t>
      </w:r>
      <w:r w:rsidR="001D649F">
        <w:rPr>
          <w:sz w:val="24"/>
          <w:szCs w:val="24"/>
        </w:rPr>
        <w:t xml:space="preserve">for taxonomic </w:t>
      </w:r>
      <w:r w:rsidR="009E021F">
        <w:rPr>
          <w:sz w:val="24"/>
          <w:szCs w:val="24"/>
        </w:rPr>
        <w:t xml:space="preserve">beta-diversity </w:t>
      </w:r>
      <w:r w:rsidR="001D649F">
        <w:rPr>
          <w:sz w:val="24"/>
          <w:szCs w:val="24"/>
        </w:rPr>
        <w:t xml:space="preserve">and </w:t>
      </w:r>
      <w:r w:rsidR="009E021F">
        <w:rPr>
          <w:sz w:val="24"/>
          <w:szCs w:val="24"/>
        </w:rPr>
        <w:t xml:space="preserve">inter-community mean pairwise distance in trait space for functional </w:t>
      </w:r>
      <w:r w:rsidR="005E167E">
        <w:rPr>
          <w:sz w:val="24"/>
          <w:szCs w:val="24"/>
        </w:rPr>
        <w:t xml:space="preserve">beta-diversity). </w:t>
      </w:r>
      <w:proofErr w:type="gramStart"/>
      <w:r w:rsidR="00F764AA">
        <w:rPr>
          <w:sz w:val="24"/>
          <w:szCs w:val="24"/>
        </w:rPr>
        <w:t>The PERMANOVA</w:t>
      </w:r>
      <w:proofErr w:type="gramEnd"/>
      <w:r w:rsidR="00F764AA">
        <w:rPr>
          <w:sz w:val="24"/>
          <w:szCs w:val="24"/>
        </w:rPr>
        <w:t xml:space="preserve"> uses</w:t>
      </w:r>
      <w:r w:rsidR="005E167E">
        <w:rPr>
          <w:sz w:val="24"/>
          <w:szCs w:val="24"/>
        </w:rPr>
        <w:t xml:space="preserve"> the matrix of dissimilarities </w:t>
      </w:r>
      <w:r w:rsidR="00EE32E4">
        <w:rPr>
          <w:sz w:val="24"/>
          <w:szCs w:val="24"/>
        </w:rPr>
        <w:t>to</w:t>
      </w:r>
      <w:r w:rsidR="00F764AA">
        <w:rPr>
          <w:sz w:val="24"/>
          <w:szCs w:val="24"/>
        </w:rPr>
        <w:t xml:space="preserve"> </w:t>
      </w:r>
      <w:r w:rsidR="00D42EB6">
        <w:rPr>
          <w:sz w:val="24"/>
          <w:szCs w:val="24"/>
        </w:rPr>
        <w:t xml:space="preserve">partitions how much variation can be explained by </w:t>
      </w:r>
      <w:r w:rsidR="004340D0">
        <w:rPr>
          <w:sz w:val="24"/>
          <w:szCs w:val="24"/>
        </w:rPr>
        <w:t>treatment, year, and their interaction.</w:t>
      </w:r>
      <w:r w:rsidR="009B4ABB">
        <w:rPr>
          <w:sz w:val="24"/>
          <w:szCs w:val="24"/>
        </w:rPr>
        <w:t xml:space="preserve"> The BETADISPER</w:t>
      </w:r>
      <w:r w:rsidR="00A61BCB">
        <w:rPr>
          <w:sz w:val="24"/>
          <w:szCs w:val="24"/>
        </w:rPr>
        <w:t xml:space="preserve"> tests whether there are differences</w:t>
      </w:r>
      <w:r w:rsidR="006050F7">
        <w:rPr>
          <w:sz w:val="24"/>
          <w:szCs w:val="24"/>
        </w:rPr>
        <w:t xml:space="preserve"> between groups</w:t>
      </w:r>
      <w:r w:rsidR="00A61BCB">
        <w:rPr>
          <w:sz w:val="24"/>
          <w:szCs w:val="24"/>
        </w:rPr>
        <w:t xml:space="preserve"> in </w:t>
      </w:r>
      <w:r w:rsidR="00EE32E4">
        <w:rPr>
          <w:sz w:val="24"/>
          <w:szCs w:val="24"/>
        </w:rPr>
        <w:t>d</w:t>
      </w:r>
      <w:r w:rsidR="006050F7">
        <w:rPr>
          <w:sz w:val="24"/>
          <w:szCs w:val="24"/>
        </w:rPr>
        <w:t>ispersion from the g</w:t>
      </w:r>
      <w:r w:rsidR="005E0A26">
        <w:rPr>
          <w:sz w:val="24"/>
          <w:szCs w:val="24"/>
        </w:rPr>
        <w:t>roup</w:t>
      </w:r>
      <w:r w:rsidR="006050F7">
        <w:rPr>
          <w:sz w:val="24"/>
          <w:szCs w:val="24"/>
        </w:rPr>
        <w:t xml:space="preserve"> spatial </w:t>
      </w:r>
      <w:proofErr w:type="gramStart"/>
      <w:r w:rsidR="006050F7">
        <w:rPr>
          <w:sz w:val="24"/>
          <w:szCs w:val="24"/>
        </w:rPr>
        <w:t>median</w:t>
      </w:r>
      <w:proofErr w:type="gramEnd"/>
      <w:r w:rsidR="005E0A26">
        <w:rPr>
          <w:sz w:val="24"/>
          <w:szCs w:val="24"/>
        </w:rPr>
        <w:t>.</w:t>
      </w:r>
      <w:r w:rsidR="00B349AE">
        <w:rPr>
          <w:sz w:val="24"/>
          <w:szCs w:val="24"/>
        </w:rPr>
        <w:t xml:space="preserve"> Dashes indicate that the p-value is above 0.10. Patterns with a p-value below 0.05 are </w:t>
      </w:r>
      <w:proofErr w:type="gramStart"/>
      <w:r w:rsidR="00B349AE">
        <w:rPr>
          <w:sz w:val="24"/>
          <w:szCs w:val="24"/>
        </w:rPr>
        <w:t>bolded</w:t>
      </w:r>
      <w:proofErr w:type="gramEnd"/>
    </w:p>
    <w:p w14:paraId="26075633" w14:textId="77777777" w:rsidR="00106F75" w:rsidRDefault="00106F75" w:rsidP="00106F75">
      <w:pPr>
        <w:rPr>
          <w:sz w:val="24"/>
          <w:szCs w:val="24"/>
        </w:rPr>
      </w:pPr>
    </w:p>
    <w:tbl>
      <w:tblPr>
        <w:tblStyle w:val="TableGrid"/>
        <w:tblW w:w="893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61"/>
        <w:gridCol w:w="1398"/>
        <w:gridCol w:w="1134"/>
        <w:gridCol w:w="992"/>
        <w:gridCol w:w="993"/>
        <w:gridCol w:w="1134"/>
        <w:gridCol w:w="850"/>
        <w:gridCol w:w="713"/>
      </w:tblGrid>
      <w:tr w:rsidR="00106F75" w:rsidRPr="005D3FF5" w14:paraId="76F7EC4A" w14:textId="77777777" w:rsidTr="007841E4">
        <w:trPr>
          <w:trHeight w:val="333"/>
        </w:trPr>
        <w:tc>
          <w:tcPr>
            <w:tcW w:w="1560" w:type="dxa"/>
            <w:tcBorders>
              <w:top w:val="single" w:sz="4" w:space="0" w:color="auto"/>
              <w:bottom w:val="nil"/>
            </w:tcBorders>
          </w:tcPr>
          <w:p w14:paraId="0282B69A" w14:textId="12856222" w:rsidR="00106F75" w:rsidRPr="004679F6" w:rsidRDefault="00905EE2" w:rsidP="00754162">
            <w:pPr>
              <w:rPr>
                <w:spacing w:val="0"/>
                <w:sz w:val="24"/>
                <w:szCs w:val="24"/>
              </w:rPr>
            </w:pPr>
            <w:r>
              <w:rPr>
                <w:spacing w:val="0"/>
                <w:sz w:val="24"/>
                <w:szCs w:val="24"/>
              </w:rPr>
              <w:t>Beta-diversity type</w:t>
            </w:r>
          </w:p>
        </w:tc>
        <w:tc>
          <w:tcPr>
            <w:tcW w:w="161" w:type="dxa"/>
            <w:tcBorders>
              <w:top w:val="single" w:sz="4" w:space="0" w:color="auto"/>
              <w:bottom w:val="nil"/>
            </w:tcBorders>
          </w:tcPr>
          <w:p w14:paraId="6BA3DDC7" w14:textId="77777777" w:rsidR="00106F75" w:rsidRPr="004679F6" w:rsidRDefault="00106F75" w:rsidP="00754162">
            <w:pPr>
              <w:rPr>
                <w:sz w:val="24"/>
                <w:szCs w:val="24"/>
              </w:rPr>
            </w:pPr>
          </w:p>
        </w:tc>
        <w:tc>
          <w:tcPr>
            <w:tcW w:w="1398" w:type="dxa"/>
            <w:tcBorders>
              <w:top w:val="single" w:sz="4" w:space="0" w:color="auto"/>
              <w:bottom w:val="nil"/>
            </w:tcBorders>
          </w:tcPr>
          <w:p w14:paraId="316A50E7" w14:textId="39301831" w:rsidR="00106F75" w:rsidRPr="004679F6" w:rsidRDefault="00905EE2" w:rsidP="00754162">
            <w:pPr>
              <w:rPr>
                <w:spacing w:val="0"/>
                <w:sz w:val="24"/>
                <w:szCs w:val="24"/>
              </w:rPr>
            </w:pPr>
            <w:r>
              <w:rPr>
                <w:spacing w:val="0"/>
                <w:sz w:val="24"/>
                <w:szCs w:val="24"/>
              </w:rPr>
              <w:t>Dissimilarity metric</w:t>
            </w:r>
          </w:p>
        </w:tc>
        <w:tc>
          <w:tcPr>
            <w:tcW w:w="2126" w:type="dxa"/>
            <w:gridSpan w:val="2"/>
            <w:tcBorders>
              <w:top w:val="single" w:sz="4" w:space="0" w:color="auto"/>
              <w:bottom w:val="nil"/>
            </w:tcBorders>
          </w:tcPr>
          <w:p w14:paraId="56AE7A32" w14:textId="77777777" w:rsidR="00106F75" w:rsidRPr="004679F6" w:rsidRDefault="00106F75" w:rsidP="00754162">
            <w:pPr>
              <w:rPr>
                <w:spacing w:val="0"/>
                <w:sz w:val="24"/>
                <w:szCs w:val="24"/>
              </w:rPr>
            </w:pPr>
            <w:r w:rsidRPr="004679F6">
              <w:rPr>
                <w:spacing w:val="0"/>
                <w:sz w:val="24"/>
                <w:szCs w:val="24"/>
              </w:rPr>
              <w:t xml:space="preserve">Treatment </w:t>
            </w:r>
          </w:p>
          <w:p w14:paraId="7E92A68E" w14:textId="77777777" w:rsidR="00106F75" w:rsidRPr="004679F6" w:rsidRDefault="00106F75" w:rsidP="00754162">
            <w:pPr>
              <w:rPr>
                <w:spacing w:val="0"/>
                <w:sz w:val="24"/>
                <w:szCs w:val="24"/>
              </w:rPr>
            </w:pPr>
            <w:r w:rsidRPr="004679F6">
              <w:rPr>
                <w:spacing w:val="0"/>
                <w:sz w:val="24"/>
                <w:szCs w:val="24"/>
              </w:rPr>
              <w:t>(Windthrow, Salvaged, Forest)</w:t>
            </w:r>
          </w:p>
        </w:tc>
        <w:tc>
          <w:tcPr>
            <w:tcW w:w="2127" w:type="dxa"/>
            <w:gridSpan w:val="2"/>
            <w:tcBorders>
              <w:top w:val="single" w:sz="4" w:space="0" w:color="auto"/>
              <w:bottom w:val="nil"/>
            </w:tcBorders>
          </w:tcPr>
          <w:p w14:paraId="5B0C7FFC" w14:textId="77777777" w:rsidR="00106F75" w:rsidRPr="004679F6" w:rsidRDefault="00106F75" w:rsidP="00754162">
            <w:pPr>
              <w:rPr>
                <w:spacing w:val="0"/>
                <w:sz w:val="24"/>
                <w:szCs w:val="24"/>
              </w:rPr>
            </w:pPr>
            <w:r w:rsidRPr="004679F6">
              <w:rPr>
                <w:spacing w:val="0"/>
                <w:sz w:val="24"/>
                <w:szCs w:val="24"/>
              </w:rPr>
              <w:t>Year (2015, 2022)</w:t>
            </w:r>
          </w:p>
        </w:tc>
        <w:tc>
          <w:tcPr>
            <w:tcW w:w="1563" w:type="dxa"/>
            <w:gridSpan w:val="2"/>
            <w:tcBorders>
              <w:top w:val="single" w:sz="4" w:space="0" w:color="auto"/>
              <w:bottom w:val="nil"/>
            </w:tcBorders>
          </w:tcPr>
          <w:p w14:paraId="0996BDB1" w14:textId="77777777" w:rsidR="00106F75" w:rsidRPr="004679F6" w:rsidRDefault="00106F75" w:rsidP="00754162">
            <w:pPr>
              <w:rPr>
                <w:spacing w:val="0"/>
                <w:sz w:val="24"/>
                <w:szCs w:val="24"/>
              </w:rPr>
            </w:pPr>
            <w:r w:rsidRPr="004679F6">
              <w:rPr>
                <w:spacing w:val="0"/>
                <w:sz w:val="24"/>
                <w:szCs w:val="24"/>
              </w:rPr>
              <w:t>Treatment*Year interaction</w:t>
            </w:r>
          </w:p>
        </w:tc>
      </w:tr>
      <w:tr w:rsidR="00106F75" w:rsidRPr="005D3FF5" w14:paraId="68A20C0E" w14:textId="77777777" w:rsidTr="00472D0C">
        <w:trPr>
          <w:trHeight w:val="333"/>
        </w:trPr>
        <w:tc>
          <w:tcPr>
            <w:tcW w:w="1560" w:type="dxa"/>
            <w:tcBorders>
              <w:top w:val="nil"/>
              <w:bottom w:val="nil"/>
            </w:tcBorders>
          </w:tcPr>
          <w:p w14:paraId="2030CD8B" w14:textId="77777777" w:rsidR="00106F75" w:rsidRPr="004679F6" w:rsidRDefault="00106F75" w:rsidP="00754162">
            <w:pPr>
              <w:rPr>
                <w:spacing w:val="0"/>
                <w:sz w:val="24"/>
                <w:szCs w:val="24"/>
              </w:rPr>
            </w:pPr>
          </w:p>
        </w:tc>
        <w:tc>
          <w:tcPr>
            <w:tcW w:w="161" w:type="dxa"/>
            <w:tcBorders>
              <w:top w:val="nil"/>
              <w:bottom w:val="nil"/>
            </w:tcBorders>
          </w:tcPr>
          <w:p w14:paraId="0B4A0E50" w14:textId="77777777" w:rsidR="00106F75" w:rsidRPr="004679F6" w:rsidRDefault="00106F75" w:rsidP="00754162">
            <w:pPr>
              <w:rPr>
                <w:sz w:val="24"/>
                <w:szCs w:val="24"/>
              </w:rPr>
            </w:pPr>
          </w:p>
        </w:tc>
        <w:tc>
          <w:tcPr>
            <w:tcW w:w="1398" w:type="dxa"/>
            <w:tcBorders>
              <w:top w:val="nil"/>
              <w:bottom w:val="nil"/>
            </w:tcBorders>
          </w:tcPr>
          <w:p w14:paraId="3313CB1C" w14:textId="77777777" w:rsidR="00106F75" w:rsidRPr="004679F6" w:rsidRDefault="00106F75" w:rsidP="00754162">
            <w:pPr>
              <w:rPr>
                <w:spacing w:val="0"/>
                <w:sz w:val="24"/>
                <w:szCs w:val="24"/>
              </w:rPr>
            </w:pPr>
          </w:p>
        </w:tc>
        <w:tc>
          <w:tcPr>
            <w:tcW w:w="2126" w:type="dxa"/>
            <w:gridSpan w:val="2"/>
            <w:tcBorders>
              <w:top w:val="nil"/>
              <w:bottom w:val="nil"/>
            </w:tcBorders>
          </w:tcPr>
          <w:p w14:paraId="1963C5EB" w14:textId="77777777" w:rsidR="00106F75" w:rsidRPr="004679F6" w:rsidRDefault="00106F75" w:rsidP="00754162">
            <w:pPr>
              <w:rPr>
                <w:spacing w:val="0"/>
                <w:sz w:val="24"/>
                <w:szCs w:val="24"/>
              </w:rPr>
            </w:pPr>
          </w:p>
        </w:tc>
        <w:tc>
          <w:tcPr>
            <w:tcW w:w="2127" w:type="dxa"/>
            <w:gridSpan w:val="2"/>
            <w:tcBorders>
              <w:top w:val="nil"/>
              <w:bottom w:val="nil"/>
            </w:tcBorders>
          </w:tcPr>
          <w:p w14:paraId="23AC8C8F" w14:textId="77777777" w:rsidR="00106F75" w:rsidRPr="004679F6" w:rsidRDefault="00106F75" w:rsidP="00754162">
            <w:pPr>
              <w:rPr>
                <w:spacing w:val="0"/>
                <w:sz w:val="24"/>
                <w:szCs w:val="24"/>
              </w:rPr>
            </w:pPr>
          </w:p>
        </w:tc>
        <w:tc>
          <w:tcPr>
            <w:tcW w:w="850" w:type="dxa"/>
            <w:tcBorders>
              <w:top w:val="nil"/>
              <w:bottom w:val="nil"/>
            </w:tcBorders>
          </w:tcPr>
          <w:p w14:paraId="2D9908AA" w14:textId="77777777" w:rsidR="00106F75" w:rsidRPr="004679F6" w:rsidRDefault="00106F75" w:rsidP="00754162">
            <w:pPr>
              <w:rPr>
                <w:spacing w:val="0"/>
                <w:sz w:val="24"/>
                <w:szCs w:val="24"/>
              </w:rPr>
            </w:pPr>
          </w:p>
        </w:tc>
        <w:tc>
          <w:tcPr>
            <w:tcW w:w="713" w:type="dxa"/>
            <w:tcBorders>
              <w:top w:val="nil"/>
              <w:bottom w:val="nil"/>
            </w:tcBorders>
          </w:tcPr>
          <w:p w14:paraId="62EE3CDE" w14:textId="77777777" w:rsidR="00106F75" w:rsidRPr="004679F6" w:rsidRDefault="00106F75" w:rsidP="00754162">
            <w:pPr>
              <w:rPr>
                <w:spacing w:val="0"/>
                <w:sz w:val="24"/>
                <w:szCs w:val="24"/>
              </w:rPr>
            </w:pPr>
          </w:p>
        </w:tc>
      </w:tr>
      <w:tr w:rsidR="00106F75" w:rsidRPr="005D3FF5" w14:paraId="2B013210" w14:textId="77777777" w:rsidTr="00472D0C">
        <w:trPr>
          <w:trHeight w:val="333"/>
        </w:trPr>
        <w:tc>
          <w:tcPr>
            <w:tcW w:w="1560" w:type="dxa"/>
            <w:tcBorders>
              <w:top w:val="nil"/>
              <w:bottom w:val="single" w:sz="4" w:space="0" w:color="auto"/>
            </w:tcBorders>
          </w:tcPr>
          <w:p w14:paraId="2BB55525" w14:textId="77777777" w:rsidR="00106F75" w:rsidRPr="004679F6" w:rsidRDefault="00106F75" w:rsidP="00754162">
            <w:pPr>
              <w:rPr>
                <w:spacing w:val="0"/>
                <w:sz w:val="24"/>
                <w:szCs w:val="24"/>
              </w:rPr>
            </w:pPr>
          </w:p>
        </w:tc>
        <w:tc>
          <w:tcPr>
            <w:tcW w:w="161" w:type="dxa"/>
            <w:tcBorders>
              <w:top w:val="nil"/>
              <w:bottom w:val="single" w:sz="4" w:space="0" w:color="auto"/>
            </w:tcBorders>
          </w:tcPr>
          <w:p w14:paraId="66904109" w14:textId="77777777" w:rsidR="00106F75" w:rsidRPr="004679F6" w:rsidRDefault="00106F75" w:rsidP="00754162">
            <w:pPr>
              <w:rPr>
                <w:color w:val="000000" w:themeColor="text1"/>
                <w:sz w:val="24"/>
                <w:szCs w:val="24"/>
              </w:rPr>
            </w:pPr>
          </w:p>
        </w:tc>
        <w:tc>
          <w:tcPr>
            <w:tcW w:w="1398" w:type="dxa"/>
            <w:tcBorders>
              <w:top w:val="nil"/>
              <w:bottom w:val="single" w:sz="4" w:space="0" w:color="auto"/>
            </w:tcBorders>
          </w:tcPr>
          <w:p w14:paraId="471BD2E1" w14:textId="77777777" w:rsidR="00106F75" w:rsidRPr="004679F6" w:rsidRDefault="00106F75" w:rsidP="00754162">
            <w:pPr>
              <w:rPr>
                <w:color w:val="000000" w:themeColor="text1"/>
                <w:spacing w:val="0"/>
                <w:sz w:val="24"/>
                <w:szCs w:val="24"/>
              </w:rPr>
            </w:pPr>
          </w:p>
        </w:tc>
        <w:tc>
          <w:tcPr>
            <w:tcW w:w="1134" w:type="dxa"/>
            <w:tcBorders>
              <w:top w:val="nil"/>
              <w:bottom w:val="single" w:sz="4" w:space="0" w:color="auto"/>
            </w:tcBorders>
          </w:tcPr>
          <w:p w14:paraId="1175EF10"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Statistic</w:t>
            </w:r>
          </w:p>
        </w:tc>
        <w:tc>
          <w:tcPr>
            <w:tcW w:w="992" w:type="dxa"/>
            <w:tcBorders>
              <w:top w:val="nil"/>
              <w:bottom w:val="single" w:sz="4" w:space="0" w:color="auto"/>
            </w:tcBorders>
          </w:tcPr>
          <w:p w14:paraId="7460ECCF"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p</w:t>
            </w:r>
          </w:p>
        </w:tc>
        <w:tc>
          <w:tcPr>
            <w:tcW w:w="993" w:type="dxa"/>
            <w:tcBorders>
              <w:top w:val="nil"/>
              <w:bottom w:val="single" w:sz="4" w:space="0" w:color="auto"/>
            </w:tcBorders>
          </w:tcPr>
          <w:p w14:paraId="4569C3A6"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Statistic</w:t>
            </w:r>
          </w:p>
        </w:tc>
        <w:tc>
          <w:tcPr>
            <w:tcW w:w="1134" w:type="dxa"/>
            <w:tcBorders>
              <w:top w:val="nil"/>
              <w:bottom w:val="single" w:sz="4" w:space="0" w:color="auto"/>
            </w:tcBorders>
          </w:tcPr>
          <w:p w14:paraId="05839A4A"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p</w:t>
            </w:r>
          </w:p>
        </w:tc>
        <w:tc>
          <w:tcPr>
            <w:tcW w:w="850" w:type="dxa"/>
            <w:tcBorders>
              <w:top w:val="nil"/>
              <w:bottom w:val="single" w:sz="4" w:space="0" w:color="auto"/>
            </w:tcBorders>
          </w:tcPr>
          <w:p w14:paraId="24C2BA56"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Statistic</w:t>
            </w:r>
          </w:p>
        </w:tc>
        <w:tc>
          <w:tcPr>
            <w:tcW w:w="713" w:type="dxa"/>
            <w:tcBorders>
              <w:top w:val="nil"/>
              <w:bottom w:val="single" w:sz="4" w:space="0" w:color="auto"/>
            </w:tcBorders>
          </w:tcPr>
          <w:p w14:paraId="5D734A96" w14:textId="77777777" w:rsidR="00106F75" w:rsidRPr="004679F6" w:rsidRDefault="00106F75" w:rsidP="00754162">
            <w:pPr>
              <w:rPr>
                <w:color w:val="000000" w:themeColor="text1"/>
                <w:spacing w:val="0"/>
                <w:sz w:val="24"/>
                <w:szCs w:val="24"/>
              </w:rPr>
            </w:pPr>
            <w:r w:rsidRPr="004679F6">
              <w:rPr>
                <w:color w:val="000000" w:themeColor="text1"/>
                <w:spacing w:val="0"/>
                <w:sz w:val="24"/>
                <w:szCs w:val="24"/>
              </w:rPr>
              <w:t>p</w:t>
            </w:r>
          </w:p>
        </w:tc>
      </w:tr>
      <w:tr w:rsidR="00106F75" w:rsidRPr="005D3FF5" w14:paraId="2BAB7A45" w14:textId="77777777" w:rsidTr="00472D0C">
        <w:tc>
          <w:tcPr>
            <w:tcW w:w="1560" w:type="dxa"/>
          </w:tcPr>
          <w:p w14:paraId="4C55505B" w14:textId="77777777" w:rsidR="00106F75" w:rsidRDefault="00905EE2" w:rsidP="00754162">
            <w:pPr>
              <w:rPr>
                <w:spacing w:val="0"/>
                <w:sz w:val="24"/>
                <w:szCs w:val="24"/>
              </w:rPr>
            </w:pPr>
            <w:r w:rsidRPr="00B06DE2">
              <w:rPr>
                <w:spacing w:val="0"/>
                <w:sz w:val="24"/>
                <w:szCs w:val="24"/>
              </w:rPr>
              <w:t>Taxonomic</w:t>
            </w:r>
          </w:p>
          <w:p w14:paraId="320F518D" w14:textId="41A10DFC" w:rsidR="007841E4" w:rsidRPr="00B06DE2" w:rsidRDefault="007841E4" w:rsidP="00754162">
            <w:pPr>
              <w:rPr>
                <w:spacing w:val="0"/>
                <w:sz w:val="24"/>
                <w:szCs w:val="24"/>
              </w:rPr>
            </w:pPr>
            <w:r>
              <w:rPr>
                <w:spacing w:val="0"/>
                <w:sz w:val="24"/>
                <w:szCs w:val="24"/>
              </w:rPr>
              <w:t>PERMANOVA</w:t>
            </w:r>
          </w:p>
        </w:tc>
        <w:tc>
          <w:tcPr>
            <w:tcW w:w="161" w:type="dxa"/>
          </w:tcPr>
          <w:p w14:paraId="10B86F8F" w14:textId="77777777" w:rsidR="00106F75" w:rsidRPr="00B06DE2" w:rsidRDefault="00106F75" w:rsidP="00754162">
            <w:pPr>
              <w:rPr>
                <w:color w:val="000000" w:themeColor="text1"/>
                <w:spacing w:val="0"/>
                <w:sz w:val="24"/>
                <w:szCs w:val="24"/>
              </w:rPr>
            </w:pPr>
          </w:p>
        </w:tc>
        <w:tc>
          <w:tcPr>
            <w:tcW w:w="1398" w:type="dxa"/>
          </w:tcPr>
          <w:p w14:paraId="0E9C728E" w14:textId="6650AD8F" w:rsidR="00106F75" w:rsidRPr="00B06DE2" w:rsidRDefault="00D31DF3" w:rsidP="00754162">
            <w:pPr>
              <w:rPr>
                <w:color w:val="000000" w:themeColor="text1"/>
                <w:spacing w:val="0"/>
                <w:sz w:val="24"/>
                <w:szCs w:val="24"/>
              </w:rPr>
            </w:pPr>
            <w:r w:rsidRPr="00B06DE2">
              <w:rPr>
                <w:color w:val="000000" w:themeColor="text1"/>
                <w:spacing w:val="0"/>
                <w:sz w:val="24"/>
                <w:szCs w:val="24"/>
              </w:rPr>
              <w:t>Bray-Curtis</w:t>
            </w:r>
          </w:p>
        </w:tc>
        <w:tc>
          <w:tcPr>
            <w:tcW w:w="1134" w:type="dxa"/>
          </w:tcPr>
          <w:p w14:paraId="22E36E81" w14:textId="066E77A0" w:rsidR="00106F75" w:rsidRPr="00B06DE2" w:rsidRDefault="0044459B" w:rsidP="00754162">
            <w:pPr>
              <w:rPr>
                <w:b/>
                <w:bCs/>
                <w:color w:val="000000" w:themeColor="text1"/>
                <w:spacing w:val="0"/>
                <w:sz w:val="24"/>
                <w:szCs w:val="24"/>
              </w:rPr>
            </w:pPr>
            <w:r>
              <w:rPr>
                <w:b/>
                <w:bCs/>
                <w:color w:val="000000" w:themeColor="text1"/>
                <w:spacing w:val="0"/>
                <w:sz w:val="24"/>
                <w:szCs w:val="24"/>
              </w:rPr>
              <w:t>F=</w:t>
            </w:r>
            <w:r w:rsidR="00F25953" w:rsidRPr="00B06DE2">
              <w:rPr>
                <w:b/>
                <w:bCs/>
                <w:color w:val="000000" w:themeColor="text1"/>
                <w:spacing w:val="0"/>
                <w:sz w:val="24"/>
                <w:szCs w:val="24"/>
              </w:rPr>
              <w:t>1.7</w:t>
            </w:r>
          </w:p>
        </w:tc>
        <w:tc>
          <w:tcPr>
            <w:tcW w:w="992" w:type="dxa"/>
          </w:tcPr>
          <w:p w14:paraId="0A131831" w14:textId="1C1EAF6D" w:rsidR="00106F75" w:rsidRPr="00B06DE2" w:rsidRDefault="00227BD3" w:rsidP="00754162">
            <w:pPr>
              <w:rPr>
                <w:b/>
                <w:bCs/>
                <w:color w:val="000000" w:themeColor="text1"/>
                <w:spacing w:val="0"/>
                <w:sz w:val="24"/>
                <w:szCs w:val="24"/>
              </w:rPr>
            </w:pPr>
            <w:r w:rsidRPr="00B06DE2">
              <w:rPr>
                <w:b/>
                <w:bCs/>
                <w:color w:val="000000" w:themeColor="text1"/>
                <w:spacing w:val="0"/>
                <w:sz w:val="24"/>
                <w:szCs w:val="24"/>
              </w:rPr>
              <w:t>0.019</w:t>
            </w:r>
          </w:p>
        </w:tc>
        <w:tc>
          <w:tcPr>
            <w:tcW w:w="993" w:type="dxa"/>
          </w:tcPr>
          <w:p w14:paraId="1993D4AA" w14:textId="4A87C6F7" w:rsidR="00106F75" w:rsidRPr="00B06DE2" w:rsidRDefault="0044459B" w:rsidP="00754162">
            <w:pPr>
              <w:rPr>
                <w:b/>
                <w:bCs/>
                <w:color w:val="000000" w:themeColor="text1"/>
                <w:spacing w:val="0"/>
                <w:sz w:val="24"/>
                <w:szCs w:val="24"/>
              </w:rPr>
            </w:pPr>
            <w:r>
              <w:rPr>
                <w:b/>
                <w:bCs/>
                <w:color w:val="000000" w:themeColor="text1"/>
                <w:spacing w:val="0"/>
                <w:sz w:val="24"/>
                <w:szCs w:val="24"/>
              </w:rPr>
              <w:t>F=</w:t>
            </w:r>
            <w:r w:rsidR="00C55E69" w:rsidRPr="00B06DE2">
              <w:rPr>
                <w:b/>
                <w:bCs/>
                <w:color w:val="000000" w:themeColor="text1"/>
                <w:spacing w:val="0"/>
                <w:sz w:val="24"/>
                <w:szCs w:val="24"/>
              </w:rPr>
              <w:t>3.8</w:t>
            </w:r>
          </w:p>
        </w:tc>
        <w:tc>
          <w:tcPr>
            <w:tcW w:w="1134" w:type="dxa"/>
          </w:tcPr>
          <w:p w14:paraId="57522E76" w14:textId="056D918A" w:rsidR="00106F75" w:rsidRPr="00B06DE2" w:rsidRDefault="00C55E69" w:rsidP="00754162">
            <w:pPr>
              <w:rPr>
                <w:b/>
                <w:bCs/>
                <w:color w:val="000000" w:themeColor="text1"/>
                <w:spacing w:val="0"/>
                <w:sz w:val="24"/>
                <w:szCs w:val="24"/>
              </w:rPr>
            </w:pPr>
            <w:r w:rsidRPr="00B06DE2">
              <w:rPr>
                <w:b/>
                <w:bCs/>
                <w:color w:val="000000" w:themeColor="text1"/>
                <w:spacing w:val="0"/>
                <w:sz w:val="24"/>
                <w:szCs w:val="24"/>
              </w:rPr>
              <w:t>&lt;0.001</w:t>
            </w:r>
          </w:p>
        </w:tc>
        <w:tc>
          <w:tcPr>
            <w:tcW w:w="850" w:type="dxa"/>
          </w:tcPr>
          <w:p w14:paraId="06CD4142" w14:textId="5F15AEDD" w:rsidR="00106F75" w:rsidRPr="00B06DE2" w:rsidRDefault="0044459B" w:rsidP="00754162">
            <w:pPr>
              <w:rPr>
                <w:color w:val="000000" w:themeColor="text1"/>
                <w:spacing w:val="0"/>
                <w:sz w:val="24"/>
                <w:szCs w:val="24"/>
              </w:rPr>
            </w:pPr>
            <w:r>
              <w:rPr>
                <w:color w:val="000000" w:themeColor="text1"/>
                <w:spacing w:val="0"/>
                <w:sz w:val="24"/>
                <w:szCs w:val="24"/>
              </w:rPr>
              <w:t>F=</w:t>
            </w:r>
            <w:r w:rsidR="00C55E69" w:rsidRPr="00B06DE2">
              <w:rPr>
                <w:color w:val="000000" w:themeColor="text1"/>
                <w:spacing w:val="0"/>
                <w:sz w:val="24"/>
                <w:szCs w:val="24"/>
              </w:rPr>
              <w:t>1.0</w:t>
            </w:r>
          </w:p>
        </w:tc>
        <w:tc>
          <w:tcPr>
            <w:tcW w:w="713" w:type="dxa"/>
          </w:tcPr>
          <w:p w14:paraId="0B4D3308" w14:textId="1DEB8856" w:rsidR="00106F75" w:rsidRPr="00B06DE2" w:rsidRDefault="00C55E69" w:rsidP="00754162">
            <w:pPr>
              <w:rPr>
                <w:color w:val="000000" w:themeColor="text1"/>
                <w:spacing w:val="0"/>
                <w:sz w:val="24"/>
                <w:szCs w:val="24"/>
              </w:rPr>
            </w:pPr>
            <w:r w:rsidRPr="00B06DE2">
              <w:rPr>
                <w:color w:val="000000" w:themeColor="text1"/>
                <w:spacing w:val="0"/>
                <w:sz w:val="24"/>
                <w:szCs w:val="24"/>
              </w:rPr>
              <w:t>-</w:t>
            </w:r>
          </w:p>
        </w:tc>
      </w:tr>
      <w:tr w:rsidR="00905EE2" w:rsidRPr="005D3FF5" w14:paraId="401CABE4" w14:textId="77777777" w:rsidTr="00472D0C">
        <w:tc>
          <w:tcPr>
            <w:tcW w:w="1560" w:type="dxa"/>
          </w:tcPr>
          <w:p w14:paraId="0CC97E71" w14:textId="77777777" w:rsidR="00905EE2" w:rsidRPr="00B06DE2" w:rsidRDefault="00905EE2" w:rsidP="00754162">
            <w:pPr>
              <w:rPr>
                <w:spacing w:val="0"/>
                <w:sz w:val="24"/>
                <w:szCs w:val="24"/>
              </w:rPr>
            </w:pPr>
          </w:p>
        </w:tc>
        <w:tc>
          <w:tcPr>
            <w:tcW w:w="161" w:type="dxa"/>
          </w:tcPr>
          <w:p w14:paraId="290469CD" w14:textId="77777777" w:rsidR="00905EE2" w:rsidRPr="00B06DE2" w:rsidRDefault="00905EE2" w:rsidP="00754162">
            <w:pPr>
              <w:rPr>
                <w:color w:val="000000" w:themeColor="text1"/>
                <w:spacing w:val="0"/>
                <w:sz w:val="24"/>
                <w:szCs w:val="24"/>
              </w:rPr>
            </w:pPr>
          </w:p>
        </w:tc>
        <w:tc>
          <w:tcPr>
            <w:tcW w:w="1398" w:type="dxa"/>
          </w:tcPr>
          <w:p w14:paraId="295BB285" w14:textId="77777777" w:rsidR="00905EE2" w:rsidRPr="00B06DE2" w:rsidRDefault="00905EE2" w:rsidP="00754162">
            <w:pPr>
              <w:rPr>
                <w:color w:val="000000" w:themeColor="text1"/>
                <w:spacing w:val="0"/>
                <w:sz w:val="24"/>
                <w:szCs w:val="24"/>
              </w:rPr>
            </w:pPr>
          </w:p>
        </w:tc>
        <w:tc>
          <w:tcPr>
            <w:tcW w:w="1134" w:type="dxa"/>
          </w:tcPr>
          <w:p w14:paraId="3DDC5203" w14:textId="77777777" w:rsidR="00905EE2" w:rsidRPr="00B06DE2" w:rsidRDefault="00905EE2" w:rsidP="00754162">
            <w:pPr>
              <w:rPr>
                <w:b/>
                <w:bCs/>
                <w:color w:val="000000" w:themeColor="text1"/>
                <w:spacing w:val="0"/>
                <w:sz w:val="24"/>
                <w:szCs w:val="24"/>
              </w:rPr>
            </w:pPr>
          </w:p>
        </w:tc>
        <w:tc>
          <w:tcPr>
            <w:tcW w:w="992" w:type="dxa"/>
          </w:tcPr>
          <w:p w14:paraId="484311AF" w14:textId="77777777" w:rsidR="00905EE2" w:rsidRPr="00B06DE2" w:rsidRDefault="00905EE2" w:rsidP="00754162">
            <w:pPr>
              <w:rPr>
                <w:b/>
                <w:bCs/>
                <w:color w:val="000000" w:themeColor="text1"/>
                <w:spacing w:val="0"/>
                <w:sz w:val="24"/>
                <w:szCs w:val="24"/>
              </w:rPr>
            </w:pPr>
          </w:p>
        </w:tc>
        <w:tc>
          <w:tcPr>
            <w:tcW w:w="993" w:type="dxa"/>
          </w:tcPr>
          <w:p w14:paraId="500A432F" w14:textId="77777777" w:rsidR="00905EE2" w:rsidRPr="00B06DE2" w:rsidRDefault="00905EE2" w:rsidP="00754162">
            <w:pPr>
              <w:rPr>
                <w:color w:val="000000" w:themeColor="text1"/>
                <w:spacing w:val="0"/>
                <w:sz w:val="24"/>
                <w:szCs w:val="24"/>
              </w:rPr>
            </w:pPr>
          </w:p>
        </w:tc>
        <w:tc>
          <w:tcPr>
            <w:tcW w:w="1134" w:type="dxa"/>
          </w:tcPr>
          <w:p w14:paraId="34C04F65" w14:textId="77777777" w:rsidR="00905EE2" w:rsidRPr="00B06DE2" w:rsidRDefault="00905EE2" w:rsidP="00754162">
            <w:pPr>
              <w:rPr>
                <w:color w:val="000000" w:themeColor="text1"/>
                <w:spacing w:val="0"/>
                <w:sz w:val="24"/>
                <w:szCs w:val="24"/>
              </w:rPr>
            </w:pPr>
          </w:p>
        </w:tc>
        <w:tc>
          <w:tcPr>
            <w:tcW w:w="850" w:type="dxa"/>
          </w:tcPr>
          <w:p w14:paraId="50B2B00E" w14:textId="77777777" w:rsidR="00905EE2" w:rsidRPr="00B06DE2" w:rsidRDefault="00905EE2" w:rsidP="00754162">
            <w:pPr>
              <w:rPr>
                <w:b/>
                <w:bCs/>
                <w:color w:val="000000" w:themeColor="text1"/>
                <w:spacing w:val="0"/>
                <w:sz w:val="24"/>
                <w:szCs w:val="24"/>
              </w:rPr>
            </w:pPr>
          </w:p>
        </w:tc>
        <w:tc>
          <w:tcPr>
            <w:tcW w:w="713" w:type="dxa"/>
          </w:tcPr>
          <w:p w14:paraId="7218E52C" w14:textId="77777777" w:rsidR="00905EE2" w:rsidRPr="00B06DE2" w:rsidRDefault="00905EE2" w:rsidP="00754162">
            <w:pPr>
              <w:rPr>
                <w:b/>
                <w:bCs/>
                <w:color w:val="000000" w:themeColor="text1"/>
                <w:spacing w:val="0"/>
                <w:sz w:val="24"/>
                <w:szCs w:val="24"/>
              </w:rPr>
            </w:pPr>
          </w:p>
        </w:tc>
      </w:tr>
      <w:tr w:rsidR="00324725" w:rsidRPr="005D3FF5" w14:paraId="6FC73CA6" w14:textId="77777777" w:rsidTr="00472D0C">
        <w:tc>
          <w:tcPr>
            <w:tcW w:w="1560" w:type="dxa"/>
          </w:tcPr>
          <w:p w14:paraId="3B9648CF" w14:textId="77777777" w:rsidR="00324725" w:rsidRDefault="00B06DE2" w:rsidP="00754162">
            <w:pPr>
              <w:rPr>
                <w:spacing w:val="0"/>
                <w:sz w:val="24"/>
                <w:szCs w:val="24"/>
              </w:rPr>
            </w:pPr>
            <w:r w:rsidRPr="00B06DE2">
              <w:rPr>
                <w:spacing w:val="0"/>
                <w:sz w:val="24"/>
                <w:szCs w:val="24"/>
              </w:rPr>
              <w:t>Taxonomic</w:t>
            </w:r>
          </w:p>
          <w:p w14:paraId="19A5F987" w14:textId="0849246E" w:rsidR="007841E4" w:rsidRPr="00B06DE2" w:rsidRDefault="007841E4" w:rsidP="00754162">
            <w:pPr>
              <w:rPr>
                <w:spacing w:val="0"/>
                <w:sz w:val="24"/>
                <w:szCs w:val="24"/>
              </w:rPr>
            </w:pPr>
            <w:r>
              <w:rPr>
                <w:spacing w:val="0"/>
                <w:sz w:val="24"/>
                <w:szCs w:val="24"/>
              </w:rPr>
              <w:t>BETADISPER</w:t>
            </w:r>
          </w:p>
        </w:tc>
        <w:tc>
          <w:tcPr>
            <w:tcW w:w="161" w:type="dxa"/>
          </w:tcPr>
          <w:p w14:paraId="0F626B17" w14:textId="77777777" w:rsidR="00324725" w:rsidRPr="00B06DE2" w:rsidRDefault="00324725" w:rsidP="00754162">
            <w:pPr>
              <w:rPr>
                <w:color w:val="000000" w:themeColor="text1"/>
                <w:spacing w:val="0"/>
                <w:sz w:val="24"/>
                <w:szCs w:val="24"/>
              </w:rPr>
            </w:pPr>
          </w:p>
        </w:tc>
        <w:tc>
          <w:tcPr>
            <w:tcW w:w="1398" w:type="dxa"/>
          </w:tcPr>
          <w:p w14:paraId="4DB309ED" w14:textId="728BCD19" w:rsidR="00324725" w:rsidRPr="00B06DE2" w:rsidRDefault="007841E4" w:rsidP="00754162">
            <w:pPr>
              <w:rPr>
                <w:color w:val="000000" w:themeColor="text1"/>
                <w:spacing w:val="0"/>
                <w:sz w:val="24"/>
                <w:szCs w:val="24"/>
              </w:rPr>
            </w:pPr>
            <w:r w:rsidRPr="00B06DE2">
              <w:rPr>
                <w:color w:val="000000" w:themeColor="text1"/>
                <w:spacing w:val="0"/>
                <w:sz w:val="24"/>
                <w:szCs w:val="24"/>
              </w:rPr>
              <w:t>Bray-Curtis</w:t>
            </w:r>
          </w:p>
        </w:tc>
        <w:tc>
          <w:tcPr>
            <w:tcW w:w="1134" w:type="dxa"/>
          </w:tcPr>
          <w:p w14:paraId="6890A841" w14:textId="75CB1E79" w:rsidR="00324725" w:rsidRPr="00BE6441" w:rsidRDefault="00455228" w:rsidP="00754162">
            <w:pPr>
              <w:rPr>
                <w:color w:val="000000" w:themeColor="text1"/>
                <w:spacing w:val="0"/>
                <w:sz w:val="24"/>
                <w:szCs w:val="24"/>
              </w:rPr>
            </w:pPr>
            <w:r>
              <w:rPr>
                <w:color w:val="000000" w:themeColor="text1"/>
                <w:spacing w:val="0"/>
                <w:sz w:val="24"/>
                <w:szCs w:val="24"/>
              </w:rPr>
              <w:t>F=</w:t>
            </w:r>
            <w:r w:rsidR="00BE6441" w:rsidRPr="00BE6441">
              <w:rPr>
                <w:color w:val="000000" w:themeColor="text1"/>
                <w:spacing w:val="0"/>
                <w:sz w:val="24"/>
                <w:szCs w:val="24"/>
              </w:rPr>
              <w:t>0.6</w:t>
            </w:r>
          </w:p>
        </w:tc>
        <w:tc>
          <w:tcPr>
            <w:tcW w:w="992" w:type="dxa"/>
          </w:tcPr>
          <w:p w14:paraId="1093B9AE" w14:textId="4B5AAA68" w:rsidR="00324725" w:rsidRPr="00BE6441" w:rsidRDefault="00BE6441" w:rsidP="00754162">
            <w:pPr>
              <w:rPr>
                <w:color w:val="000000" w:themeColor="text1"/>
                <w:spacing w:val="0"/>
                <w:sz w:val="24"/>
                <w:szCs w:val="24"/>
              </w:rPr>
            </w:pPr>
            <w:r w:rsidRPr="00BE6441">
              <w:rPr>
                <w:color w:val="000000" w:themeColor="text1"/>
                <w:spacing w:val="0"/>
                <w:sz w:val="24"/>
                <w:szCs w:val="24"/>
              </w:rPr>
              <w:t>-</w:t>
            </w:r>
          </w:p>
        </w:tc>
        <w:tc>
          <w:tcPr>
            <w:tcW w:w="993" w:type="dxa"/>
          </w:tcPr>
          <w:p w14:paraId="0E47098D" w14:textId="38F6E443" w:rsidR="00324725" w:rsidRPr="00BE6441" w:rsidRDefault="00455228" w:rsidP="00754162">
            <w:pPr>
              <w:rPr>
                <w:color w:val="000000" w:themeColor="text1"/>
                <w:spacing w:val="0"/>
                <w:sz w:val="24"/>
                <w:szCs w:val="24"/>
              </w:rPr>
            </w:pPr>
            <w:r>
              <w:rPr>
                <w:color w:val="000000" w:themeColor="text1"/>
                <w:spacing w:val="0"/>
                <w:sz w:val="24"/>
                <w:szCs w:val="24"/>
              </w:rPr>
              <w:t>F=0.3</w:t>
            </w:r>
          </w:p>
        </w:tc>
        <w:tc>
          <w:tcPr>
            <w:tcW w:w="1134" w:type="dxa"/>
          </w:tcPr>
          <w:p w14:paraId="564628AF" w14:textId="63980CE6" w:rsidR="00324725" w:rsidRPr="00BE6441" w:rsidRDefault="0044459B" w:rsidP="00754162">
            <w:pPr>
              <w:rPr>
                <w:color w:val="000000" w:themeColor="text1"/>
                <w:spacing w:val="0"/>
                <w:sz w:val="24"/>
                <w:szCs w:val="24"/>
              </w:rPr>
            </w:pPr>
            <w:r>
              <w:rPr>
                <w:color w:val="000000" w:themeColor="text1"/>
                <w:spacing w:val="0"/>
                <w:sz w:val="24"/>
                <w:szCs w:val="24"/>
              </w:rPr>
              <w:t>-</w:t>
            </w:r>
          </w:p>
        </w:tc>
        <w:tc>
          <w:tcPr>
            <w:tcW w:w="850" w:type="dxa"/>
          </w:tcPr>
          <w:p w14:paraId="2BC873A4" w14:textId="77777777" w:rsidR="00324725" w:rsidRDefault="00620949" w:rsidP="00754162">
            <w:pPr>
              <w:rPr>
                <w:color w:val="000000" w:themeColor="text1"/>
                <w:spacing w:val="0"/>
                <w:sz w:val="24"/>
                <w:szCs w:val="24"/>
              </w:rPr>
            </w:pPr>
            <w:r>
              <w:rPr>
                <w:color w:val="000000" w:themeColor="text1"/>
                <w:spacing w:val="0"/>
                <w:sz w:val="24"/>
                <w:szCs w:val="24"/>
              </w:rPr>
              <w:t>Not</w:t>
            </w:r>
          </w:p>
          <w:p w14:paraId="5C939FD5" w14:textId="6572480B" w:rsidR="00620949" w:rsidRPr="00BE6441" w:rsidRDefault="00620949" w:rsidP="00754162">
            <w:pPr>
              <w:rPr>
                <w:color w:val="000000" w:themeColor="text1"/>
                <w:spacing w:val="0"/>
                <w:sz w:val="24"/>
                <w:szCs w:val="24"/>
              </w:rPr>
            </w:pPr>
            <w:r>
              <w:rPr>
                <w:color w:val="000000" w:themeColor="text1"/>
                <w:spacing w:val="0"/>
                <w:sz w:val="24"/>
                <w:szCs w:val="24"/>
              </w:rPr>
              <w:t>tested</w:t>
            </w:r>
          </w:p>
        </w:tc>
        <w:tc>
          <w:tcPr>
            <w:tcW w:w="713" w:type="dxa"/>
          </w:tcPr>
          <w:p w14:paraId="26679B8D" w14:textId="30C38A6B" w:rsidR="00324725" w:rsidRPr="00BE6441" w:rsidRDefault="00620949" w:rsidP="00754162">
            <w:pPr>
              <w:rPr>
                <w:color w:val="000000" w:themeColor="text1"/>
                <w:spacing w:val="0"/>
                <w:sz w:val="24"/>
                <w:szCs w:val="24"/>
              </w:rPr>
            </w:pPr>
            <w:r>
              <w:rPr>
                <w:color w:val="000000" w:themeColor="text1"/>
                <w:spacing w:val="0"/>
                <w:sz w:val="24"/>
                <w:szCs w:val="24"/>
              </w:rPr>
              <w:t>Not tested</w:t>
            </w:r>
          </w:p>
        </w:tc>
      </w:tr>
      <w:tr w:rsidR="00324725" w:rsidRPr="005D3FF5" w14:paraId="04247132" w14:textId="77777777" w:rsidTr="00472D0C">
        <w:tc>
          <w:tcPr>
            <w:tcW w:w="1560" w:type="dxa"/>
          </w:tcPr>
          <w:p w14:paraId="7CEFD54D" w14:textId="77777777" w:rsidR="00324725" w:rsidRPr="00B06DE2" w:rsidRDefault="00324725" w:rsidP="00754162">
            <w:pPr>
              <w:rPr>
                <w:spacing w:val="0"/>
                <w:sz w:val="24"/>
                <w:szCs w:val="24"/>
              </w:rPr>
            </w:pPr>
          </w:p>
        </w:tc>
        <w:tc>
          <w:tcPr>
            <w:tcW w:w="161" w:type="dxa"/>
          </w:tcPr>
          <w:p w14:paraId="17D6D6B7" w14:textId="77777777" w:rsidR="00324725" w:rsidRPr="00B06DE2" w:rsidRDefault="00324725" w:rsidP="00754162">
            <w:pPr>
              <w:rPr>
                <w:color w:val="000000" w:themeColor="text1"/>
                <w:spacing w:val="0"/>
                <w:sz w:val="24"/>
                <w:szCs w:val="24"/>
              </w:rPr>
            </w:pPr>
          </w:p>
        </w:tc>
        <w:tc>
          <w:tcPr>
            <w:tcW w:w="1398" w:type="dxa"/>
          </w:tcPr>
          <w:p w14:paraId="27F7D677" w14:textId="77777777" w:rsidR="00324725" w:rsidRPr="00B06DE2" w:rsidRDefault="00324725" w:rsidP="00754162">
            <w:pPr>
              <w:rPr>
                <w:color w:val="000000" w:themeColor="text1"/>
                <w:spacing w:val="0"/>
                <w:sz w:val="24"/>
                <w:szCs w:val="24"/>
              </w:rPr>
            </w:pPr>
          </w:p>
        </w:tc>
        <w:tc>
          <w:tcPr>
            <w:tcW w:w="1134" w:type="dxa"/>
          </w:tcPr>
          <w:p w14:paraId="69EB5E9B" w14:textId="77777777" w:rsidR="00324725" w:rsidRPr="00B06DE2" w:rsidRDefault="00324725" w:rsidP="00754162">
            <w:pPr>
              <w:rPr>
                <w:b/>
                <w:bCs/>
                <w:color w:val="000000" w:themeColor="text1"/>
                <w:spacing w:val="0"/>
                <w:sz w:val="24"/>
                <w:szCs w:val="24"/>
              </w:rPr>
            </w:pPr>
          </w:p>
        </w:tc>
        <w:tc>
          <w:tcPr>
            <w:tcW w:w="992" w:type="dxa"/>
          </w:tcPr>
          <w:p w14:paraId="0599562D" w14:textId="77777777" w:rsidR="00324725" w:rsidRPr="00B06DE2" w:rsidRDefault="00324725" w:rsidP="00754162">
            <w:pPr>
              <w:rPr>
                <w:b/>
                <w:bCs/>
                <w:color w:val="000000" w:themeColor="text1"/>
                <w:spacing w:val="0"/>
                <w:sz w:val="24"/>
                <w:szCs w:val="24"/>
              </w:rPr>
            </w:pPr>
          </w:p>
        </w:tc>
        <w:tc>
          <w:tcPr>
            <w:tcW w:w="993" w:type="dxa"/>
          </w:tcPr>
          <w:p w14:paraId="668BA51B" w14:textId="77777777" w:rsidR="00324725" w:rsidRPr="00B06DE2" w:rsidRDefault="00324725" w:rsidP="00754162">
            <w:pPr>
              <w:rPr>
                <w:color w:val="000000" w:themeColor="text1"/>
                <w:spacing w:val="0"/>
                <w:sz w:val="24"/>
                <w:szCs w:val="24"/>
              </w:rPr>
            </w:pPr>
          </w:p>
        </w:tc>
        <w:tc>
          <w:tcPr>
            <w:tcW w:w="1134" w:type="dxa"/>
          </w:tcPr>
          <w:p w14:paraId="1649F5D2" w14:textId="77777777" w:rsidR="00324725" w:rsidRPr="00B06DE2" w:rsidRDefault="00324725" w:rsidP="00754162">
            <w:pPr>
              <w:rPr>
                <w:color w:val="000000" w:themeColor="text1"/>
                <w:spacing w:val="0"/>
                <w:sz w:val="24"/>
                <w:szCs w:val="24"/>
              </w:rPr>
            </w:pPr>
          </w:p>
        </w:tc>
        <w:tc>
          <w:tcPr>
            <w:tcW w:w="850" w:type="dxa"/>
          </w:tcPr>
          <w:p w14:paraId="2E683A2E" w14:textId="77777777" w:rsidR="00324725" w:rsidRPr="00B06DE2" w:rsidRDefault="00324725" w:rsidP="00754162">
            <w:pPr>
              <w:rPr>
                <w:b/>
                <w:bCs/>
                <w:color w:val="000000" w:themeColor="text1"/>
                <w:spacing w:val="0"/>
                <w:sz w:val="24"/>
                <w:szCs w:val="24"/>
              </w:rPr>
            </w:pPr>
          </w:p>
        </w:tc>
        <w:tc>
          <w:tcPr>
            <w:tcW w:w="713" w:type="dxa"/>
          </w:tcPr>
          <w:p w14:paraId="6F8CB5B9" w14:textId="77777777" w:rsidR="00324725" w:rsidRPr="00B06DE2" w:rsidRDefault="00324725" w:rsidP="00754162">
            <w:pPr>
              <w:rPr>
                <w:b/>
                <w:bCs/>
                <w:color w:val="000000" w:themeColor="text1"/>
                <w:spacing w:val="0"/>
                <w:sz w:val="24"/>
                <w:szCs w:val="24"/>
              </w:rPr>
            </w:pPr>
          </w:p>
        </w:tc>
      </w:tr>
      <w:tr w:rsidR="00905EE2" w:rsidRPr="005D3FF5" w14:paraId="5F95EFD8" w14:textId="77777777" w:rsidTr="00472D0C">
        <w:tc>
          <w:tcPr>
            <w:tcW w:w="1560" w:type="dxa"/>
          </w:tcPr>
          <w:p w14:paraId="2479CAF8" w14:textId="77777777" w:rsidR="00905EE2" w:rsidRDefault="00905EE2" w:rsidP="00754162">
            <w:pPr>
              <w:rPr>
                <w:spacing w:val="0"/>
                <w:sz w:val="24"/>
                <w:szCs w:val="24"/>
              </w:rPr>
            </w:pPr>
            <w:r w:rsidRPr="00B06DE2">
              <w:rPr>
                <w:spacing w:val="0"/>
                <w:sz w:val="24"/>
                <w:szCs w:val="24"/>
              </w:rPr>
              <w:t>Functional</w:t>
            </w:r>
          </w:p>
          <w:p w14:paraId="607D6E1F" w14:textId="2493ECDE" w:rsidR="007841E4" w:rsidRPr="00B06DE2" w:rsidRDefault="007841E4" w:rsidP="00754162">
            <w:pPr>
              <w:rPr>
                <w:spacing w:val="0"/>
                <w:sz w:val="24"/>
                <w:szCs w:val="24"/>
              </w:rPr>
            </w:pPr>
            <w:r>
              <w:rPr>
                <w:spacing w:val="0"/>
                <w:sz w:val="24"/>
                <w:szCs w:val="24"/>
              </w:rPr>
              <w:t>PERMANOVA</w:t>
            </w:r>
          </w:p>
        </w:tc>
        <w:tc>
          <w:tcPr>
            <w:tcW w:w="161" w:type="dxa"/>
          </w:tcPr>
          <w:p w14:paraId="46F6843C" w14:textId="77777777" w:rsidR="00905EE2" w:rsidRPr="00B06DE2" w:rsidRDefault="00905EE2" w:rsidP="00754162">
            <w:pPr>
              <w:rPr>
                <w:color w:val="000000" w:themeColor="text1"/>
                <w:spacing w:val="0"/>
                <w:sz w:val="24"/>
                <w:szCs w:val="24"/>
              </w:rPr>
            </w:pPr>
          </w:p>
        </w:tc>
        <w:tc>
          <w:tcPr>
            <w:tcW w:w="1398" w:type="dxa"/>
          </w:tcPr>
          <w:p w14:paraId="7A3BDDFD" w14:textId="1BB3BD76" w:rsidR="00905EE2" w:rsidRPr="00B06DE2" w:rsidRDefault="00E742BC" w:rsidP="00754162">
            <w:pPr>
              <w:rPr>
                <w:color w:val="000000" w:themeColor="text1"/>
                <w:spacing w:val="0"/>
                <w:sz w:val="24"/>
                <w:szCs w:val="24"/>
              </w:rPr>
            </w:pPr>
            <w:proofErr w:type="spellStart"/>
            <w:r>
              <w:rPr>
                <w:color w:val="000000" w:themeColor="text1"/>
                <w:spacing w:val="0"/>
                <w:sz w:val="24"/>
                <w:szCs w:val="24"/>
              </w:rPr>
              <w:t>c</w:t>
            </w:r>
            <w:r w:rsidR="00D31DF3" w:rsidRPr="00B06DE2">
              <w:rPr>
                <w:color w:val="000000" w:themeColor="text1"/>
                <w:spacing w:val="0"/>
                <w:sz w:val="24"/>
                <w:szCs w:val="24"/>
              </w:rPr>
              <w:t>omdist</w:t>
            </w:r>
            <w:proofErr w:type="spellEnd"/>
            <w:r>
              <w:rPr>
                <w:color w:val="000000" w:themeColor="text1"/>
                <w:spacing w:val="0"/>
                <w:sz w:val="24"/>
                <w:szCs w:val="24"/>
              </w:rPr>
              <w:t>*</w:t>
            </w:r>
          </w:p>
        </w:tc>
        <w:tc>
          <w:tcPr>
            <w:tcW w:w="1134" w:type="dxa"/>
          </w:tcPr>
          <w:p w14:paraId="65C03E33" w14:textId="4CA829EA" w:rsidR="00905EE2" w:rsidRPr="00B06DE2" w:rsidRDefault="0044459B" w:rsidP="00754162">
            <w:pPr>
              <w:rPr>
                <w:b/>
                <w:bCs/>
                <w:color w:val="000000" w:themeColor="text1"/>
                <w:spacing w:val="0"/>
                <w:sz w:val="24"/>
                <w:szCs w:val="24"/>
              </w:rPr>
            </w:pPr>
            <w:r>
              <w:rPr>
                <w:b/>
                <w:bCs/>
                <w:color w:val="000000" w:themeColor="text1"/>
                <w:spacing w:val="0"/>
                <w:sz w:val="24"/>
                <w:szCs w:val="24"/>
              </w:rPr>
              <w:t>F=</w:t>
            </w:r>
            <w:r w:rsidR="003A2A77" w:rsidRPr="00B06DE2">
              <w:rPr>
                <w:b/>
                <w:bCs/>
                <w:color w:val="000000" w:themeColor="text1"/>
                <w:spacing w:val="0"/>
                <w:sz w:val="24"/>
                <w:szCs w:val="24"/>
              </w:rPr>
              <w:t>1.6</w:t>
            </w:r>
          </w:p>
        </w:tc>
        <w:tc>
          <w:tcPr>
            <w:tcW w:w="992" w:type="dxa"/>
          </w:tcPr>
          <w:p w14:paraId="1B1F1E25" w14:textId="4CCB594F" w:rsidR="00905EE2" w:rsidRPr="00B06DE2" w:rsidRDefault="008F03A2" w:rsidP="00754162">
            <w:pPr>
              <w:rPr>
                <w:b/>
                <w:bCs/>
                <w:color w:val="000000" w:themeColor="text1"/>
                <w:spacing w:val="0"/>
                <w:sz w:val="24"/>
                <w:szCs w:val="24"/>
              </w:rPr>
            </w:pPr>
            <w:r w:rsidRPr="00B06DE2">
              <w:rPr>
                <w:b/>
                <w:bCs/>
                <w:color w:val="000000" w:themeColor="text1"/>
                <w:spacing w:val="0"/>
                <w:sz w:val="24"/>
                <w:szCs w:val="24"/>
              </w:rPr>
              <w:t>0.001</w:t>
            </w:r>
          </w:p>
        </w:tc>
        <w:tc>
          <w:tcPr>
            <w:tcW w:w="993" w:type="dxa"/>
          </w:tcPr>
          <w:p w14:paraId="13D42F56" w14:textId="0365631D" w:rsidR="00905EE2" w:rsidRPr="00B06DE2" w:rsidRDefault="0044459B" w:rsidP="00754162">
            <w:pPr>
              <w:rPr>
                <w:color w:val="000000" w:themeColor="text1"/>
                <w:spacing w:val="0"/>
                <w:sz w:val="24"/>
                <w:szCs w:val="24"/>
              </w:rPr>
            </w:pPr>
            <w:r>
              <w:rPr>
                <w:color w:val="000000" w:themeColor="text1"/>
                <w:spacing w:val="0"/>
                <w:sz w:val="24"/>
                <w:szCs w:val="24"/>
              </w:rPr>
              <w:t>F=</w:t>
            </w:r>
            <w:r w:rsidR="008F03A2" w:rsidRPr="00B06DE2">
              <w:rPr>
                <w:color w:val="000000" w:themeColor="text1"/>
                <w:spacing w:val="0"/>
                <w:sz w:val="24"/>
                <w:szCs w:val="24"/>
              </w:rPr>
              <w:t>1.3</w:t>
            </w:r>
          </w:p>
        </w:tc>
        <w:tc>
          <w:tcPr>
            <w:tcW w:w="1134" w:type="dxa"/>
          </w:tcPr>
          <w:p w14:paraId="4E28AB11" w14:textId="2EBD059B" w:rsidR="00905EE2" w:rsidRPr="00B06DE2" w:rsidRDefault="008F03A2" w:rsidP="00754162">
            <w:pPr>
              <w:rPr>
                <w:color w:val="000000" w:themeColor="text1"/>
                <w:spacing w:val="0"/>
                <w:sz w:val="24"/>
                <w:szCs w:val="24"/>
              </w:rPr>
            </w:pPr>
            <w:r w:rsidRPr="00B06DE2">
              <w:rPr>
                <w:color w:val="000000" w:themeColor="text1"/>
                <w:spacing w:val="0"/>
                <w:sz w:val="24"/>
                <w:szCs w:val="24"/>
              </w:rPr>
              <w:t>0.078</w:t>
            </w:r>
          </w:p>
        </w:tc>
        <w:tc>
          <w:tcPr>
            <w:tcW w:w="850" w:type="dxa"/>
          </w:tcPr>
          <w:p w14:paraId="09378731" w14:textId="6CF3BACB" w:rsidR="00905EE2" w:rsidRPr="00B06DE2" w:rsidRDefault="0044459B" w:rsidP="00754162">
            <w:pPr>
              <w:rPr>
                <w:b/>
                <w:bCs/>
                <w:color w:val="000000" w:themeColor="text1"/>
                <w:spacing w:val="0"/>
                <w:sz w:val="24"/>
                <w:szCs w:val="24"/>
              </w:rPr>
            </w:pPr>
            <w:r>
              <w:rPr>
                <w:b/>
                <w:bCs/>
                <w:color w:val="000000" w:themeColor="text1"/>
                <w:spacing w:val="0"/>
                <w:sz w:val="24"/>
                <w:szCs w:val="24"/>
              </w:rPr>
              <w:t>F=</w:t>
            </w:r>
            <w:r w:rsidR="008F03A2" w:rsidRPr="00B06DE2">
              <w:rPr>
                <w:b/>
                <w:bCs/>
                <w:color w:val="000000" w:themeColor="text1"/>
                <w:spacing w:val="0"/>
                <w:sz w:val="24"/>
                <w:szCs w:val="24"/>
              </w:rPr>
              <w:t>1.3</w:t>
            </w:r>
          </w:p>
        </w:tc>
        <w:tc>
          <w:tcPr>
            <w:tcW w:w="713" w:type="dxa"/>
          </w:tcPr>
          <w:p w14:paraId="324A1860" w14:textId="0C88D87D" w:rsidR="00905EE2" w:rsidRPr="00B06DE2" w:rsidRDefault="0035544B" w:rsidP="00754162">
            <w:pPr>
              <w:rPr>
                <w:b/>
                <w:bCs/>
                <w:color w:val="000000" w:themeColor="text1"/>
                <w:spacing w:val="0"/>
                <w:sz w:val="24"/>
                <w:szCs w:val="24"/>
              </w:rPr>
            </w:pPr>
            <w:r w:rsidRPr="00B06DE2">
              <w:rPr>
                <w:b/>
                <w:bCs/>
                <w:color w:val="000000" w:themeColor="text1"/>
                <w:spacing w:val="0"/>
                <w:sz w:val="24"/>
                <w:szCs w:val="24"/>
              </w:rPr>
              <w:t>0.046</w:t>
            </w:r>
          </w:p>
        </w:tc>
      </w:tr>
      <w:tr w:rsidR="00324725" w:rsidRPr="005D3FF5" w14:paraId="0D1496DD" w14:textId="77777777" w:rsidTr="00472D0C">
        <w:tc>
          <w:tcPr>
            <w:tcW w:w="1560" w:type="dxa"/>
          </w:tcPr>
          <w:p w14:paraId="17776726" w14:textId="77777777" w:rsidR="00324725" w:rsidRPr="00B06DE2" w:rsidRDefault="00324725" w:rsidP="00754162">
            <w:pPr>
              <w:rPr>
                <w:spacing w:val="0"/>
                <w:sz w:val="24"/>
                <w:szCs w:val="24"/>
              </w:rPr>
            </w:pPr>
          </w:p>
        </w:tc>
        <w:tc>
          <w:tcPr>
            <w:tcW w:w="161" w:type="dxa"/>
          </w:tcPr>
          <w:p w14:paraId="5ABCED80" w14:textId="77777777" w:rsidR="00324725" w:rsidRPr="00B06DE2" w:rsidRDefault="00324725" w:rsidP="00754162">
            <w:pPr>
              <w:rPr>
                <w:color w:val="000000" w:themeColor="text1"/>
                <w:spacing w:val="0"/>
                <w:sz w:val="24"/>
                <w:szCs w:val="24"/>
              </w:rPr>
            </w:pPr>
          </w:p>
        </w:tc>
        <w:tc>
          <w:tcPr>
            <w:tcW w:w="1398" w:type="dxa"/>
          </w:tcPr>
          <w:p w14:paraId="1CF03965" w14:textId="77777777" w:rsidR="00324725" w:rsidRPr="00B06DE2" w:rsidRDefault="00324725" w:rsidP="00754162">
            <w:pPr>
              <w:rPr>
                <w:color w:val="000000" w:themeColor="text1"/>
                <w:spacing w:val="0"/>
                <w:sz w:val="24"/>
                <w:szCs w:val="24"/>
              </w:rPr>
            </w:pPr>
          </w:p>
        </w:tc>
        <w:tc>
          <w:tcPr>
            <w:tcW w:w="1134" w:type="dxa"/>
          </w:tcPr>
          <w:p w14:paraId="46D68EC3" w14:textId="77777777" w:rsidR="00324725" w:rsidRPr="00B06DE2" w:rsidRDefault="00324725" w:rsidP="00754162">
            <w:pPr>
              <w:rPr>
                <w:b/>
                <w:bCs/>
                <w:color w:val="000000" w:themeColor="text1"/>
                <w:spacing w:val="0"/>
                <w:sz w:val="24"/>
                <w:szCs w:val="24"/>
              </w:rPr>
            </w:pPr>
          </w:p>
        </w:tc>
        <w:tc>
          <w:tcPr>
            <w:tcW w:w="992" w:type="dxa"/>
          </w:tcPr>
          <w:p w14:paraId="302FBC16" w14:textId="77777777" w:rsidR="00324725" w:rsidRPr="00B06DE2" w:rsidRDefault="00324725" w:rsidP="00754162">
            <w:pPr>
              <w:rPr>
                <w:b/>
                <w:bCs/>
                <w:color w:val="000000" w:themeColor="text1"/>
                <w:spacing w:val="0"/>
                <w:sz w:val="24"/>
                <w:szCs w:val="24"/>
              </w:rPr>
            </w:pPr>
          </w:p>
        </w:tc>
        <w:tc>
          <w:tcPr>
            <w:tcW w:w="993" w:type="dxa"/>
          </w:tcPr>
          <w:p w14:paraId="324F6B63" w14:textId="77777777" w:rsidR="00324725" w:rsidRPr="00B06DE2" w:rsidRDefault="00324725" w:rsidP="00754162">
            <w:pPr>
              <w:rPr>
                <w:color w:val="000000" w:themeColor="text1"/>
                <w:spacing w:val="0"/>
                <w:sz w:val="24"/>
                <w:szCs w:val="24"/>
              </w:rPr>
            </w:pPr>
          </w:p>
        </w:tc>
        <w:tc>
          <w:tcPr>
            <w:tcW w:w="1134" w:type="dxa"/>
          </w:tcPr>
          <w:p w14:paraId="2BD7952D" w14:textId="77777777" w:rsidR="00324725" w:rsidRPr="00B06DE2" w:rsidRDefault="00324725" w:rsidP="00754162">
            <w:pPr>
              <w:rPr>
                <w:color w:val="000000" w:themeColor="text1"/>
                <w:spacing w:val="0"/>
                <w:sz w:val="24"/>
                <w:szCs w:val="24"/>
              </w:rPr>
            </w:pPr>
          </w:p>
        </w:tc>
        <w:tc>
          <w:tcPr>
            <w:tcW w:w="850" w:type="dxa"/>
          </w:tcPr>
          <w:p w14:paraId="08829B85" w14:textId="77777777" w:rsidR="00324725" w:rsidRPr="00B06DE2" w:rsidRDefault="00324725" w:rsidP="00754162">
            <w:pPr>
              <w:rPr>
                <w:b/>
                <w:bCs/>
                <w:color w:val="000000" w:themeColor="text1"/>
                <w:spacing w:val="0"/>
                <w:sz w:val="24"/>
                <w:szCs w:val="24"/>
              </w:rPr>
            </w:pPr>
          </w:p>
        </w:tc>
        <w:tc>
          <w:tcPr>
            <w:tcW w:w="713" w:type="dxa"/>
          </w:tcPr>
          <w:p w14:paraId="1594EB53" w14:textId="77777777" w:rsidR="00324725" w:rsidRPr="00B06DE2" w:rsidRDefault="00324725" w:rsidP="00754162">
            <w:pPr>
              <w:rPr>
                <w:b/>
                <w:bCs/>
                <w:color w:val="000000" w:themeColor="text1"/>
                <w:spacing w:val="0"/>
                <w:sz w:val="24"/>
                <w:szCs w:val="24"/>
              </w:rPr>
            </w:pPr>
          </w:p>
        </w:tc>
      </w:tr>
      <w:tr w:rsidR="00324725" w:rsidRPr="005D3FF5" w14:paraId="0FE8A25C" w14:textId="77777777" w:rsidTr="00472D0C">
        <w:tc>
          <w:tcPr>
            <w:tcW w:w="1560" w:type="dxa"/>
          </w:tcPr>
          <w:p w14:paraId="30CB9188" w14:textId="19A7D71D" w:rsidR="00324725" w:rsidRPr="00B06DE2" w:rsidRDefault="007841E4" w:rsidP="00754162">
            <w:pPr>
              <w:rPr>
                <w:spacing w:val="0"/>
                <w:sz w:val="24"/>
                <w:szCs w:val="24"/>
              </w:rPr>
            </w:pPr>
            <w:r>
              <w:rPr>
                <w:spacing w:val="0"/>
                <w:sz w:val="24"/>
                <w:szCs w:val="24"/>
              </w:rPr>
              <w:t>Functional BETADISPER</w:t>
            </w:r>
          </w:p>
        </w:tc>
        <w:tc>
          <w:tcPr>
            <w:tcW w:w="161" w:type="dxa"/>
          </w:tcPr>
          <w:p w14:paraId="0C9ADB5C" w14:textId="77777777" w:rsidR="00324725" w:rsidRPr="00B06DE2" w:rsidRDefault="00324725" w:rsidP="00754162">
            <w:pPr>
              <w:rPr>
                <w:color w:val="000000" w:themeColor="text1"/>
                <w:spacing w:val="0"/>
                <w:sz w:val="24"/>
                <w:szCs w:val="24"/>
              </w:rPr>
            </w:pPr>
          </w:p>
        </w:tc>
        <w:tc>
          <w:tcPr>
            <w:tcW w:w="1398" w:type="dxa"/>
          </w:tcPr>
          <w:p w14:paraId="2BDE20CE" w14:textId="171478B1" w:rsidR="00324725" w:rsidRPr="00B06DE2" w:rsidRDefault="00E742BC" w:rsidP="00754162">
            <w:pPr>
              <w:rPr>
                <w:color w:val="000000" w:themeColor="text1"/>
                <w:spacing w:val="0"/>
                <w:sz w:val="24"/>
                <w:szCs w:val="24"/>
              </w:rPr>
            </w:pPr>
            <w:proofErr w:type="spellStart"/>
            <w:r>
              <w:rPr>
                <w:color w:val="000000" w:themeColor="text1"/>
                <w:spacing w:val="0"/>
                <w:sz w:val="24"/>
                <w:szCs w:val="24"/>
              </w:rPr>
              <w:t>c</w:t>
            </w:r>
            <w:r w:rsidR="007841E4">
              <w:rPr>
                <w:color w:val="000000" w:themeColor="text1"/>
                <w:spacing w:val="0"/>
                <w:sz w:val="24"/>
                <w:szCs w:val="24"/>
              </w:rPr>
              <w:t>omdist</w:t>
            </w:r>
            <w:proofErr w:type="spellEnd"/>
            <w:r>
              <w:rPr>
                <w:color w:val="000000" w:themeColor="text1"/>
                <w:spacing w:val="0"/>
                <w:sz w:val="24"/>
                <w:szCs w:val="24"/>
              </w:rPr>
              <w:t>*</w:t>
            </w:r>
          </w:p>
        </w:tc>
        <w:tc>
          <w:tcPr>
            <w:tcW w:w="1134" w:type="dxa"/>
          </w:tcPr>
          <w:p w14:paraId="039D4426" w14:textId="67B6F060" w:rsidR="00324725" w:rsidRPr="0096178E" w:rsidRDefault="0096178E" w:rsidP="00754162">
            <w:pPr>
              <w:rPr>
                <w:color w:val="000000" w:themeColor="text1"/>
                <w:spacing w:val="0"/>
                <w:sz w:val="24"/>
                <w:szCs w:val="24"/>
              </w:rPr>
            </w:pPr>
            <w:r w:rsidRPr="0096178E">
              <w:rPr>
                <w:color w:val="000000" w:themeColor="text1"/>
                <w:spacing w:val="0"/>
                <w:sz w:val="24"/>
                <w:szCs w:val="24"/>
              </w:rPr>
              <w:t>F=0.7</w:t>
            </w:r>
          </w:p>
        </w:tc>
        <w:tc>
          <w:tcPr>
            <w:tcW w:w="992" w:type="dxa"/>
          </w:tcPr>
          <w:p w14:paraId="434C19F4" w14:textId="703086DD" w:rsidR="00324725" w:rsidRPr="0096178E" w:rsidRDefault="0096178E" w:rsidP="00754162">
            <w:pPr>
              <w:rPr>
                <w:color w:val="000000" w:themeColor="text1"/>
                <w:spacing w:val="0"/>
                <w:sz w:val="24"/>
                <w:szCs w:val="24"/>
              </w:rPr>
            </w:pPr>
            <w:r w:rsidRPr="0096178E">
              <w:rPr>
                <w:color w:val="000000" w:themeColor="text1"/>
                <w:spacing w:val="0"/>
                <w:sz w:val="24"/>
                <w:szCs w:val="24"/>
              </w:rPr>
              <w:t>-</w:t>
            </w:r>
          </w:p>
        </w:tc>
        <w:tc>
          <w:tcPr>
            <w:tcW w:w="993" w:type="dxa"/>
          </w:tcPr>
          <w:p w14:paraId="598C8FAA" w14:textId="03DA5C4B" w:rsidR="00324725" w:rsidRPr="00B06DE2" w:rsidRDefault="00AD4828" w:rsidP="00754162">
            <w:pPr>
              <w:rPr>
                <w:color w:val="000000" w:themeColor="text1"/>
                <w:spacing w:val="0"/>
                <w:sz w:val="24"/>
                <w:szCs w:val="24"/>
              </w:rPr>
            </w:pPr>
            <w:r>
              <w:rPr>
                <w:color w:val="000000" w:themeColor="text1"/>
                <w:spacing w:val="0"/>
                <w:sz w:val="24"/>
                <w:szCs w:val="24"/>
              </w:rPr>
              <w:t>F=2.8</w:t>
            </w:r>
          </w:p>
        </w:tc>
        <w:tc>
          <w:tcPr>
            <w:tcW w:w="1134" w:type="dxa"/>
          </w:tcPr>
          <w:p w14:paraId="0070476D" w14:textId="6B134963" w:rsidR="00324725" w:rsidRPr="00B06DE2" w:rsidRDefault="00AD4828" w:rsidP="00754162">
            <w:pPr>
              <w:rPr>
                <w:color w:val="000000" w:themeColor="text1"/>
                <w:spacing w:val="0"/>
                <w:sz w:val="24"/>
                <w:szCs w:val="24"/>
              </w:rPr>
            </w:pPr>
            <w:r>
              <w:rPr>
                <w:color w:val="000000" w:themeColor="text1"/>
                <w:spacing w:val="0"/>
                <w:sz w:val="24"/>
                <w:szCs w:val="24"/>
              </w:rPr>
              <w:t>-</w:t>
            </w:r>
          </w:p>
        </w:tc>
        <w:tc>
          <w:tcPr>
            <w:tcW w:w="850" w:type="dxa"/>
          </w:tcPr>
          <w:p w14:paraId="6E70CBD4" w14:textId="35335001" w:rsidR="00324725" w:rsidRPr="00472D0C" w:rsidRDefault="00472D0C" w:rsidP="00754162">
            <w:pPr>
              <w:rPr>
                <w:color w:val="000000" w:themeColor="text1"/>
                <w:spacing w:val="0"/>
                <w:sz w:val="24"/>
                <w:szCs w:val="24"/>
              </w:rPr>
            </w:pPr>
            <w:r w:rsidRPr="00472D0C">
              <w:rPr>
                <w:color w:val="000000" w:themeColor="text1"/>
                <w:spacing w:val="0"/>
                <w:sz w:val="24"/>
                <w:szCs w:val="24"/>
              </w:rPr>
              <w:t>Not tested</w:t>
            </w:r>
          </w:p>
        </w:tc>
        <w:tc>
          <w:tcPr>
            <w:tcW w:w="713" w:type="dxa"/>
          </w:tcPr>
          <w:p w14:paraId="78487CCC" w14:textId="594C8FBF" w:rsidR="00324725" w:rsidRPr="00472D0C" w:rsidRDefault="00472D0C" w:rsidP="00754162">
            <w:pPr>
              <w:rPr>
                <w:color w:val="000000" w:themeColor="text1"/>
                <w:spacing w:val="0"/>
                <w:sz w:val="24"/>
                <w:szCs w:val="24"/>
              </w:rPr>
            </w:pPr>
            <w:r w:rsidRPr="00472D0C">
              <w:rPr>
                <w:color w:val="000000" w:themeColor="text1"/>
                <w:spacing w:val="0"/>
                <w:sz w:val="24"/>
                <w:szCs w:val="24"/>
              </w:rPr>
              <w:t>Not tested</w:t>
            </w:r>
          </w:p>
        </w:tc>
      </w:tr>
    </w:tbl>
    <w:p w14:paraId="6D8770EA" w14:textId="5751927B" w:rsidR="00CE26D7" w:rsidRDefault="00E742BC" w:rsidP="00E34238">
      <w:pPr>
        <w:rPr>
          <w:sz w:val="24"/>
          <w:szCs w:val="24"/>
        </w:rPr>
      </w:pPr>
      <w:r>
        <w:rPr>
          <w:sz w:val="24"/>
          <w:szCs w:val="24"/>
        </w:rPr>
        <w:t xml:space="preserve">* : </w:t>
      </w:r>
      <w:r w:rsidRPr="00B06DE2">
        <w:rPr>
          <w:color w:val="000000" w:themeColor="text1"/>
          <w:sz w:val="24"/>
          <w:szCs w:val="24"/>
        </w:rPr>
        <w:t xml:space="preserve">inter-community </w:t>
      </w:r>
      <w:proofErr w:type="gramStart"/>
      <w:r w:rsidRPr="00B06DE2">
        <w:rPr>
          <w:color w:val="000000" w:themeColor="text1"/>
          <w:sz w:val="24"/>
          <w:szCs w:val="24"/>
        </w:rPr>
        <w:t>mean</w:t>
      </w:r>
      <w:proofErr w:type="gramEnd"/>
      <w:r w:rsidRPr="00B06DE2">
        <w:rPr>
          <w:color w:val="000000" w:themeColor="text1"/>
          <w:sz w:val="24"/>
          <w:szCs w:val="24"/>
        </w:rPr>
        <w:t xml:space="preserve"> pairwise distance in trait space</w:t>
      </w:r>
    </w:p>
    <w:p w14:paraId="539AB1EB" w14:textId="77777777" w:rsidR="003F094D" w:rsidRDefault="003F094D" w:rsidP="00E34238">
      <w:pPr>
        <w:rPr>
          <w:sz w:val="24"/>
          <w:szCs w:val="24"/>
        </w:rPr>
      </w:pPr>
    </w:p>
    <w:p w14:paraId="597DF110" w14:textId="1D24655F" w:rsidR="00883098" w:rsidRDefault="00FF4E31" w:rsidP="00E34238">
      <w:pPr>
        <w:rPr>
          <w:sz w:val="24"/>
          <w:szCs w:val="24"/>
        </w:rPr>
      </w:pPr>
      <w:r>
        <w:rPr>
          <w:sz w:val="24"/>
          <w:szCs w:val="24"/>
        </w:rPr>
        <w:tab/>
      </w:r>
      <w:r w:rsidR="006101C9">
        <w:rPr>
          <w:sz w:val="24"/>
          <w:szCs w:val="24"/>
        </w:rPr>
        <w:t xml:space="preserve">The forest floor environment </w:t>
      </w:r>
      <w:r w:rsidR="00A626DE">
        <w:rPr>
          <w:sz w:val="24"/>
          <w:szCs w:val="24"/>
        </w:rPr>
        <w:t xml:space="preserve">changed among the forest management treatments over time </w:t>
      </w:r>
      <w:r w:rsidR="002326E3">
        <w:rPr>
          <w:sz w:val="24"/>
          <w:szCs w:val="24"/>
        </w:rPr>
        <w:t xml:space="preserve"> (Table</w:t>
      </w:r>
      <w:r w:rsidR="00657663">
        <w:rPr>
          <w:sz w:val="24"/>
          <w:szCs w:val="24"/>
        </w:rPr>
        <w:t>s</w:t>
      </w:r>
      <w:r w:rsidR="002326E3">
        <w:rPr>
          <w:sz w:val="24"/>
          <w:szCs w:val="24"/>
        </w:rPr>
        <w:t xml:space="preserve"> </w:t>
      </w:r>
      <w:r w:rsidR="00873421">
        <w:rPr>
          <w:sz w:val="24"/>
          <w:szCs w:val="24"/>
        </w:rPr>
        <w:t>6-7</w:t>
      </w:r>
      <w:r w:rsidR="002326E3">
        <w:rPr>
          <w:sz w:val="24"/>
          <w:szCs w:val="24"/>
        </w:rPr>
        <w:t>)</w:t>
      </w:r>
      <w:r w:rsidR="00C63CFE">
        <w:rPr>
          <w:sz w:val="24"/>
          <w:szCs w:val="24"/>
        </w:rPr>
        <w:t>.</w:t>
      </w:r>
      <w:r w:rsidR="00DE570C">
        <w:rPr>
          <w:sz w:val="24"/>
          <w:szCs w:val="24"/>
        </w:rPr>
        <w:t xml:space="preserve"> </w:t>
      </w:r>
      <w:r w:rsidR="00C06055">
        <w:rPr>
          <w:sz w:val="24"/>
          <w:szCs w:val="24"/>
        </w:rPr>
        <w:t>In 2015, c</w:t>
      </w:r>
      <w:r w:rsidR="00FD679D">
        <w:rPr>
          <w:sz w:val="24"/>
          <w:szCs w:val="24"/>
        </w:rPr>
        <w:t xml:space="preserve">anopy openness </w:t>
      </w:r>
      <w:r w:rsidR="00C06055">
        <w:rPr>
          <w:sz w:val="24"/>
          <w:szCs w:val="24"/>
        </w:rPr>
        <w:t xml:space="preserve">was higher </w:t>
      </w:r>
      <w:proofErr w:type="gramStart"/>
      <w:r w:rsidR="00C06055">
        <w:rPr>
          <w:sz w:val="24"/>
          <w:szCs w:val="24"/>
        </w:rPr>
        <w:t>above salvaged plots</w:t>
      </w:r>
      <w:r w:rsidR="00634E41">
        <w:rPr>
          <w:sz w:val="24"/>
          <w:szCs w:val="24"/>
        </w:rPr>
        <w:t xml:space="preserve"> than windthrow or undisturbed forest</w:t>
      </w:r>
      <w:proofErr w:type="gramEnd"/>
      <w:r w:rsidR="00634E41">
        <w:rPr>
          <w:sz w:val="24"/>
          <w:szCs w:val="24"/>
        </w:rPr>
        <w:t xml:space="preserve"> plots. </w:t>
      </w:r>
      <w:r w:rsidR="00CE5B29">
        <w:rPr>
          <w:sz w:val="24"/>
          <w:szCs w:val="24"/>
        </w:rPr>
        <w:t>By 2022, canopy openness above salvaged plots had decreased</w:t>
      </w:r>
      <w:r w:rsidR="00821FA0">
        <w:rPr>
          <w:sz w:val="24"/>
          <w:szCs w:val="24"/>
        </w:rPr>
        <w:t xml:space="preserve">, </w:t>
      </w:r>
      <w:r w:rsidR="00D96761">
        <w:rPr>
          <w:sz w:val="24"/>
          <w:szCs w:val="24"/>
        </w:rPr>
        <w:t xml:space="preserve">but </w:t>
      </w:r>
      <w:r w:rsidR="00E46CFC">
        <w:rPr>
          <w:sz w:val="24"/>
          <w:szCs w:val="24"/>
        </w:rPr>
        <w:t>remained higher</w:t>
      </w:r>
      <w:r w:rsidR="00D96761">
        <w:rPr>
          <w:sz w:val="24"/>
          <w:szCs w:val="24"/>
        </w:rPr>
        <w:t xml:space="preserve">, on average, </w:t>
      </w:r>
      <w:r w:rsidR="00E46CFC">
        <w:rPr>
          <w:sz w:val="24"/>
          <w:szCs w:val="24"/>
        </w:rPr>
        <w:t>than</w:t>
      </w:r>
      <w:r w:rsidR="00FF1161">
        <w:rPr>
          <w:sz w:val="24"/>
          <w:szCs w:val="24"/>
        </w:rPr>
        <w:t xml:space="preserve"> forest plots.</w:t>
      </w:r>
      <w:r w:rsidR="009149E0">
        <w:rPr>
          <w:sz w:val="24"/>
          <w:szCs w:val="24"/>
        </w:rPr>
        <w:t xml:space="preserve"> In 2015, salvaged plots had higher vegetation cover than windthrow, and windthrow had higher vegetation cover than forest controls, but these patterns </w:t>
      </w:r>
      <w:r w:rsidR="003769F3">
        <w:rPr>
          <w:sz w:val="24"/>
          <w:szCs w:val="24"/>
        </w:rPr>
        <w:t>had almost</w:t>
      </w:r>
      <w:r w:rsidR="009149E0">
        <w:rPr>
          <w:sz w:val="24"/>
          <w:szCs w:val="24"/>
        </w:rPr>
        <w:t xml:space="preserve"> disappeared by 2022. Meanwhile, percentage cover of leaf litter showed the opposite pattern. In 2015, salvaged plots had the lowest leaf litter cover, followed by windthrow plots</w:t>
      </w:r>
      <w:r w:rsidR="00C1436A">
        <w:rPr>
          <w:sz w:val="24"/>
          <w:szCs w:val="24"/>
        </w:rPr>
        <w:t xml:space="preserve"> </w:t>
      </w:r>
      <w:r w:rsidR="009149E0">
        <w:rPr>
          <w:sz w:val="24"/>
          <w:szCs w:val="24"/>
        </w:rPr>
        <w:t>and then forest controls</w:t>
      </w:r>
      <w:r w:rsidR="00632B57">
        <w:rPr>
          <w:sz w:val="24"/>
          <w:szCs w:val="24"/>
        </w:rPr>
        <w:t xml:space="preserve"> with the highest leaf litter cover</w:t>
      </w:r>
      <w:r w:rsidR="009149E0">
        <w:rPr>
          <w:sz w:val="24"/>
          <w:szCs w:val="24"/>
        </w:rPr>
        <w:t xml:space="preserve">. </w:t>
      </w:r>
      <w:r w:rsidR="00D96761">
        <w:rPr>
          <w:sz w:val="24"/>
          <w:szCs w:val="24"/>
        </w:rPr>
        <w:t>By 2022</w:t>
      </w:r>
      <w:r w:rsidR="009149E0">
        <w:rPr>
          <w:sz w:val="24"/>
          <w:szCs w:val="24"/>
        </w:rPr>
        <w:t xml:space="preserve">, these </w:t>
      </w:r>
      <w:r w:rsidR="00632B57">
        <w:rPr>
          <w:sz w:val="24"/>
          <w:szCs w:val="24"/>
        </w:rPr>
        <w:t>differences</w:t>
      </w:r>
      <w:r w:rsidR="00D96761">
        <w:rPr>
          <w:sz w:val="24"/>
          <w:szCs w:val="24"/>
        </w:rPr>
        <w:t xml:space="preserve"> had</w:t>
      </w:r>
      <w:r w:rsidR="009149E0">
        <w:rPr>
          <w:sz w:val="24"/>
          <w:szCs w:val="24"/>
        </w:rPr>
        <w:t xml:space="preserve"> </w:t>
      </w:r>
      <w:r w:rsidR="00F9617A">
        <w:rPr>
          <w:sz w:val="24"/>
          <w:szCs w:val="24"/>
        </w:rPr>
        <w:t>mostly, but not entirely,</w:t>
      </w:r>
      <w:r w:rsidR="009149E0">
        <w:rPr>
          <w:sz w:val="24"/>
          <w:szCs w:val="24"/>
        </w:rPr>
        <w:t xml:space="preserve"> disappeared. Soil moisture was similar among forest management treatments, both in 2015 and in 2022.</w:t>
      </w:r>
    </w:p>
    <w:p w14:paraId="0B66F748" w14:textId="77777777" w:rsidR="008C58E1" w:rsidRDefault="008C58E1" w:rsidP="00E34238">
      <w:pPr>
        <w:rPr>
          <w:sz w:val="24"/>
          <w:szCs w:val="24"/>
        </w:rPr>
      </w:pPr>
    </w:p>
    <w:p w14:paraId="147DE1DE" w14:textId="2250DB5C" w:rsidR="00876180" w:rsidRDefault="00876180" w:rsidP="00876180">
      <w:pPr>
        <w:rPr>
          <w:sz w:val="24"/>
          <w:szCs w:val="24"/>
        </w:rPr>
      </w:pPr>
      <w:r w:rsidRPr="00876180">
        <w:rPr>
          <w:b/>
          <w:bCs/>
          <w:sz w:val="24"/>
          <w:szCs w:val="24"/>
        </w:rPr>
        <w:lastRenderedPageBreak/>
        <w:t xml:space="preserve">Table </w:t>
      </w:r>
      <w:r w:rsidR="00B828CF">
        <w:rPr>
          <w:b/>
          <w:bCs/>
          <w:sz w:val="24"/>
          <w:szCs w:val="24"/>
        </w:rPr>
        <w:t>6</w:t>
      </w:r>
      <w:r w:rsidRPr="00876180">
        <w:rPr>
          <w:b/>
          <w:bCs/>
          <w:sz w:val="24"/>
          <w:szCs w:val="24"/>
        </w:rPr>
        <w:t>.</w:t>
      </w:r>
      <w:r>
        <w:rPr>
          <w:sz w:val="24"/>
          <w:szCs w:val="24"/>
        </w:rPr>
        <w:t xml:space="preserve"> Main effects of forest management treatments (windthrow, salvaged, undisturbed forest) and year (2015, 2022) on </w:t>
      </w:r>
      <w:r w:rsidR="008D353F">
        <w:rPr>
          <w:sz w:val="24"/>
          <w:szCs w:val="24"/>
        </w:rPr>
        <w:t>environmental variables in the under</w:t>
      </w:r>
      <w:r w:rsidR="00AD7222">
        <w:rPr>
          <w:sz w:val="24"/>
          <w:szCs w:val="24"/>
        </w:rPr>
        <w:t xml:space="preserve">story </w:t>
      </w:r>
      <w:r>
        <w:rPr>
          <w:sz w:val="24"/>
          <w:szCs w:val="24"/>
        </w:rPr>
        <w:t xml:space="preserve">at </w:t>
      </w:r>
      <w:proofErr w:type="spellStart"/>
      <w:r>
        <w:rPr>
          <w:sz w:val="24"/>
          <w:szCs w:val="24"/>
        </w:rPr>
        <w:t>Powdermill</w:t>
      </w:r>
      <w:proofErr w:type="spellEnd"/>
      <w:r>
        <w:rPr>
          <w:sz w:val="24"/>
          <w:szCs w:val="24"/>
        </w:rPr>
        <w:t xml:space="preserve"> Nature Reserve</w:t>
      </w:r>
      <w:r w:rsidR="00D25AE0">
        <w:rPr>
          <w:sz w:val="24"/>
          <w:szCs w:val="24"/>
        </w:rPr>
        <w:t>,</w:t>
      </w:r>
      <w:r>
        <w:rPr>
          <w:sz w:val="24"/>
          <w:szCs w:val="24"/>
        </w:rPr>
        <w:t xml:space="preserve"> Rector, Westmoreland County, Pennsylvania, USA. </w:t>
      </w:r>
      <w:r w:rsidR="00ED221C">
        <w:rPr>
          <w:sz w:val="24"/>
          <w:szCs w:val="24"/>
        </w:rPr>
        <w:t xml:space="preserve">All models were </w:t>
      </w:r>
      <w:r>
        <w:rPr>
          <w:sz w:val="24"/>
          <w:szCs w:val="24"/>
        </w:rPr>
        <w:t>linear mixed-effects model</w:t>
      </w:r>
      <w:r w:rsidR="00ED221C">
        <w:rPr>
          <w:sz w:val="24"/>
          <w:szCs w:val="24"/>
        </w:rPr>
        <w:t xml:space="preserve">s </w:t>
      </w:r>
      <w:r>
        <w:rPr>
          <w:sz w:val="24"/>
          <w:szCs w:val="24"/>
        </w:rPr>
        <w:t>with transect included as a random effect (LMM)</w:t>
      </w:r>
      <w:r w:rsidR="00ED221C">
        <w:rPr>
          <w:sz w:val="24"/>
          <w:szCs w:val="24"/>
        </w:rPr>
        <w:t>.</w:t>
      </w:r>
      <w:r>
        <w:rPr>
          <w:sz w:val="24"/>
          <w:szCs w:val="24"/>
        </w:rPr>
        <w:t xml:space="preserve"> </w:t>
      </w:r>
      <w:r w:rsidR="007A0D7E">
        <w:rPr>
          <w:sz w:val="24"/>
          <w:szCs w:val="24"/>
        </w:rPr>
        <w:t>Dashes indicate that the p-value is above 0.10. Patterns with a p-value below 0.05 are bolded</w:t>
      </w:r>
      <w:r w:rsidR="00962557">
        <w:rPr>
          <w:sz w:val="24"/>
          <w:szCs w:val="24"/>
        </w:rPr>
        <w:t>.</w:t>
      </w:r>
    </w:p>
    <w:p w14:paraId="55E66C5B" w14:textId="77777777" w:rsidR="00876180" w:rsidRDefault="00876180" w:rsidP="00876180">
      <w:pPr>
        <w:rPr>
          <w:sz w:val="24"/>
          <w:szCs w:val="24"/>
        </w:rPr>
      </w:pPr>
    </w:p>
    <w:tbl>
      <w:tblPr>
        <w:tblStyle w:val="TableGrid"/>
        <w:tblW w:w="893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42"/>
        <w:gridCol w:w="851"/>
        <w:gridCol w:w="992"/>
        <w:gridCol w:w="992"/>
        <w:gridCol w:w="992"/>
        <w:gridCol w:w="1276"/>
        <w:gridCol w:w="1134"/>
        <w:gridCol w:w="855"/>
      </w:tblGrid>
      <w:tr w:rsidR="00876180" w:rsidRPr="005D3FF5" w14:paraId="42FBADA8" w14:textId="77777777" w:rsidTr="00006AE7">
        <w:trPr>
          <w:trHeight w:val="333"/>
        </w:trPr>
        <w:tc>
          <w:tcPr>
            <w:tcW w:w="1701" w:type="dxa"/>
            <w:tcBorders>
              <w:top w:val="single" w:sz="4" w:space="0" w:color="auto"/>
              <w:bottom w:val="nil"/>
            </w:tcBorders>
          </w:tcPr>
          <w:p w14:paraId="3C4ECADB" w14:textId="77777777" w:rsidR="00876180" w:rsidRPr="005D3FF5" w:rsidRDefault="00876180" w:rsidP="00664051">
            <w:pPr>
              <w:rPr>
                <w:spacing w:val="0"/>
                <w:sz w:val="20"/>
              </w:rPr>
            </w:pPr>
            <w:r w:rsidRPr="005D3FF5">
              <w:rPr>
                <w:spacing w:val="0"/>
                <w:sz w:val="20"/>
              </w:rPr>
              <w:t>Response variable</w:t>
            </w:r>
          </w:p>
        </w:tc>
        <w:tc>
          <w:tcPr>
            <w:tcW w:w="142" w:type="dxa"/>
            <w:tcBorders>
              <w:top w:val="single" w:sz="4" w:space="0" w:color="auto"/>
              <w:bottom w:val="nil"/>
            </w:tcBorders>
          </w:tcPr>
          <w:p w14:paraId="35C8F8CB" w14:textId="77777777" w:rsidR="00876180" w:rsidRPr="005D3FF5" w:rsidRDefault="00876180" w:rsidP="00664051"/>
        </w:tc>
        <w:tc>
          <w:tcPr>
            <w:tcW w:w="851" w:type="dxa"/>
            <w:tcBorders>
              <w:top w:val="single" w:sz="4" w:space="0" w:color="auto"/>
              <w:bottom w:val="nil"/>
            </w:tcBorders>
          </w:tcPr>
          <w:p w14:paraId="79FD574A" w14:textId="77777777" w:rsidR="00876180" w:rsidRPr="005D3FF5" w:rsidRDefault="00876180" w:rsidP="00664051">
            <w:pPr>
              <w:rPr>
                <w:spacing w:val="0"/>
                <w:sz w:val="20"/>
              </w:rPr>
            </w:pPr>
            <w:r w:rsidRPr="005D3FF5">
              <w:rPr>
                <w:spacing w:val="0"/>
                <w:sz w:val="20"/>
              </w:rPr>
              <w:t xml:space="preserve">Model </w:t>
            </w:r>
          </w:p>
          <w:p w14:paraId="070AA008" w14:textId="77777777" w:rsidR="00876180" w:rsidRPr="005D3FF5" w:rsidRDefault="00876180" w:rsidP="00664051">
            <w:pPr>
              <w:rPr>
                <w:spacing w:val="0"/>
                <w:sz w:val="20"/>
              </w:rPr>
            </w:pPr>
            <w:r w:rsidRPr="005D3FF5">
              <w:rPr>
                <w:spacing w:val="0"/>
                <w:sz w:val="20"/>
              </w:rPr>
              <w:t>type</w:t>
            </w:r>
          </w:p>
        </w:tc>
        <w:tc>
          <w:tcPr>
            <w:tcW w:w="1984" w:type="dxa"/>
            <w:gridSpan w:val="2"/>
            <w:tcBorders>
              <w:top w:val="single" w:sz="4" w:space="0" w:color="auto"/>
              <w:bottom w:val="nil"/>
            </w:tcBorders>
          </w:tcPr>
          <w:p w14:paraId="3DAA06FB" w14:textId="77777777" w:rsidR="00876180" w:rsidRPr="005D3FF5" w:rsidRDefault="00876180" w:rsidP="00664051">
            <w:pPr>
              <w:rPr>
                <w:spacing w:val="0"/>
                <w:sz w:val="20"/>
              </w:rPr>
            </w:pPr>
            <w:r w:rsidRPr="005D3FF5">
              <w:rPr>
                <w:spacing w:val="0"/>
                <w:sz w:val="20"/>
              </w:rPr>
              <w:t xml:space="preserve">Treatment </w:t>
            </w:r>
          </w:p>
          <w:p w14:paraId="3EDAAE3D" w14:textId="77777777" w:rsidR="00876180" w:rsidRPr="005D3FF5" w:rsidRDefault="00876180" w:rsidP="00664051">
            <w:pPr>
              <w:rPr>
                <w:spacing w:val="0"/>
                <w:sz w:val="20"/>
              </w:rPr>
            </w:pPr>
            <w:r w:rsidRPr="005D3FF5">
              <w:rPr>
                <w:spacing w:val="0"/>
                <w:sz w:val="20"/>
              </w:rPr>
              <w:t>(</w:t>
            </w:r>
            <w:r>
              <w:rPr>
                <w:spacing w:val="0"/>
                <w:sz w:val="20"/>
              </w:rPr>
              <w:t>Windthrow, Salvaged, Forest</w:t>
            </w:r>
            <w:r w:rsidRPr="005D3FF5">
              <w:rPr>
                <w:spacing w:val="0"/>
                <w:sz w:val="20"/>
              </w:rPr>
              <w:t>)</w:t>
            </w:r>
          </w:p>
        </w:tc>
        <w:tc>
          <w:tcPr>
            <w:tcW w:w="2268" w:type="dxa"/>
            <w:gridSpan w:val="2"/>
            <w:tcBorders>
              <w:top w:val="single" w:sz="4" w:space="0" w:color="auto"/>
              <w:bottom w:val="nil"/>
            </w:tcBorders>
          </w:tcPr>
          <w:p w14:paraId="665B38F1" w14:textId="77777777" w:rsidR="00876180" w:rsidRPr="005D3FF5" w:rsidRDefault="00876180" w:rsidP="00664051">
            <w:pPr>
              <w:rPr>
                <w:spacing w:val="0"/>
                <w:sz w:val="20"/>
              </w:rPr>
            </w:pPr>
            <w:r w:rsidRPr="005D3FF5">
              <w:rPr>
                <w:spacing w:val="0"/>
                <w:sz w:val="20"/>
              </w:rPr>
              <w:t>Year (2015, 2022)</w:t>
            </w:r>
          </w:p>
        </w:tc>
        <w:tc>
          <w:tcPr>
            <w:tcW w:w="1989" w:type="dxa"/>
            <w:gridSpan w:val="2"/>
            <w:tcBorders>
              <w:top w:val="single" w:sz="4" w:space="0" w:color="auto"/>
              <w:bottom w:val="nil"/>
            </w:tcBorders>
          </w:tcPr>
          <w:p w14:paraId="54A46D23" w14:textId="77777777" w:rsidR="00876180" w:rsidRPr="005D3FF5" w:rsidRDefault="00876180" w:rsidP="00664051">
            <w:pPr>
              <w:rPr>
                <w:spacing w:val="0"/>
                <w:sz w:val="20"/>
              </w:rPr>
            </w:pPr>
            <w:r w:rsidRPr="005D3FF5">
              <w:rPr>
                <w:spacing w:val="0"/>
                <w:sz w:val="20"/>
              </w:rPr>
              <w:t>Treatment*Year interaction</w:t>
            </w:r>
          </w:p>
        </w:tc>
      </w:tr>
      <w:tr w:rsidR="00876180" w:rsidRPr="005D3FF5" w14:paraId="65A4913D" w14:textId="77777777" w:rsidTr="00006AE7">
        <w:trPr>
          <w:trHeight w:val="333"/>
        </w:trPr>
        <w:tc>
          <w:tcPr>
            <w:tcW w:w="1701" w:type="dxa"/>
            <w:tcBorders>
              <w:top w:val="nil"/>
              <w:bottom w:val="nil"/>
            </w:tcBorders>
          </w:tcPr>
          <w:p w14:paraId="4C41ECFB" w14:textId="77777777" w:rsidR="00876180" w:rsidRPr="005D3FF5" w:rsidRDefault="00876180" w:rsidP="00664051">
            <w:pPr>
              <w:rPr>
                <w:spacing w:val="0"/>
                <w:sz w:val="20"/>
              </w:rPr>
            </w:pPr>
          </w:p>
        </w:tc>
        <w:tc>
          <w:tcPr>
            <w:tcW w:w="142" w:type="dxa"/>
            <w:tcBorders>
              <w:top w:val="nil"/>
              <w:bottom w:val="nil"/>
            </w:tcBorders>
          </w:tcPr>
          <w:p w14:paraId="182D490E" w14:textId="77777777" w:rsidR="00876180" w:rsidRPr="005D3FF5" w:rsidRDefault="00876180" w:rsidP="00664051"/>
        </w:tc>
        <w:tc>
          <w:tcPr>
            <w:tcW w:w="851" w:type="dxa"/>
            <w:tcBorders>
              <w:top w:val="nil"/>
              <w:bottom w:val="nil"/>
            </w:tcBorders>
          </w:tcPr>
          <w:p w14:paraId="1C5858D5" w14:textId="77777777" w:rsidR="00876180" w:rsidRPr="005D3FF5" w:rsidRDefault="00876180" w:rsidP="00664051">
            <w:pPr>
              <w:rPr>
                <w:spacing w:val="0"/>
                <w:sz w:val="20"/>
              </w:rPr>
            </w:pPr>
          </w:p>
        </w:tc>
        <w:tc>
          <w:tcPr>
            <w:tcW w:w="1984" w:type="dxa"/>
            <w:gridSpan w:val="2"/>
            <w:tcBorders>
              <w:top w:val="nil"/>
              <w:bottom w:val="nil"/>
            </w:tcBorders>
          </w:tcPr>
          <w:p w14:paraId="0454A672" w14:textId="77777777" w:rsidR="00876180" w:rsidRPr="005D3FF5" w:rsidRDefault="00876180" w:rsidP="00664051">
            <w:pPr>
              <w:rPr>
                <w:spacing w:val="0"/>
                <w:sz w:val="20"/>
              </w:rPr>
            </w:pPr>
          </w:p>
        </w:tc>
        <w:tc>
          <w:tcPr>
            <w:tcW w:w="2268" w:type="dxa"/>
            <w:gridSpan w:val="2"/>
            <w:tcBorders>
              <w:top w:val="nil"/>
              <w:bottom w:val="nil"/>
            </w:tcBorders>
          </w:tcPr>
          <w:p w14:paraId="3E820655" w14:textId="77777777" w:rsidR="00876180" w:rsidRPr="005D3FF5" w:rsidRDefault="00876180" w:rsidP="00664051">
            <w:pPr>
              <w:rPr>
                <w:spacing w:val="0"/>
                <w:sz w:val="20"/>
              </w:rPr>
            </w:pPr>
          </w:p>
        </w:tc>
        <w:tc>
          <w:tcPr>
            <w:tcW w:w="1134" w:type="dxa"/>
            <w:tcBorders>
              <w:top w:val="nil"/>
              <w:bottom w:val="nil"/>
            </w:tcBorders>
          </w:tcPr>
          <w:p w14:paraId="1D39B715" w14:textId="77777777" w:rsidR="00876180" w:rsidRPr="005D3FF5" w:rsidRDefault="00876180" w:rsidP="00664051">
            <w:pPr>
              <w:rPr>
                <w:spacing w:val="0"/>
                <w:sz w:val="20"/>
              </w:rPr>
            </w:pPr>
          </w:p>
        </w:tc>
        <w:tc>
          <w:tcPr>
            <w:tcW w:w="855" w:type="dxa"/>
            <w:tcBorders>
              <w:top w:val="nil"/>
              <w:bottom w:val="nil"/>
            </w:tcBorders>
          </w:tcPr>
          <w:p w14:paraId="4A31700D" w14:textId="77777777" w:rsidR="00876180" w:rsidRPr="005D3FF5" w:rsidRDefault="00876180" w:rsidP="00664051">
            <w:pPr>
              <w:rPr>
                <w:spacing w:val="0"/>
                <w:sz w:val="20"/>
              </w:rPr>
            </w:pPr>
          </w:p>
        </w:tc>
      </w:tr>
      <w:tr w:rsidR="00876180" w:rsidRPr="005D3FF5" w14:paraId="29DB5500" w14:textId="77777777" w:rsidTr="00973C12">
        <w:trPr>
          <w:trHeight w:val="333"/>
        </w:trPr>
        <w:tc>
          <w:tcPr>
            <w:tcW w:w="1701" w:type="dxa"/>
            <w:tcBorders>
              <w:top w:val="nil"/>
              <w:bottom w:val="single" w:sz="4" w:space="0" w:color="auto"/>
            </w:tcBorders>
          </w:tcPr>
          <w:p w14:paraId="7564CE4A" w14:textId="77777777" w:rsidR="00876180" w:rsidRPr="005D3FF5" w:rsidRDefault="00876180" w:rsidP="00664051">
            <w:pPr>
              <w:rPr>
                <w:spacing w:val="0"/>
                <w:sz w:val="20"/>
              </w:rPr>
            </w:pPr>
          </w:p>
        </w:tc>
        <w:tc>
          <w:tcPr>
            <w:tcW w:w="142" w:type="dxa"/>
            <w:tcBorders>
              <w:top w:val="nil"/>
              <w:bottom w:val="single" w:sz="4" w:space="0" w:color="auto"/>
            </w:tcBorders>
          </w:tcPr>
          <w:p w14:paraId="374AD3C3" w14:textId="77777777" w:rsidR="00876180" w:rsidRPr="005D3FF5" w:rsidRDefault="00876180" w:rsidP="00664051">
            <w:pPr>
              <w:rPr>
                <w:color w:val="000000" w:themeColor="text1"/>
              </w:rPr>
            </w:pPr>
          </w:p>
        </w:tc>
        <w:tc>
          <w:tcPr>
            <w:tcW w:w="851" w:type="dxa"/>
            <w:tcBorders>
              <w:top w:val="nil"/>
              <w:bottom w:val="single" w:sz="4" w:space="0" w:color="auto"/>
            </w:tcBorders>
          </w:tcPr>
          <w:p w14:paraId="4CAAA273" w14:textId="77777777" w:rsidR="00876180" w:rsidRPr="005D3FF5" w:rsidRDefault="00876180" w:rsidP="00664051">
            <w:pPr>
              <w:rPr>
                <w:color w:val="000000" w:themeColor="text1"/>
                <w:spacing w:val="0"/>
                <w:sz w:val="20"/>
              </w:rPr>
            </w:pPr>
          </w:p>
        </w:tc>
        <w:tc>
          <w:tcPr>
            <w:tcW w:w="992" w:type="dxa"/>
            <w:tcBorders>
              <w:top w:val="nil"/>
              <w:bottom w:val="single" w:sz="4" w:space="0" w:color="auto"/>
            </w:tcBorders>
          </w:tcPr>
          <w:p w14:paraId="492701F9" w14:textId="77777777" w:rsidR="00876180" w:rsidRPr="005D3FF5" w:rsidRDefault="00876180" w:rsidP="00664051">
            <w:pPr>
              <w:rPr>
                <w:color w:val="000000" w:themeColor="text1"/>
                <w:spacing w:val="0"/>
                <w:sz w:val="20"/>
              </w:rPr>
            </w:pPr>
            <w:r>
              <w:rPr>
                <w:color w:val="000000" w:themeColor="text1"/>
                <w:spacing w:val="0"/>
                <w:sz w:val="20"/>
              </w:rPr>
              <w:t>Statistic</w:t>
            </w:r>
          </w:p>
        </w:tc>
        <w:tc>
          <w:tcPr>
            <w:tcW w:w="992" w:type="dxa"/>
            <w:tcBorders>
              <w:top w:val="nil"/>
              <w:bottom w:val="single" w:sz="4" w:space="0" w:color="auto"/>
            </w:tcBorders>
          </w:tcPr>
          <w:p w14:paraId="78839262" w14:textId="77777777" w:rsidR="00876180" w:rsidRPr="005D3FF5" w:rsidRDefault="00876180" w:rsidP="00664051">
            <w:pPr>
              <w:rPr>
                <w:color w:val="000000" w:themeColor="text1"/>
                <w:spacing w:val="0"/>
                <w:sz w:val="20"/>
              </w:rPr>
            </w:pPr>
            <w:r w:rsidRPr="005D3FF5">
              <w:rPr>
                <w:color w:val="000000" w:themeColor="text1"/>
                <w:spacing w:val="0"/>
                <w:sz w:val="20"/>
              </w:rPr>
              <w:t>p</w:t>
            </w:r>
          </w:p>
        </w:tc>
        <w:tc>
          <w:tcPr>
            <w:tcW w:w="992" w:type="dxa"/>
            <w:tcBorders>
              <w:top w:val="nil"/>
              <w:bottom w:val="single" w:sz="4" w:space="0" w:color="auto"/>
            </w:tcBorders>
          </w:tcPr>
          <w:p w14:paraId="6A93AD24" w14:textId="77777777" w:rsidR="00876180" w:rsidRPr="005D3FF5" w:rsidRDefault="00876180" w:rsidP="00664051">
            <w:pPr>
              <w:rPr>
                <w:color w:val="000000" w:themeColor="text1"/>
                <w:spacing w:val="0"/>
                <w:sz w:val="20"/>
              </w:rPr>
            </w:pPr>
            <w:r>
              <w:rPr>
                <w:color w:val="000000" w:themeColor="text1"/>
                <w:spacing w:val="0"/>
                <w:sz w:val="20"/>
              </w:rPr>
              <w:t>Statistic</w:t>
            </w:r>
          </w:p>
        </w:tc>
        <w:tc>
          <w:tcPr>
            <w:tcW w:w="1276" w:type="dxa"/>
            <w:tcBorders>
              <w:top w:val="nil"/>
              <w:bottom w:val="single" w:sz="4" w:space="0" w:color="auto"/>
            </w:tcBorders>
          </w:tcPr>
          <w:p w14:paraId="3E661B84" w14:textId="77777777" w:rsidR="00876180" w:rsidRPr="005D3FF5" w:rsidRDefault="00876180" w:rsidP="00664051">
            <w:pPr>
              <w:rPr>
                <w:color w:val="000000" w:themeColor="text1"/>
                <w:spacing w:val="0"/>
                <w:sz w:val="20"/>
              </w:rPr>
            </w:pPr>
            <w:r w:rsidRPr="005D3FF5">
              <w:rPr>
                <w:color w:val="000000" w:themeColor="text1"/>
                <w:spacing w:val="0"/>
                <w:sz w:val="20"/>
              </w:rPr>
              <w:t>p</w:t>
            </w:r>
          </w:p>
        </w:tc>
        <w:tc>
          <w:tcPr>
            <w:tcW w:w="1134" w:type="dxa"/>
            <w:tcBorders>
              <w:top w:val="nil"/>
              <w:bottom w:val="single" w:sz="4" w:space="0" w:color="auto"/>
            </w:tcBorders>
          </w:tcPr>
          <w:p w14:paraId="6E3A5DD5" w14:textId="77777777" w:rsidR="00876180" w:rsidRPr="005D3FF5" w:rsidRDefault="00876180" w:rsidP="00664051">
            <w:pPr>
              <w:rPr>
                <w:color w:val="000000" w:themeColor="text1"/>
                <w:spacing w:val="0"/>
                <w:sz w:val="20"/>
              </w:rPr>
            </w:pPr>
            <w:r>
              <w:rPr>
                <w:color w:val="000000" w:themeColor="text1"/>
                <w:spacing w:val="0"/>
                <w:sz w:val="20"/>
              </w:rPr>
              <w:t>Statistic</w:t>
            </w:r>
          </w:p>
        </w:tc>
        <w:tc>
          <w:tcPr>
            <w:tcW w:w="855" w:type="dxa"/>
            <w:tcBorders>
              <w:top w:val="nil"/>
              <w:bottom w:val="single" w:sz="4" w:space="0" w:color="auto"/>
            </w:tcBorders>
          </w:tcPr>
          <w:p w14:paraId="502EAE23" w14:textId="77777777" w:rsidR="00876180" w:rsidRPr="005D3FF5" w:rsidRDefault="00876180" w:rsidP="00664051">
            <w:pPr>
              <w:rPr>
                <w:color w:val="000000" w:themeColor="text1"/>
                <w:spacing w:val="0"/>
                <w:sz w:val="20"/>
              </w:rPr>
            </w:pPr>
            <w:r w:rsidRPr="005D3FF5">
              <w:rPr>
                <w:color w:val="000000" w:themeColor="text1"/>
                <w:spacing w:val="0"/>
                <w:sz w:val="20"/>
              </w:rPr>
              <w:t>p</w:t>
            </w:r>
          </w:p>
        </w:tc>
      </w:tr>
      <w:tr w:rsidR="00973C12" w:rsidRPr="005B473E" w14:paraId="5A19B5A6" w14:textId="77777777" w:rsidTr="00973C12">
        <w:tc>
          <w:tcPr>
            <w:tcW w:w="1701" w:type="dxa"/>
            <w:tcBorders>
              <w:top w:val="single" w:sz="4" w:space="0" w:color="auto"/>
              <w:bottom w:val="nil"/>
            </w:tcBorders>
          </w:tcPr>
          <w:p w14:paraId="40B3D8D1" w14:textId="0EAEABE3" w:rsidR="00973C12" w:rsidRPr="00973C12" w:rsidRDefault="00973C12" w:rsidP="00973C12">
            <w:pPr>
              <w:rPr>
                <w:sz w:val="20"/>
              </w:rPr>
            </w:pPr>
            <w:r w:rsidRPr="00973C12">
              <w:rPr>
                <w:spacing w:val="0"/>
                <w:sz w:val="20"/>
              </w:rPr>
              <w:t>Canopy openness</w:t>
            </w:r>
          </w:p>
        </w:tc>
        <w:tc>
          <w:tcPr>
            <w:tcW w:w="142" w:type="dxa"/>
            <w:tcBorders>
              <w:top w:val="single" w:sz="4" w:space="0" w:color="auto"/>
              <w:bottom w:val="nil"/>
            </w:tcBorders>
          </w:tcPr>
          <w:p w14:paraId="4E919E38" w14:textId="77777777" w:rsidR="00973C12" w:rsidRPr="00973C12" w:rsidRDefault="00973C12" w:rsidP="00973C12">
            <w:pPr>
              <w:rPr>
                <w:color w:val="000000" w:themeColor="text1"/>
                <w:sz w:val="20"/>
              </w:rPr>
            </w:pPr>
          </w:p>
        </w:tc>
        <w:tc>
          <w:tcPr>
            <w:tcW w:w="851" w:type="dxa"/>
            <w:tcBorders>
              <w:top w:val="single" w:sz="4" w:space="0" w:color="auto"/>
              <w:bottom w:val="nil"/>
            </w:tcBorders>
          </w:tcPr>
          <w:p w14:paraId="436FB172" w14:textId="5E04DF55" w:rsidR="00973C12" w:rsidRPr="00973C12" w:rsidRDefault="00973C12" w:rsidP="00973C12">
            <w:pPr>
              <w:rPr>
                <w:color w:val="000000" w:themeColor="text1"/>
                <w:sz w:val="20"/>
              </w:rPr>
            </w:pPr>
            <w:r w:rsidRPr="00973C12">
              <w:rPr>
                <w:color w:val="000000" w:themeColor="text1"/>
                <w:spacing w:val="0"/>
                <w:sz w:val="20"/>
              </w:rPr>
              <w:t>LMM*</w:t>
            </w:r>
          </w:p>
        </w:tc>
        <w:tc>
          <w:tcPr>
            <w:tcW w:w="992" w:type="dxa"/>
            <w:tcBorders>
              <w:top w:val="single" w:sz="4" w:space="0" w:color="auto"/>
              <w:bottom w:val="nil"/>
            </w:tcBorders>
          </w:tcPr>
          <w:p w14:paraId="2EF739DB" w14:textId="7BF89EBC" w:rsidR="00973C12" w:rsidRPr="00973C12" w:rsidRDefault="00973C12" w:rsidP="00973C12">
            <w:pPr>
              <w:rPr>
                <w:b/>
                <w:bCs/>
                <w:color w:val="000000" w:themeColor="text1"/>
                <w:sz w:val="20"/>
              </w:rPr>
            </w:pPr>
            <w:r w:rsidRPr="00973C12">
              <w:rPr>
                <w:b/>
                <w:bCs/>
                <w:color w:val="000000" w:themeColor="text1"/>
                <w:spacing w:val="0"/>
                <w:sz w:val="20"/>
              </w:rPr>
              <w:t>F=47.2</w:t>
            </w:r>
          </w:p>
        </w:tc>
        <w:tc>
          <w:tcPr>
            <w:tcW w:w="992" w:type="dxa"/>
            <w:tcBorders>
              <w:top w:val="single" w:sz="4" w:space="0" w:color="auto"/>
              <w:bottom w:val="nil"/>
            </w:tcBorders>
          </w:tcPr>
          <w:p w14:paraId="5D735F6C" w14:textId="0BEE90DB" w:rsidR="00973C12" w:rsidRPr="00973C12" w:rsidRDefault="00973C12" w:rsidP="00973C12">
            <w:pPr>
              <w:rPr>
                <w:b/>
                <w:bCs/>
                <w:color w:val="000000" w:themeColor="text1"/>
                <w:sz w:val="20"/>
              </w:rPr>
            </w:pPr>
            <w:r w:rsidRPr="00973C12">
              <w:rPr>
                <w:b/>
                <w:bCs/>
                <w:color w:val="000000" w:themeColor="text1"/>
                <w:spacing w:val="0"/>
                <w:sz w:val="20"/>
              </w:rPr>
              <w:t>&lt;0.001</w:t>
            </w:r>
          </w:p>
        </w:tc>
        <w:tc>
          <w:tcPr>
            <w:tcW w:w="992" w:type="dxa"/>
            <w:tcBorders>
              <w:top w:val="single" w:sz="4" w:space="0" w:color="auto"/>
              <w:bottom w:val="nil"/>
            </w:tcBorders>
          </w:tcPr>
          <w:p w14:paraId="2E209C69" w14:textId="5A37CD17" w:rsidR="00973C12" w:rsidRPr="00973C12" w:rsidRDefault="00973C12" w:rsidP="00973C12">
            <w:pPr>
              <w:rPr>
                <w:color w:val="000000" w:themeColor="text1"/>
                <w:sz w:val="20"/>
              </w:rPr>
            </w:pPr>
            <w:r w:rsidRPr="00973C12">
              <w:rPr>
                <w:b/>
                <w:bCs/>
                <w:color w:val="000000" w:themeColor="text1"/>
                <w:spacing w:val="0"/>
                <w:sz w:val="20"/>
              </w:rPr>
              <w:t>F=45.9</w:t>
            </w:r>
          </w:p>
        </w:tc>
        <w:tc>
          <w:tcPr>
            <w:tcW w:w="1276" w:type="dxa"/>
            <w:tcBorders>
              <w:top w:val="single" w:sz="4" w:space="0" w:color="auto"/>
              <w:bottom w:val="nil"/>
            </w:tcBorders>
          </w:tcPr>
          <w:p w14:paraId="341D2A62" w14:textId="29C3D9A7" w:rsidR="00973C12" w:rsidRPr="00973C12" w:rsidRDefault="00973C12" w:rsidP="00973C12">
            <w:pPr>
              <w:rPr>
                <w:color w:val="000000" w:themeColor="text1"/>
                <w:sz w:val="20"/>
              </w:rPr>
            </w:pPr>
            <w:r w:rsidRPr="00973C12">
              <w:rPr>
                <w:b/>
                <w:bCs/>
                <w:color w:val="000000" w:themeColor="text1"/>
                <w:spacing w:val="0"/>
                <w:sz w:val="20"/>
              </w:rPr>
              <w:t>&lt;0.001</w:t>
            </w:r>
          </w:p>
        </w:tc>
        <w:tc>
          <w:tcPr>
            <w:tcW w:w="1134" w:type="dxa"/>
            <w:tcBorders>
              <w:top w:val="single" w:sz="4" w:space="0" w:color="auto"/>
              <w:bottom w:val="nil"/>
            </w:tcBorders>
          </w:tcPr>
          <w:p w14:paraId="5DEFBAF4" w14:textId="59819D87" w:rsidR="00973C12" w:rsidRPr="00973C12" w:rsidRDefault="00973C12" w:rsidP="00973C12">
            <w:pPr>
              <w:rPr>
                <w:b/>
                <w:bCs/>
                <w:color w:val="000000" w:themeColor="text1"/>
                <w:sz w:val="20"/>
              </w:rPr>
            </w:pPr>
            <w:r w:rsidRPr="00973C12">
              <w:rPr>
                <w:b/>
                <w:bCs/>
                <w:color w:val="000000" w:themeColor="text1"/>
                <w:spacing w:val="0"/>
                <w:sz w:val="20"/>
              </w:rPr>
              <w:t>F=19.9</w:t>
            </w:r>
          </w:p>
        </w:tc>
        <w:tc>
          <w:tcPr>
            <w:tcW w:w="855" w:type="dxa"/>
            <w:tcBorders>
              <w:top w:val="single" w:sz="4" w:space="0" w:color="auto"/>
              <w:bottom w:val="nil"/>
            </w:tcBorders>
          </w:tcPr>
          <w:p w14:paraId="50E41C2C" w14:textId="5C853748" w:rsidR="00973C12" w:rsidRPr="00973C12" w:rsidRDefault="00973C12" w:rsidP="00973C12">
            <w:pPr>
              <w:rPr>
                <w:b/>
                <w:bCs/>
                <w:color w:val="000000" w:themeColor="text1"/>
                <w:sz w:val="20"/>
              </w:rPr>
            </w:pPr>
            <w:r w:rsidRPr="00973C12">
              <w:rPr>
                <w:b/>
                <w:bCs/>
                <w:color w:val="000000" w:themeColor="text1"/>
                <w:spacing w:val="0"/>
                <w:sz w:val="20"/>
              </w:rPr>
              <w:t>&lt;0.001</w:t>
            </w:r>
          </w:p>
        </w:tc>
      </w:tr>
      <w:tr w:rsidR="00973C12" w:rsidRPr="005B473E" w14:paraId="738797D7" w14:textId="77777777" w:rsidTr="00973C12">
        <w:tc>
          <w:tcPr>
            <w:tcW w:w="1701" w:type="dxa"/>
            <w:tcBorders>
              <w:top w:val="nil"/>
              <w:bottom w:val="nil"/>
            </w:tcBorders>
          </w:tcPr>
          <w:p w14:paraId="25FBE817" w14:textId="77777777" w:rsidR="00973C12" w:rsidRPr="00973C12" w:rsidRDefault="00973C12" w:rsidP="00973C12">
            <w:pPr>
              <w:rPr>
                <w:sz w:val="20"/>
              </w:rPr>
            </w:pPr>
          </w:p>
        </w:tc>
        <w:tc>
          <w:tcPr>
            <w:tcW w:w="142" w:type="dxa"/>
            <w:tcBorders>
              <w:top w:val="nil"/>
              <w:bottom w:val="nil"/>
            </w:tcBorders>
          </w:tcPr>
          <w:p w14:paraId="4C037985" w14:textId="77777777" w:rsidR="00973C12" w:rsidRPr="00973C12" w:rsidRDefault="00973C12" w:rsidP="00973C12">
            <w:pPr>
              <w:rPr>
                <w:color w:val="000000" w:themeColor="text1"/>
                <w:sz w:val="20"/>
              </w:rPr>
            </w:pPr>
          </w:p>
        </w:tc>
        <w:tc>
          <w:tcPr>
            <w:tcW w:w="851" w:type="dxa"/>
            <w:tcBorders>
              <w:top w:val="nil"/>
              <w:bottom w:val="nil"/>
            </w:tcBorders>
          </w:tcPr>
          <w:p w14:paraId="3C59C1E0" w14:textId="77777777" w:rsidR="00973C12" w:rsidRPr="00973C12" w:rsidRDefault="00973C12" w:rsidP="00973C12">
            <w:pPr>
              <w:rPr>
                <w:color w:val="000000" w:themeColor="text1"/>
                <w:sz w:val="20"/>
              </w:rPr>
            </w:pPr>
          </w:p>
        </w:tc>
        <w:tc>
          <w:tcPr>
            <w:tcW w:w="992" w:type="dxa"/>
            <w:tcBorders>
              <w:top w:val="nil"/>
              <w:bottom w:val="nil"/>
            </w:tcBorders>
          </w:tcPr>
          <w:p w14:paraId="5A6F910E" w14:textId="77777777" w:rsidR="00973C12" w:rsidRPr="00973C12" w:rsidRDefault="00973C12" w:rsidP="00973C12">
            <w:pPr>
              <w:rPr>
                <w:b/>
                <w:bCs/>
                <w:color w:val="000000" w:themeColor="text1"/>
                <w:sz w:val="20"/>
              </w:rPr>
            </w:pPr>
          </w:p>
        </w:tc>
        <w:tc>
          <w:tcPr>
            <w:tcW w:w="992" w:type="dxa"/>
            <w:tcBorders>
              <w:top w:val="nil"/>
              <w:bottom w:val="nil"/>
            </w:tcBorders>
          </w:tcPr>
          <w:p w14:paraId="051CA865" w14:textId="77777777" w:rsidR="00973C12" w:rsidRPr="00973C12" w:rsidRDefault="00973C12" w:rsidP="00973C12">
            <w:pPr>
              <w:rPr>
                <w:b/>
                <w:bCs/>
                <w:color w:val="000000" w:themeColor="text1"/>
                <w:sz w:val="20"/>
              </w:rPr>
            </w:pPr>
          </w:p>
        </w:tc>
        <w:tc>
          <w:tcPr>
            <w:tcW w:w="992" w:type="dxa"/>
            <w:tcBorders>
              <w:top w:val="nil"/>
              <w:bottom w:val="nil"/>
            </w:tcBorders>
          </w:tcPr>
          <w:p w14:paraId="3774EA28" w14:textId="77777777" w:rsidR="00973C12" w:rsidRPr="00973C12" w:rsidRDefault="00973C12" w:rsidP="00973C12">
            <w:pPr>
              <w:rPr>
                <w:b/>
                <w:bCs/>
                <w:color w:val="000000" w:themeColor="text1"/>
                <w:sz w:val="20"/>
              </w:rPr>
            </w:pPr>
          </w:p>
        </w:tc>
        <w:tc>
          <w:tcPr>
            <w:tcW w:w="1276" w:type="dxa"/>
            <w:tcBorders>
              <w:top w:val="nil"/>
              <w:bottom w:val="nil"/>
            </w:tcBorders>
          </w:tcPr>
          <w:p w14:paraId="1B47D49A" w14:textId="77777777" w:rsidR="00973C12" w:rsidRPr="00973C12" w:rsidRDefault="00973C12" w:rsidP="00973C12">
            <w:pPr>
              <w:rPr>
                <w:b/>
                <w:bCs/>
                <w:color w:val="000000" w:themeColor="text1"/>
                <w:sz w:val="20"/>
              </w:rPr>
            </w:pPr>
          </w:p>
        </w:tc>
        <w:tc>
          <w:tcPr>
            <w:tcW w:w="1134" w:type="dxa"/>
            <w:tcBorders>
              <w:top w:val="nil"/>
              <w:bottom w:val="nil"/>
            </w:tcBorders>
          </w:tcPr>
          <w:p w14:paraId="2DB3EA25" w14:textId="77777777" w:rsidR="00973C12" w:rsidRPr="00973C12" w:rsidRDefault="00973C12" w:rsidP="00973C12">
            <w:pPr>
              <w:rPr>
                <w:b/>
                <w:bCs/>
                <w:color w:val="000000" w:themeColor="text1"/>
                <w:sz w:val="20"/>
              </w:rPr>
            </w:pPr>
          </w:p>
        </w:tc>
        <w:tc>
          <w:tcPr>
            <w:tcW w:w="855" w:type="dxa"/>
            <w:tcBorders>
              <w:top w:val="nil"/>
              <w:bottom w:val="nil"/>
            </w:tcBorders>
          </w:tcPr>
          <w:p w14:paraId="6A2A4AE1" w14:textId="77777777" w:rsidR="00973C12" w:rsidRPr="00973C12" w:rsidRDefault="00973C12" w:rsidP="00973C12">
            <w:pPr>
              <w:rPr>
                <w:b/>
                <w:bCs/>
                <w:color w:val="000000" w:themeColor="text1"/>
                <w:sz w:val="20"/>
              </w:rPr>
            </w:pPr>
          </w:p>
        </w:tc>
      </w:tr>
      <w:tr w:rsidR="00876180" w:rsidRPr="005B473E" w14:paraId="4D1D7696" w14:textId="77777777" w:rsidTr="00973C12">
        <w:tc>
          <w:tcPr>
            <w:tcW w:w="1701" w:type="dxa"/>
            <w:tcBorders>
              <w:top w:val="nil"/>
              <w:bottom w:val="nil"/>
            </w:tcBorders>
          </w:tcPr>
          <w:p w14:paraId="217A2EE8" w14:textId="77777777" w:rsidR="00876180" w:rsidRDefault="00876180" w:rsidP="00664051">
            <w:pPr>
              <w:rPr>
                <w:spacing w:val="0"/>
                <w:sz w:val="20"/>
              </w:rPr>
            </w:pPr>
            <w:r w:rsidRPr="00973C12">
              <w:rPr>
                <w:spacing w:val="0"/>
                <w:sz w:val="20"/>
              </w:rPr>
              <w:t>Vegetation percentage cover</w:t>
            </w:r>
          </w:p>
          <w:p w14:paraId="5E58A422" w14:textId="77777777" w:rsidR="00973C12" w:rsidRPr="00973C12" w:rsidRDefault="00973C12" w:rsidP="00664051">
            <w:pPr>
              <w:rPr>
                <w:spacing w:val="0"/>
                <w:sz w:val="20"/>
              </w:rPr>
            </w:pPr>
          </w:p>
        </w:tc>
        <w:tc>
          <w:tcPr>
            <w:tcW w:w="142" w:type="dxa"/>
            <w:tcBorders>
              <w:top w:val="nil"/>
              <w:bottom w:val="nil"/>
            </w:tcBorders>
          </w:tcPr>
          <w:p w14:paraId="099DA2F7" w14:textId="77777777" w:rsidR="00876180" w:rsidRPr="00973C12" w:rsidRDefault="00876180" w:rsidP="00664051">
            <w:pPr>
              <w:rPr>
                <w:color w:val="000000" w:themeColor="text1"/>
                <w:sz w:val="20"/>
              </w:rPr>
            </w:pPr>
          </w:p>
        </w:tc>
        <w:tc>
          <w:tcPr>
            <w:tcW w:w="851" w:type="dxa"/>
            <w:tcBorders>
              <w:top w:val="nil"/>
              <w:bottom w:val="nil"/>
            </w:tcBorders>
          </w:tcPr>
          <w:p w14:paraId="7F81A5CF" w14:textId="77777777" w:rsidR="00876180" w:rsidRPr="00973C12" w:rsidRDefault="00876180" w:rsidP="00664051">
            <w:pPr>
              <w:rPr>
                <w:color w:val="000000" w:themeColor="text1"/>
                <w:spacing w:val="0"/>
                <w:sz w:val="20"/>
              </w:rPr>
            </w:pPr>
            <w:r w:rsidRPr="00973C12">
              <w:rPr>
                <w:color w:val="000000" w:themeColor="text1"/>
                <w:spacing w:val="0"/>
                <w:sz w:val="20"/>
              </w:rPr>
              <w:t>LMM</w:t>
            </w:r>
          </w:p>
        </w:tc>
        <w:tc>
          <w:tcPr>
            <w:tcW w:w="992" w:type="dxa"/>
            <w:tcBorders>
              <w:top w:val="nil"/>
              <w:bottom w:val="nil"/>
            </w:tcBorders>
          </w:tcPr>
          <w:p w14:paraId="2BC2EC5D" w14:textId="651C938C" w:rsidR="00876180" w:rsidRPr="00973C12" w:rsidRDefault="00876180" w:rsidP="00664051">
            <w:pPr>
              <w:rPr>
                <w:b/>
                <w:bCs/>
                <w:color w:val="000000" w:themeColor="text1"/>
                <w:spacing w:val="0"/>
                <w:sz w:val="20"/>
              </w:rPr>
            </w:pPr>
            <w:r w:rsidRPr="00973C12">
              <w:rPr>
                <w:b/>
                <w:bCs/>
                <w:color w:val="000000" w:themeColor="text1"/>
                <w:spacing w:val="0"/>
                <w:sz w:val="20"/>
              </w:rPr>
              <w:t>F=15.</w:t>
            </w:r>
            <w:r w:rsidR="00006AE7" w:rsidRPr="00973C12">
              <w:rPr>
                <w:b/>
                <w:bCs/>
                <w:color w:val="000000" w:themeColor="text1"/>
                <w:spacing w:val="0"/>
                <w:sz w:val="20"/>
              </w:rPr>
              <w:t>6</w:t>
            </w:r>
          </w:p>
        </w:tc>
        <w:tc>
          <w:tcPr>
            <w:tcW w:w="992" w:type="dxa"/>
            <w:tcBorders>
              <w:top w:val="nil"/>
              <w:bottom w:val="nil"/>
            </w:tcBorders>
          </w:tcPr>
          <w:p w14:paraId="6FF2707E" w14:textId="77777777" w:rsidR="00876180" w:rsidRPr="00973C12" w:rsidRDefault="00876180" w:rsidP="00664051">
            <w:pPr>
              <w:rPr>
                <w:b/>
                <w:bCs/>
                <w:color w:val="000000" w:themeColor="text1"/>
                <w:spacing w:val="0"/>
                <w:sz w:val="20"/>
              </w:rPr>
            </w:pPr>
            <w:r w:rsidRPr="00973C12">
              <w:rPr>
                <w:b/>
                <w:bCs/>
                <w:color w:val="000000" w:themeColor="text1"/>
                <w:spacing w:val="0"/>
                <w:sz w:val="20"/>
              </w:rPr>
              <w:t>&lt;0.001</w:t>
            </w:r>
          </w:p>
        </w:tc>
        <w:tc>
          <w:tcPr>
            <w:tcW w:w="992" w:type="dxa"/>
            <w:tcBorders>
              <w:top w:val="nil"/>
              <w:bottom w:val="nil"/>
            </w:tcBorders>
          </w:tcPr>
          <w:p w14:paraId="42D28144" w14:textId="0FEBE83D" w:rsidR="00876180" w:rsidRPr="00973C12" w:rsidRDefault="00876180" w:rsidP="00664051">
            <w:pPr>
              <w:rPr>
                <w:color w:val="000000" w:themeColor="text1"/>
                <w:spacing w:val="0"/>
                <w:sz w:val="20"/>
              </w:rPr>
            </w:pPr>
            <w:r w:rsidRPr="00973C12">
              <w:rPr>
                <w:color w:val="000000" w:themeColor="text1"/>
                <w:spacing w:val="0"/>
                <w:sz w:val="20"/>
              </w:rPr>
              <w:t>F=0.</w:t>
            </w:r>
            <w:r w:rsidR="00006AE7" w:rsidRPr="00973C12">
              <w:rPr>
                <w:color w:val="000000" w:themeColor="text1"/>
                <w:spacing w:val="0"/>
                <w:sz w:val="20"/>
              </w:rPr>
              <w:t>7</w:t>
            </w:r>
          </w:p>
        </w:tc>
        <w:tc>
          <w:tcPr>
            <w:tcW w:w="1276" w:type="dxa"/>
            <w:tcBorders>
              <w:top w:val="nil"/>
              <w:bottom w:val="nil"/>
            </w:tcBorders>
          </w:tcPr>
          <w:p w14:paraId="20B5F256" w14:textId="58541CE3" w:rsidR="00876180" w:rsidRPr="00973C12" w:rsidRDefault="00006AE7" w:rsidP="00664051">
            <w:pPr>
              <w:rPr>
                <w:color w:val="000000" w:themeColor="text1"/>
                <w:spacing w:val="0"/>
                <w:sz w:val="20"/>
              </w:rPr>
            </w:pPr>
            <w:r w:rsidRPr="00973C12">
              <w:rPr>
                <w:color w:val="000000" w:themeColor="text1"/>
                <w:spacing w:val="0"/>
                <w:sz w:val="20"/>
              </w:rPr>
              <w:t>-</w:t>
            </w:r>
          </w:p>
        </w:tc>
        <w:tc>
          <w:tcPr>
            <w:tcW w:w="1134" w:type="dxa"/>
            <w:tcBorders>
              <w:top w:val="nil"/>
              <w:bottom w:val="nil"/>
            </w:tcBorders>
          </w:tcPr>
          <w:p w14:paraId="7F1E7E8B" w14:textId="7B46909D" w:rsidR="00876180" w:rsidRPr="00973C12" w:rsidRDefault="00876180" w:rsidP="00664051">
            <w:pPr>
              <w:rPr>
                <w:b/>
                <w:bCs/>
                <w:color w:val="000000" w:themeColor="text1"/>
                <w:spacing w:val="0"/>
                <w:sz w:val="20"/>
              </w:rPr>
            </w:pPr>
            <w:r w:rsidRPr="00973C12">
              <w:rPr>
                <w:b/>
                <w:bCs/>
                <w:color w:val="000000" w:themeColor="text1"/>
                <w:spacing w:val="0"/>
                <w:sz w:val="20"/>
              </w:rPr>
              <w:t>F=5.</w:t>
            </w:r>
            <w:r w:rsidR="00006AE7" w:rsidRPr="00973C12">
              <w:rPr>
                <w:b/>
                <w:bCs/>
                <w:color w:val="000000" w:themeColor="text1"/>
                <w:spacing w:val="0"/>
                <w:sz w:val="20"/>
              </w:rPr>
              <w:t>7</w:t>
            </w:r>
          </w:p>
        </w:tc>
        <w:tc>
          <w:tcPr>
            <w:tcW w:w="855" w:type="dxa"/>
            <w:tcBorders>
              <w:top w:val="nil"/>
              <w:bottom w:val="nil"/>
            </w:tcBorders>
          </w:tcPr>
          <w:p w14:paraId="4FE98844" w14:textId="77777777" w:rsidR="00876180" w:rsidRPr="00973C12" w:rsidRDefault="00876180" w:rsidP="00664051">
            <w:pPr>
              <w:rPr>
                <w:b/>
                <w:bCs/>
                <w:color w:val="000000" w:themeColor="text1"/>
                <w:spacing w:val="0"/>
                <w:sz w:val="20"/>
              </w:rPr>
            </w:pPr>
            <w:r w:rsidRPr="00973C12">
              <w:rPr>
                <w:b/>
                <w:bCs/>
                <w:color w:val="000000" w:themeColor="text1"/>
                <w:spacing w:val="0"/>
                <w:sz w:val="20"/>
              </w:rPr>
              <w:t>0.007</w:t>
            </w:r>
          </w:p>
        </w:tc>
      </w:tr>
      <w:tr w:rsidR="00876180" w:rsidRPr="005B473E" w14:paraId="784B0748" w14:textId="77777777" w:rsidTr="00973C12">
        <w:tc>
          <w:tcPr>
            <w:tcW w:w="1701" w:type="dxa"/>
            <w:tcBorders>
              <w:top w:val="nil"/>
              <w:bottom w:val="nil"/>
            </w:tcBorders>
          </w:tcPr>
          <w:p w14:paraId="7E5B492E" w14:textId="77777777" w:rsidR="00876180" w:rsidRPr="00973C12" w:rsidRDefault="00876180" w:rsidP="00664051">
            <w:pPr>
              <w:rPr>
                <w:spacing w:val="0"/>
                <w:sz w:val="20"/>
              </w:rPr>
            </w:pPr>
            <w:r w:rsidRPr="00973C12">
              <w:rPr>
                <w:spacing w:val="0"/>
                <w:sz w:val="20"/>
              </w:rPr>
              <w:t>Leaf litter percentage cover</w:t>
            </w:r>
          </w:p>
        </w:tc>
        <w:tc>
          <w:tcPr>
            <w:tcW w:w="142" w:type="dxa"/>
            <w:tcBorders>
              <w:top w:val="nil"/>
              <w:bottom w:val="nil"/>
            </w:tcBorders>
          </w:tcPr>
          <w:p w14:paraId="0F13711C" w14:textId="77777777" w:rsidR="00876180" w:rsidRPr="00973C12" w:rsidRDefault="00876180" w:rsidP="00664051">
            <w:pPr>
              <w:rPr>
                <w:color w:val="000000" w:themeColor="text1"/>
                <w:sz w:val="20"/>
              </w:rPr>
            </w:pPr>
          </w:p>
        </w:tc>
        <w:tc>
          <w:tcPr>
            <w:tcW w:w="851" w:type="dxa"/>
            <w:tcBorders>
              <w:top w:val="nil"/>
              <w:bottom w:val="nil"/>
            </w:tcBorders>
          </w:tcPr>
          <w:p w14:paraId="77E6FB56" w14:textId="77777777" w:rsidR="00876180" w:rsidRPr="00973C12" w:rsidRDefault="00876180" w:rsidP="00664051">
            <w:pPr>
              <w:rPr>
                <w:color w:val="000000" w:themeColor="text1"/>
                <w:spacing w:val="0"/>
                <w:sz w:val="20"/>
              </w:rPr>
            </w:pPr>
            <w:r w:rsidRPr="00973C12">
              <w:rPr>
                <w:color w:val="000000" w:themeColor="text1"/>
                <w:spacing w:val="0"/>
                <w:sz w:val="20"/>
              </w:rPr>
              <w:t>LMM</w:t>
            </w:r>
          </w:p>
        </w:tc>
        <w:tc>
          <w:tcPr>
            <w:tcW w:w="992" w:type="dxa"/>
            <w:tcBorders>
              <w:top w:val="nil"/>
              <w:bottom w:val="nil"/>
            </w:tcBorders>
          </w:tcPr>
          <w:p w14:paraId="73450CF9" w14:textId="0D4A9B7F" w:rsidR="00876180" w:rsidRPr="00973C12" w:rsidRDefault="00876180" w:rsidP="00664051">
            <w:pPr>
              <w:rPr>
                <w:b/>
                <w:bCs/>
                <w:color w:val="000000" w:themeColor="text1"/>
                <w:spacing w:val="0"/>
                <w:sz w:val="20"/>
              </w:rPr>
            </w:pPr>
            <w:r w:rsidRPr="00973C12">
              <w:rPr>
                <w:b/>
                <w:bCs/>
                <w:color w:val="000000" w:themeColor="text1"/>
                <w:spacing w:val="0"/>
                <w:sz w:val="20"/>
              </w:rPr>
              <w:t xml:space="preserve">F=20.0 </w:t>
            </w:r>
          </w:p>
        </w:tc>
        <w:tc>
          <w:tcPr>
            <w:tcW w:w="992" w:type="dxa"/>
            <w:tcBorders>
              <w:top w:val="nil"/>
              <w:bottom w:val="nil"/>
            </w:tcBorders>
          </w:tcPr>
          <w:p w14:paraId="3B0F9AAD" w14:textId="77777777" w:rsidR="00876180" w:rsidRPr="00973C12" w:rsidRDefault="00876180" w:rsidP="00664051">
            <w:pPr>
              <w:rPr>
                <w:b/>
                <w:bCs/>
                <w:color w:val="000000" w:themeColor="text1"/>
                <w:spacing w:val="0"/>
                <w:sz w:val="20"/>
              </w:rPr>
            </w:pPr>
            <w:r w:rsidRPr="00973C12">
              <w:rPr>
                <w:b/>
                <w:bCs/>
                <w:color w:val="000000" w:themeColor="text1"/>
                <w:spacing w:val="0"/>
                <w:sz w:val="20"/>
              </w:rPr>
              <w:t>&lt;0.001</w:t>
            </w:r>
          </w:p>
        </w:tc>
        <w:tc>
          <w:tcPr>
            <w:tcW w:w="992" w:type="dxa"/>
            <w:tcBorders>
              <w:top w:val="nil"/>
              <w:bottom w:val="nil"/>
            </w:tcBorders>
          </w:tcPr>
          <w:p w14:paraId="60ADC02E" w14:textId="56B4A095" w:rsidR="00876180" w:rsidRPr="00973C12" w:rsidRDefault="00876180" w:rsidP="00664051">
            <w:pPr>
              <w:rPr>
                <w:color w:val="000000" w:themeColor="text1"/>
                <w:spacing w:val="0"/>
                <w:sz w:val="20"/>
              </w:rPr>
            </w:pPr>
            <w:r w:rsidRPr="00973C12">
              <w:rPr>
                <w:color w:val="000000" w:themeColor="text1"/>
                <w:spacing w:val="0"/>
                <w:sz w:val="20"/>
              </w:rPr>
              <w:t>F=</w:t>
            </w:r>
            <w:r w:rsidRPr="00973C12">
              <w:rPr>
                <w:sz w:val="20"/>
              </w:rPr>
              <w:t xml:space="preserve"> </w:t>
            </w:r>
            <w:r w:rsidRPr="00973C12">
              <w:rPr>
                <w:color w:val="000000" w:themeColor="text1"/>
                <w:spacing w:val="0"/>
                <w:sz w:val="20"/>
              </w:rPr>
              <w:t xml:space="preserve">0.8 </w:t>
            </w:r>
          </w:p>
        </w:tc>
        <w:tc>
          <w:tcPr>
            <w:tcW w:w="1276" w:type="dxa"/>
            <w:tcBorders>
              <w:top w:val="nil"/>
              <w:bottom w:val="nil"/>
            </w:tcBorders>
          </w:tcPr>
          <w:p w14:paraId="04B27CAE" w14:textId="30E4382F" w:rsidR="00876180" w:rsidRPr="00973C12" w:rsidRDefault="00006AE7" w:rsidP="00664051">
            <w:pPr>
              <w:rPr>
                <w:color w:val="000000" w:themeColor="text1"/>
                <w:spacing w:val="0"/>
                <w:sz w:val="20"/>
              </w:rPr>
            </w:pPr>
            <w:r w:rsidRPr="00973C12">
              <w:rPr>
                <w:color w:val="000000" w:themeColor="text1"/>
                <w:spacing w:val="0"/>
                <w:sz w:val="20"/>
              </w:rPr>
              <w:t>-</w:t>
            </w:r>
          </w:p>
        </w:tc>
        <w:tc>
          <w:tcPr>
            <w:tcW w:w="1134" w:type="dxa"/>
            <w:tcBorders>
              <w:top w:val="nil"/>
              <w:bottom w:val="nil"/>
            </w:tcBorders>
          </w:tcPr>
          <w:p w14:paraId="4E65DC21" w14:textId="00F01FCE" w:rsidR="00876180" w:rsidRPr="00973C12" w:rsidRDefault="00876180" w:rsidP="00664051">
            <w:pPr>
              <w:rPr>
                <w:b/>
                <w:bCs/>
                <w:color w:val="000000" w:themeColor="text1"/>
                <w:spacing w:val="0"/>
                <w:sz w:val="20"/>
              </w:rPr>
            </w:pPr>
            <w:r w:rsidRPr="00973C12">
              <w:rPr>
                <w:b/>
                <w:bCs/>
                <w:color w:val="000000" w:themeColor="text1"/>
                <w:spacing w:val="0"/>
                <w:sz w:val="20"/>
              </w:rPr>
              <w:t>F=8.</w:t>
            </w:r>
            <w:r w:rsidR="00006AE7" w:rsidRPr="00973C12">
              <w:rPr>
                <w:b/>
                <w:bCs/>
                <w:color w:val="000000" w:themeColor="text1"/>
                <w:spacing w:val="0"/>
                <w:sz w:val="20"/>
              </w:rPr>
              <w:t>8</w:t>
            </w:r>
          </w:p>
        </w:tc>
        <w:tc>
          <w:tcPr>
            <w:tcW w:w="855" w:type="dxa"/>
            <w:tcBorders>
              <w:top w:val="nil"/>
              <w:bottom w:val="nil"/>
            </w:tcBorders>
          </w:tcPr>
          <w:p w14:paraId="34BAAB51" w14:textId="77777777" w:rsidR="00876180" w:rsidRPr="00973C12" w:rsidRDefault="00876180" w:rsidP="00664051">
            <w:pPr>
              <w:rPr>
                <w:b/>
                <w:bCs/>
                <w:color w:val="000000" w:themeColor="text1"/>
                <w:spacing w:val="0"/>
                <w:sz w:val="20"/>
              </w:rPr>
            </w:pPr>
            <w:r w:rsidRPr="00973C12">
              <w:rPr>
                <w:b/>
                <w:bCs/>
                <w:color w:val="000000" w:themeColor="text1"/>
                <w:spacing w:val="0"/>
                <w:sz w:val="20"/>
              </w:rPr>
              <w:t>0.001</w:t>
            </w:r>
          </w:p>
        </w:tc>
      </w:tr>
      <w:tr w:rsidR="00876180" w:rsidRPr="00B05983" w14:paraId="7F468D86" w14:textId="77777777" w:rsidTr="00973C12">
        <w:tc>
          <w:tcPr>
            <w:tcW w:w="1701" w:type="dxa"/>
            <w:tcBorders>
              <w:top w:val="nil"/>
              <w:bottom w:val="nil"/>
            </w:tcBorders>
          </w:tcPr>
          <w:p w14:paraId="71635295" w14:textId="65D20BC8" w:rsidR="00876180" w:rsidRPr="00973C12" w:rsidRDefault="00876180" w:rsidP="00664051">
            <w:pPr>
              <w:rPr>
                <w:spacing w:val="0"/>
                <w:sz w:val="20"/>
              </w:rPr>
            </w:pPr>
          </w:p>
        </w:tc>
        <w:tc>
          <w:tcPr>
            <w:tcW w:w="142" w:type="dxa"/>
            <w:tcBorders>
              <w:top w:val="nil"/>
              <w:bottom w:val="nil"/>
            </w:tcBorders>
          </w:tcPr>
          <w:p w14:paraId="0A642108" w14:textId="77777777" w:rsidR="00876180" w:rsidRPr="00973C12" w:rsidRDefault="00876180" w:rsidP="00664051">
            <w:pPr>
              <w:rPr>
                <w:color w:val="000000" w:themeColor="text1"/>
                <w:sz w:val="20"/>
              </w:rPr>
            </w:pPr>
          </w:p>
        </w:tc>
        <w:tc>
          <w:tcPr>
            <w:tcW w:w="851" w:type="dxa"/>
            <w:tcBorders>
              <w:top w:val="nil"/>
              <w:bottom w:val="nil"/>
            </w:tcBorders>
          </w:tcPr>
          <w:p w14:paraId="3E53EFF8" w14:textId="1E094CBF" w:rsidR="00876180" w:rsidRPr="00973C12" w:rsidRDefault="00876180" w:rsidP="00664051">
            <w:pPr>
              <w:rPr>
                <w:color w:val="000000" w:themeColor="text1"/>
                <w:spacing w:val="0"/>
                <w:sz w:val="20"/>
              </w:rPr>
            </w:pPr>
          </w:p>
        </w:tc>
        <w:tc>
          <w:tcPr>
            <w:tcW w:w="992" w:type="dxa"/>
            <w:tcBorders>
              <w:top w:val="nil"/>
              <w:bottom w:val="nil"/>
            </w:tcBorders>
          </w:tcPr>
          <w:p w14:paraId="3529E28C" w14:textId="2AEB402A" w:rsidR="00876180" w:rsidRPr="00973C12" w:rsidRDefault="00876180" w:rsidP="00664051">
            <w:pPr>
              <w:rPr>
                <w:b/>
                <w:bCs/>
                <w:color w:val="000000" w:themeColor="text1"/>
                <w:spacing w:val="0"/>
                <w:sz w:val="20"/>
              </w:rPr>
            </w:pPr>
          </w:p>
        </w:tc>
        <w:tc>
          <w:tcPr>
            <w:tcW w:w="992" w:type="dxa"/>
            <w:tcBorders>
              <w:top w:val="nil"/>
              <w:bottom w:val="nil"/>
            </w:tcBorders>
          </w:tcPr>
          <w:p w14:paraId="22E4EC74" w14:textId="5ABD4ACB" w:rsidR="00876180" w:rsidRPr="00973C12" w:rsidRDefault="00876180" w:rsidP="00664051">
            <w:pPr>
              <w:rPr>
                <w:b/>
                <w:bCs/>
                <w:color w:val="000000" w:themeColor="text1"/>
                <w:spacing w:val="0"/>
                <w:sz w:val="20"/>
              </w:rPr>
            </w:pPr>
          </w:p>
        </w:tc>
        <w:tc>
          <w:tcPr>
            <w:tcW w:w="992" w:type="dxa"/>
            <w:tcBorders>
              <w:top w:val="nil"/>
              <w:bottom w:val="nil"/>
            </w:tcBorders>
          </w:tcPr>
          <w:p w14:paraId="434FDE94" w14:textId="2E6B0576" w:rsidR="00876180" w:rsidRPr="00973C12" w:rsidRDefault="00876180" w:rsidP="00664051">
            <w:pPr>
              <w:rPr>
                <w:b/>
                <w:bCs/>
                <w:color w:val="000000" w:themeColor="text1"/>
                <w:spacing w:val="0"/>
                <w:sz w:val="20"/>
              </w:rPr>
            </w:pPr>
          </w:p>
        </w:tc>
        <w:tc>
          <w:tcPr>
            <w:tcW w:w="1276" w:type="dxa"/>
            <w:tcBorders>
              <w:top w:val="nil"/>
              <w:bottom w:val="nil"/>
            </w:tcBorders>
          </w:tcPr>
          <w:p w14:paraId="6A1AB5B2" w14:textId="5BC84E27" w:rsidR="00876180" w:rsidRPr="00973C12" w:rsidRDefault="00876180" w:rsidP="00664051">
            <w:pPr>
              <w:rPr>
                <w:b/>
                <w:bCs/>
                <w:color w:val="000000" w:themeColor="text1"/>
                <w:spacing w:val="0"/>
                <w:sz w:val="20"/>
              </w:rPr>
            </w:pPr>
          </w:p>
        </w:tc>
        <w:tc>
          <w:tcPr>
            <w:tcW w:w="1134" w:type="dxa"/>
            <w:tcBorders>
              <w:top w:val="nil"/>
              <w:bottom w:val="nil"/>
            </w:tcBorders>
          </w:tcPr>
          <w:p w14:paraId="1DB95704" w14:textId="3E68F693" w:rsidR="00876180" w:rsidRPr="00973C12" w:rsidRDefault="00876180" w:rsidP="00664051">
            <w:pPr>
              <w:rPr>
                <w:b/>
                <w:bCs/>
                <w:color w:val="000000" w:themeColor="text1"/>
                <w:spacing w:val="0"/>
                <w:sz w:val="20"/>
              </w:rPr>
            </w:pPr>
          </w:p>
        </w:tc>
        <w:tc>
          <w:tcPr>
            <w:tcW w:w="855" w:type="dxa"/>
            <w:tcBorders>
              <w:top w:val="nil"/>
              <w:bottom w:val="nil"/>
            </w:tcBorders>
          </w:tcPr>
          <w:p w14:paraId="6A4BF6C3" w14:textId="5FA7AB71" w:rsidR="00876180" w:rsidRPr="00973C12" w:rsidRDefault="00876180" w:rsidP="00664051">
            <w:pPr>
              <w:rPr>
                <w:b/>
                <w:bCs/>
                <w:color w:val="000000" w:themeColor="text1"/>
                <w:spacing w:val="0"/>
                <w:sz w:val="20"/>
              </w:rPr>
            </w:pPr>
          </w:p>
        </w:tc>
      </w:tr>
      <w:tr w:rsidR="00876180" w:rsidRPr="00B05983" w14:paraId="37E69B9E" w14:textId="77777777" w:rsidTr="00973C12">
        <w:tc>
          <w:tcPr>
            <w:tcW w:w="1701" w:type="dxa"/>
            <w:tcBorders>
              <w:top w:val="nil"/>
              <w:bottom w:val="nil"/>
            </w:tcBorders>
          </w:tcPr>
          <w:p w14:paraId="50B04317" w14:textId="2942A4A1" w:rsidR="00973C12" w:rsidRPr="00973C12" w:rsidRDefault="00876180" w:rsidP="00664051">
            <w:pPr>
              <w:rPr>
                <w:spacing w:val="0"/>
                <w:sz w:val="20"/>
              </w:rPr>
            </w:pPr>
            <w:r w:rsidRPr="00973C12">
              <w:rPr>
                <w:spacing w:val="0"/>
                <w:sz w:val="20"/>
              </w:rPr>
              <w:t>Soil moisture (2015)</w:t>
            </w:r>
          </w:p>
        </w:tc>
        <w:tc>
          <w:tcPr>
            <w:tcW w:w="142" w:type="dxa"/>
            <w:tcBorders>
              <w:top w:val="nil"/>
              <w:bottom w:val="nil"/>
            </w:tcBorders>
          </w:tcPr>
          <w:p w14:paraId="150ABB79" w14:textId="77777777" w:rsidR="00876180" w:rsidRPr="00973C12" w:rsidRDefault="00876180" w:rsidP="00664051">
            <w:pPr>
              <w:rPr>
                <w:color w:val="000000" w:themeColor="text1"/>
                <w:sz w:val="20"/>
              </w:rPr>
            </w:pPr>
          </w:p>
        </w:tc>
        <w:tc>
          <w:tcPr>
            <w:tcW w:w="851" w:type="dxa"/>
            <w:tcBorders>
              <w:top w:val="nil"/>
              <w:bottom w:val="nil"/>
            </w:tcBorders>
          </w:tcPr>
          <w:p w14:paraId="57C6DCEF" w14:textId="77777777" w:rsidR="00876180" w:rsidRPr="00973C12" w:rsidRDefault="00876180" w:rsidP="00664051">
            <w:pPr>
              <w:rPr>
                <w:color w:val="000000" w:themeColor="text1"/>
                <w:spacing w:val="0"/>
                <w:sz w:val="20"/>
              </w:rPr>
            </w:pPr>
            <w:r w:rsidRPr="00973C12">
              <w:rPr>
                <w:color w:val="000000" w:themeColor="text1"/>
                <w:spacing w:val="0"/>
                <w:sz w:val="20"/>
              </w:rPr>
              <w:t>LMM</w:t>
            </w:r>
          </w:p>
        </w:tc>
        <w:tc>
          <w:tcPr>
            <w:tcW w:w="992" w:type="dxa"/>
            <w:tcBorders>
              <w:top w:val="nil"/>
              <w:bottom w:val="nil"/>
            </w:tcBorders>
          </w:tcPr>
          <w:p w14:paraId="03169DB6" w14:textId="0C316945" w:rsidR="00876180" w:rsidRPr="00973C12" w:rsidRDefault="00876180" w:rsidP="00664051">
            <w:pPr>
              <w:rPr>
                <w:color w:val="000000" w:themeColor="text1"/>
                <w:spacing w:val="0"/>
                <w:sz w:val="20"/>
              </w:rPr>
            </w:pPr>
            <w:r w:rsidRPr="00973C12">
              <w:rPr>
                <w:color w:val="000000" w:themeColor="text1"/>
                <w:spacing w:val="0"/>
                <w:sz w:val="20"/>
              </w:rPr>
              <w:t>F=0.0</w:t>
            </w:r>
            <w:r w:rsidR="00006AE7" w:rsidRPr="00973C12">
              <w:rPr>
                <w:color w:val="000000" w:themeColor="text1"/>
                <w:spacing w:val="0"/>
                <w:sz w:val="20"/>
              </w:rPr>
              <w:t>8</w:t>
            </w:r>
            <w:r w:rsidRPr="00973C12">
              <w:rPr>
                <w:color w:val="000000" w:themeColor="text1"/>
                <w:spacing w:val="0"/>
                <w:sz w:val="20"/>
              </w:rPr>
              <w:t xml:space="preserve"> </w:t>
            </w:r>
          </w:p>
        </w:tc>
        <w:tc>
          <w:tcPr>
            <w:tcW w:w="992" w:type="dxa"/>
            <w:tcBorders>
              <w:top w:val="nil"/>
              <w:bottom w:val="nil"/>
            </w:tcBorders>
          </w:tcPr>
          <w:p w14:paraId="15ACFD47" w14:textId="535E4FD3" w:rsidR="00876180" w:rsidRPr="00973C12" w:rsidRDefault="00006AE7" w:rsidP="00664051">
            <w:pPr>
              <w:rPr>
                <w:color w:val="000000" w:themeColor="text1"/>
                <w:spacing w:val="0"/>
                <w:sz w:val="20"/>
              </w:rPr>
            </w:pPr>
            <w:r w:rsidRPr="00973C12">
              <w:rPr>
                <w:color w:val="000000" w:themeColor="text1"/>
                <w:spacing w:val="0"/>
                <w:sz w:val="20"/>
              </w:rPr>
              <w:t>-</w:t>
            </w:r>
          </w:p>
        </w:tc>
        <w:tc>
          <w:tcPr>
            <w:tcW w:w="992" w:type="dxa"/>
            <w:tcBorders>
              <w:top w:val="nil"/>
              <w:bottom w:val="nil"/>
            </w:tcBorders>
          </w:tcPr>
          <w:p w14:paraId="287D3C14" w14:textId="766EF1BF"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1276" w:type="dxa"/>
            <w:tcBorders>
              <w:top w:val="nil"/>
              <w:bottom w:val="nil"/>
            </w:tcBorders>
          </w:tcPr>
          <w:p w14:paraId="677686FB" w14:textId="1C46D32B"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1134" w:type="dxa"/>
            <w:tcBorders>
              <w:top w:val="nil"/>
              <w:bottom w:val="nil"/>
            </w:tcBorders>
          </w:tcPr>
          <w:p w14:paraId="49254278" w14:textId="56A27CDD"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855" w:type="dxa"/>
            <w:tcBorders>
              <w:top w:val="nil"/>
              <w:bottom w:val="nil"/>
            </w:tcBorders>
          </w:tcPr>
          <w:p w14:paraId="3573D607" w14:textId="34CCC569" w:rsidR="00876180" w:rsidRPr="00973C12" w:rsidRDefault="00006AE7" w:rsidP="00664051">
            <w:pPr>
              <w:rPr>
                <w:color w:val="000000" w:themeColor="text1"/>
                <w:spacing w:val="0"/>
                <w:sz w:val="20"/>
              </w:rPr>
            </w:pPr>
            <w:r w:rsidRPr="00973C12">
              <w:rPr>
                <w:color w:val="000000" w:themeColor="text1"/>
                <w:spacing w:val="0"/>
                <w:sz w:val="20"/>
              </w:rPr>
              <w:t>Not tested</w:t>
            </w:r>
          </w:p>
        </w:tc>
      </w:tr>
      <w:tr w:rsidR="00876180" w:rsidRPr="001734C3" w14:paraId="7C9EE6AE" w14:textId="77777777" w:rsidTr="00973C12">
        <w:tc>
          <w:tcPr>
            <w:tcW w:w="1701" w:type="dxa"/>
            <w:tcBorders>
              <w:top w:val="nil"/>
              <w:bottom w:val="single" w:sz="4" w:space="0" w:color="auto"/>
            </w:tcBorders>
          </w:tcPr>
          <w:p w14:paraId="24ECC468" w14:textId="77777777" w:rsidR="00876180" w:rsidRPr="00973C12" w:rsidRDefault="00876180" w:rsidP="00664051">
            <w:pPr>
              <w:rPr>
                <w:spacing w:val="0"/>
                <w:sz w:val="20"/>
              </w:rPr>
            </w:pPr>
            <w:r w:rsidRPr="00973C12">
              <w:rPr>
                <w:spacing w:val="0"/>
                <w:sz w:val="20"/>
              </w:rPr>
              <w:t>Soil moisture (2022)</w:t>
            </w:r>
          </w:p>
        </w:tc>
        <w:tc>
          <w:tcPr>
            <w:tcW w:w="142" w:type="dxa"/>
            <w:tcBorders>
              <w:top w:val="nil"/>
              <w:bottom w:val="single" w:sz="4" w:space="0" w:color="auto"/>
            </w:tcBorders>
          </w:tcPr>
          <w:p w14:paraId="2A37929D" w14:textId="77777777" w:rsidR="00876180" w:rsidRPr="00973C12" w:rsidRDefault="00876180" w:rsidP="00664051">
            <w:pPr>
              <w:rPr>
                <w:color w:val="000000" w:themeColor="text1"/>
                <w:sz w:val="20"/>
              </w:rPr>
            </w:pPr>
          </w:p>
        </w:tc>
        <w:tc>
          <w:tcPr>
            <w:tcW w:w="851" w:type="dxa"/>
            <w:tcBorders>
              <w:top w:val="nil"/>
              <w:bottom w:val="single" w:sz="4" w:space="0" w:color="auto"/>
            </w:tcBorders>
          </w:tcPr>
          <w:p w14:paraId="310059CB" w14:textId="77777777" w:rsidR="00876180" w:rsidRPr="00973C12" w:rsidRDefault="00876180" w:rsidP="00664051">
            <w:pPr>
              <w:rPr>
                <w:color w:val="000000" w:themeColor="text1"/>
                <w:spacing w:val="0"/>
                <w:sz w:val="20"/>
              </w:rPr>
            </w:pPr>
            <w:r w:rsidRPr="00973C12">
              <w:rPr>
                <w:color w:val="000000" w:themeColor="text1"/>
                <w:spacing w:val="0"/>
                <w:sz w:val="20"/>
              </w:rPr>
              <w:t>LMM</w:t>
            </w:r>
          </w:p>
        </w:tc>
        <w:tc>
          <w:tcPr>
            <w:tcW w:w="992" w:type="dxa"/>
            <w:tcBorders>
              <w:top w:val="nil"/>
              <w:bottom w:val="single" w:sz="4" w:space="0" w:color="auto"/>
            </w:tcBorders>
          </w:tcPr>
          <w:p w14:paraId="75818288" w14:textId="1665A2F9" w:rsidR="00876180" w:rsidRPr="00973C12" w:rsidRDefault="00876180" w:rsidP="00664051">
            <w:pPr>
              <w:rPr>
                <w:color w:val="000000" w:themeColor="text1"/>
                <w:spacing w:val="0"/>
                <w:sz w:val="20"/>
              </w:rPr>
            </w:pPr>
            <w:r w:rsidRPr="00973C12">
              <w:rPr>
                <w:color w:val="000000" w:themeColor="text1"/>
                <w:spacing w:val="0"/>
                <w:sz w:val="20"/>
              </w:rPr>
              <w:t xml:space="preserve">F=0.2 </w:t>
            </w:r>
          </w:p>
        </w:tc>
        <w:tc>
          <w:tcPr>
            <w:tcW w:w="992" w:type="dxa"/>
            <w:tcBorders>
              <w:top w:val="nil"/>
              <w:bottom w:val="single" w:sz="4" w:space="0" w:color="auto"/>
            </w:tcBorders>
          </w:tcPr>
          <w:p w14:paraId="047987AE" w14:textId="3B74C96D" w:rsidR="00876180" w:rsidRPr="00973C12" w:rsidRDefault="00006AE7" w:rsidP="00664051">
            <w:pPr>
              <w:rPr>
                <w:color w:val="000000" w:themeColor="text1"/>
                <w:spacing w:val="0"/>
                <w:sz w:val="20"/>
              </w:rPr>
            </w:pPr>
            <w:r w:rsidRPr="00973C12">
              <w:rPr>
                <w:color w:val="000000" w:themeColor="text1"/>
                <w:spacing w:val="0"/>
                <w:sz w:val="20"/>
              </w:rPr>
              <w:t>-</w:t>
            </w:r>
          </w:p>
        </w:tc>
        <w:tc>
          <w:tcPr>
            <w:tcW w:w="992" w:type="dxa"/>
            <w:tcBorders>
              <w:top w:val="nil"/>
              <w:bottom w:val="single" w:sz="4" w:space="0" w:color="auto"/>
            </w:tcBorders>
          </w:tcPr>
          <w:p w14:paraId="4556E3D2" w14:textId="562F4ED4"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1276" w:type="dxa"/>
            <w:tcBorders>
              <w:top w:val="nil"/>
              <w:bottom w:val="single" w:sz="4" w:space="0" w:color="auto"/>
            </w:tcBorders>
          </w:tcPr>
          <w:p w14:paraId="316EBF50" w14:textId="339AC49C"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1134" w:type="dxa"/>
            <w:tcBorders>
              <w:top w:val="nil"/>
              <w:bottom w:val="single" w:sz="4" w:space="0" w:color="auto"/>
            </w:tcBorders>
          </w:tcPr>
          <w:p w14:paraId="00AE399B" w14:textId="4BD6BB41" w:rsidR="00876180" w:rsidRPr="00973C12" w:rsidRDefault="00006AE7" w:rsidP="00664051">
            <w:pPr>
              <w:rPr>
                <w:color w:val="000000" w:themeColor="text1"/>
                <w:spacing w:val="0"/>
                <w:sz w:val="20"/>
              </w:rPr>
            </w:pPr>
            <w:r w:rsidRPr="00973C12">
              <w:rPr>
                <w:color w:val="000000" w:themeColor="text1"/>
                <w:spacing w:val="0"/>
                <w:sz w:val="20"/>
              </w:rPr>
              <w:t>Not tested</w:t>
            </w:r>
          </w:p>
        </w:tc>
        <w:tc>
          <w:tcPr>
            <w:tcW w:w="855" w:type="dxa"/>
            <w:tcBorders>
              <w:top w:val="nil"/>
              <w:bottom w:val="single" w:sz="4" w:space="0" w:color="auto"/>
            </w:tcBorders>
          </w:tcPr>
          <w:p w14:paraId="36E4A51C" w14:textId="116060F4" w:rsidR="00876180" w:rsidRPr="00973C12" w:rsidRDefault="00006AE7" w:rsidP="00664051">
            <w:pPr>
              <w:rPr>
                <w:color w:val="000000" w:themeColor="text1"/>
                <w:spacing w:val="0"/>
                <w:sz w:val="20"/>
              </w:rPr>
            </w:pPr>
            <w:r w:rsidRPr="00973C12">
              <w:rPr>
                <w:color w:val="000000" w:themeColor="text1"/>
                <w:spacing w:val="0"/>
                <w:sz w:val="20"/>
              </w:rPr>
              <w:t>Not tested</w:t>
            </w:r>
          </w:p>
        </w:tc>
      </w:tr>
    </w:tbl>
    <w:p w14:paraId="77049FC3" w14:textId="77777777" w:rsidR="00876180" w:rsidRPr="005D3FF5" w:rsidRDefault="00876180" w:rsidP="00876180">
      <w:r w:rsidRPr="005D3FF5">
        <w:t>*: a log transformation was done on the response variable to improve the model’s satisfaction of assumptions</w:t>
      </w:r>
    </w:p>
    <w:p w14:paraId="77946F47" w14:textId="77777777" w:rsidR="00876180" w:rsidRDefault="00876180" w:rsidP="00E34238">
      <w:pPr>
        <w:rPr>
          <w:sz w:val="24"/>
          <w:szCs w:val="24"/>
        </w:rPr>
      </w:pPr>
    </w:p>
    <w:p w14:paraId="6B03CDE3" w14:textId="578256BA" w:rsidR="008C58E1" w:rsidRDefault="008C58E1" w:rsidP="008C58E1">
      <w:pPr>
        <w:rPr>
          <w:sz w:val="24"/>
          <w:szCs w:val="24"/>
        </w:rPr>
      </w:pPr>
      <w:r w:rsidRPr="0032352A">
        <w:rPr>
          <w:b/>
          <w:bCs/>
          <w:sz w:val="24"/>
          <w:szCs w:val="24"/>
        </w:rPr>
        <w:t xml:space="preserve">Table </w:t>
      </w:r>
      <w:r w:rsidR="00B828CF">
        <w:rPr>
          <w:b/>
          <w:bCs/>
          <w:sz w:val="24"/>
          <w:szCs w:val="24"/>
        </w:rPr>
        <w:t>7</w:t>
      </w:r>
      <w:r w:rsidRPr="0032352A">
        <w:rPr>
          <w:b/>
          <w:bCs/>
          <w:sz w:val="24"/>
          <w:szCs w:val="24"/>
        </w:rPr>
        <w:t>.</w:t>
      </w:r>
      <w:r>
        <w:rPr>
          <w:sz w:val="24"/>
          <w:szCs w:val="24"/>
        </w:rPr>
        <w:t xml:space="preserve"> Means (</w:t>
      </w:r>
      <w:r w:rsidRPr="00A754DB">
        <w:rPr>
          <w:sz w:val="24"/>
          <w:szCs w:val="24"/>
        </w:rPr>
        <w:t>±</w:t>
      </w:r>
      <w:r>
        <w:rPr>
          <w:sz w:val="24"/>
          <w:szCs w:val="24"/>
        </w:rPr>
        <w:t xml:space="preserve"> standard errors) of the environmental variables in the understory.</w:t>
      </w:r>
    </w:p>
    <w:p w14:paraId="0BFE8085" w14:textId="77777777" w:rsidR="008C58E1" w:rsidRDefault="008C58E1" w:rsidP="008C58E1"/>
    <w:tbl>
      <w:tblPr>
        <w:tblStyle w:val="TableGrid"/>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136"/>
        <w:gridCol w:w="1296"/>
        <w:gridCol w:w="100"/>
        <w:gridCol w:w="638"/>
        <w:gridCol w:w="1673"/>
        <w:gridCol w:w="1500"/>
        <w:gridCol w:w="1610"/>
      </w:tblGrid>
      <w:tr w:rsidR="000322DB" w:rsidRPr="00D2592B" w14:paraId="48957909" w14:textId="77777777" w:rsidTr="000322DB">
        <w:trPr>
          <w:trHeight w:val="290"/>
        </w:trPr>
        <w:tc>
          <w:tcPr>
            <w:tcW w:w="3096" w:type="dxa"/>
            <w:tcBorders>
              <w:top w:val="single" w:sz="4" w:space="0" w:color="auto"/>
            </w:tcBorders>
            <w:noWrap/>
          </w:tcPr>
          <w:p w14:paraId="3D9515F4" w14:textId="77777777" w:rsidR="008C58E1" w:rsidRPr="00065B93" w:rsidRDefault="008C58E1" w:rsidP="0016608F">
            <w:pPr>
              <w:rPr>
                <w:sz w:val="20"/>
              </w:rPr>
            </w:pPr>
          </w:p>
        </w:tc>
        <w:tc>
          <w:tcPr>
            <w:tcW w:w="148" w:type="dxa"/>
            <w:tcBorders>
              <w:top w:val="single" w:sz="4" w:space="0" w:color="auto"/>
            </w:tcBorders>
          </w:tcPr>
          <w:p w14:paraId="1B780EDB" w14:textId="77777777" w:rsidR="008C58E1" w:rsidRPr="00065B93" w:rsidRDefault="008C58E1" w:rsidP="0016608F">
            <w:pPr>
              <w:rPr>
                <w:color w:val="FF0000"/>
                <w:sz w:val="20"/>
              </w:rPr>
            </w:pPr>
          </w:p>
        </w:tc>
        <w:tc>
          <w:tcPr>
            <w:tcW w:w="1318" w:type="dxa"/>
            <w:tcBorders>
              <w:top w:val="single" w:sz="4" w:space="0" w:color="auto"/>
            </w:tcBorders>
          </w:tcPr>
          <w:p w14:paraId="67DE9989" w14:textId="77777777" w:rsidR="008C58E1" w:rsidRPr="00065B93" w:rsidRDefault="008C58E1" w:rsidP="0016608F">
            <w:pPr>
              <w:rPr>
                <w:color w:val="FF0000"/>
                <w:sz w:val="20"/>
              </w:rPr>
            </w:pPr>
            <w:r w:rsidRPr="00065B93">
              <w:rPr>
                <w:spacing w:val="0"/>
                <w:sz w:val="20"/>
              </w:rPr>
              <w:t>Unit</w:t>
            </w:r>
          </w:p>
        </w:tc>
        <w:tc>
          <w:tcPr>
            <w:tcW w:w="109" w:type="dxa"/>
            <w:tcBorders>
              <w:top w:val="single" w:sz="4" w:space="0" w:color="auto"/>
            </w:tcBorders>
          </w:tcPr>
          <w:p w14:paraId="61B4FC87" w14:textId="77777777" w:rsidR="008C58E1" w:rsidRPr="00065B93" w:rsidRDefault="008C58E1" w:rsidP="0016608F">
            <w:pPr>
              <w:rPr>
                <w:sz w:val="20"/>
              </w:rPr>
            </w:pPr>
          </w:p>
        </w:tc>
        <w:tc>
          <w:tcPr>
            <w:tcW w:w="659" w:type="dxa"/>
            <w:tcBorders>
              <w:top w:val="single" w:sz="4" w:space="0" w:color="auto"/>
              <w:left w:val="nil"/>
              <w:bottom w:val="nil"/>
              <w:right w:val="nil"/>
            </w:tcBorders>
          </w:tcPr>
          <w:p w14:paraId="7748A620" w14:textId="77777777" w:rsidR="008C58E1" w:rsidRPr="00065B93" w:rsidRDefault="008C58E1" w:rsidP="0016608F">
            <w:pPr>
              <w:rPr>
                <w:sz w:val="20"/>
              </w:rPr>
            </w:pPr>
            <w:r w:rsidRPr="00065B93">
              <w:rPr>
                <w:spacing w:val="0"/>
                <w:sz w:val="20"/>
              </w:rPr>
              <w:t>Year</w:t>
            </w:r>
          </w:p>
        </w:tc>
        <w:tc>
          <w:tcPr>
            <w:tcW w:w="1657" w:type="dxa"/>
            <w:tcBorders>
              <w:top w:val="single" w:sz="4" w:space="0" w:color="auto"/>
              <w:left w:val="nil"/>
              <w:bottom w:val="nil"/>
              <w:right w:val="nil"/>
            </w:tcBorders>
            <w:noWrap/>
          </w:tcPr>
          <w:p w14:paraId="391A06B9" w14:textId="77777777" w:rsidR="008C58E1" w:rsidRPr="00065B93" w:rsidRDefault="008C58E1" w:rsidP="0016608F">
            <w:pPr>
              <w:rPr>
                <w:color w:val="000000"/>
                <w:sz w:val="20"/>
              </w:rPr>
            </w:pPr>
            <w:r w:rsidRPr="00065B93">
              <w:rPr>
                <w:spacing w:val="0"/>
                <w:sz w:val="20"/>
              </w:rPr>
              <w:t>Forest</w:t>
            </w:r>
          </w:p>
        </w:tc>
        <w:tc>
          <w:tcPr>
            <w:tcW w:w="1484" w:type="dxa"/>
            <w:tcBorders>
              <w:top w:val="single" w:sz="4" w:space="0" w:color="auto"/>
              <w:left w:val="nil"/>
              <w:bottom w:val="nil"/>
              <w:right w:val="nil"/>
            </w:tcBorders>
            <w:noWrap/>
          </w:tcPr>
          <w:p w14:paraId="3680ACAB" w14:textId="77777777" w:rsidR="008C58E1" w:rsidRPr="00065B93" w:rsidRDefault="008C58E1" w:rsidP="0016608F">
            <w:pPr>
              <w:rPr>
                <w:color w:val="000000"/>
                <w:sz w:val="20"/>
              </w:rPr>
            </w:pPr>
            <w:r w:rsidRPr="00065B93">
              <w:rPr>
                <w:spacing w:val="0"/>
                <w:sz w:val="20"/>
              </w:rPr>
              <w:t>Salvaged</w:t>
            </w:r>
          </w:p>
        </w:tc>
        <w:tc>
          <w:tcPr>
            <w:tcW w:w="1594" w:type="dxa"/>
            <w:tcBorders>
              <w:top w:val="single" w:sz="4" w:space="0" w:color="auto"/>
              <w:left w:val="nil"/>
              <w:bottom w:val="nil"/>
              <w:right w:val="nil"/>
            </w:tcBorders>
            <w:noWrap/>
          </w:tcPr>
          <w:p w14:paraId="016CDE36" w14:textId="77777777" w:rsidR="008C58E1" w:rsidRPr="00065B93" w:rsidRDefault="008C58E1" w:rsidP="0016608F">
            <w:pPr>
              <w:rPr>
                <w:color w:val="000000"/>
                <w:sz w:val="20"/>
              </w:rPr>
            </w:pPr>
            <w:r w:rsidRPr="00065B93">
              <w:rPr>
                <w:spacing w:val="0"/>
                <w:sz w:val="20"/>
              </w:rPr>
              <w:t>Windthrow</w:t>
            </w:r>
          </w:p>
        </w:tc>
      </w:tr>
      <w:tr w:rsidR="000322DB" w:rsidRPr="00D2592B" w14:paraId="15A8B0E5" w14:textId="77777777" w:rsidTr="000322DB">
        <w:trPr>
          <w:trHeight w:val="290"/>
        </w:trPr>
        <w:tc>
          <w:tcPr>
            <w:tcW w:w="3096" w:type="dxa"/>
            <w:tcBorders>
              <w:top w:val="single" w:sz="4" w:space="0" w:color="auto"/>
            </w:tcBorders>
            <w:noWrap/>
          </w:tcPr>
          <w:p w14:paraId="19D1372F" w14:textId="77777777" w:rsidR="000322DB" w:rsidRDefault="000322DB" w:rsidP="000322DB">
            <w:pPr>
              <w:rPr>
                <w:spacing w:val="0"/>
                <w:sz w:val="20"/>
              </w:rPr>
            </w:pPr>
            <w:r w:rsidRPr="00065B93">
              <w:rPr>
                <w:spacing w:val="0"/>
                <w:sz w:val="20"/>
              </w:rPr>
              <w:t>Canopy openness</w:t>
            </w:r>
          </w:p>
          <w:p w14:paraId="295129AF" w14:textId="1CEC7AE1" w:rsidR="000322DB" w:rsidRPr="00065B93" w:rsidRDefault="000322DB" w:rsidP="000322DB">
            <w:pPr>
              <w:rPr>
                <w:spacing w:val="0"/>
                <w:sz w:val="20"/>
                <w:vertAlign w:val="superscript"/>
              </w:rPr>
            </w:pPr>
          </w:p>
        </w:tc>
        <w:tc>
          <w:tcPr>
            <w:tcW w:w="148" w:type="dxa"/>
            <w:tcBorders>
              <w:top w:val="single" w:sz="4" w:space="0" w:color="auto"/>
            </w:tcBorders>
          </w:tcPr>
          <w:p w14:paraId="29B8F498" w14:textId="77777777" w:rsidR="000322DB" w:rsidRPr="00065B93" w:rsidRDefault="000322DB" w:rsidP="000322DB">
            <w:pPr>
              <w:rPr>
                <w:color w:val="FF0000"/>
                <w:sz w:val="20"/>
              </w:rPr>
            </w:pPr>
          </w:p>
        </w:tc>
        <w:tc>
          <w:tcPr>
            <w:tcW w:w="1318" w:type="dxa"/>
            <w:tcBorders>
              <w:top w:val="single" w:sz="4" w:space="0" w:color="auto"/>
            </w:tcBorders>
          </w:tcPr>
          <w:p w14:paraId="378C32C7" w14:textId="3732C229" w:rsidR="000322DB" w:rsidRPr="00065B93" w:rsidRDefault="000322DB" w:rsidP="000322DB">
            <w:pPr>
              <w:rPr>
                <w:color w:val="FF0000"/>
                <w:spacing w:val="0"/>
                <w:sz w:val="20"/>
              </w:rPr>
            </w:pPr>
            <w:r w:rsidRPr="00065B93">
              <w:rPr>
                <w:spacing w:val="0"/>
                <w:sz w:val="20"/>
              </w:rPr>
              <w:t>0-100%</w:t>
            </w:r>
          </w:p>
        </w:tc>
        <w:tc>
          <w:tcPr>
            <w:tcW w:w="109" w:type="dxa"/>
            <w:tcBorders>
              <w:top w:val="single" w:sz="4" w:space="0" w:color="auto"/>
            </w:tcBorders>
          </w:tcPr>
          <w:p w14:paraId="1884C1AE" w14:textId="77777777" w:rsidR="000322DB" w:rsidRPr="00065B93" w:rsidRDefault="000322DB" w:rsidP="000322DB">
            <w:pPr>
              <w:rPr>
                <w:sz w:val="20"/>
              </w:rPr>
            </w:pPr>
          </w:p>
        </w:tc>
        <w:tc>
          <w:tcPr>
            <w:tcW w:w="659" w:type="dxa"/>
            <w:tcBorders>
              <w:top w:val="single" w:sz="4" w:space="0" w:color="auto"/>
              <w:left w:val="nil"/>
              <w:bottom w:val="nil"/>
              <w:right w:val="nil"/>
            </w:tcBorders>
          </w:tcPr>
          <w:p w14:paraId="3806EB55" w14:textId="314F701E" w:rsidR="000322DB" w:rsidRPr="00065B93" w:rsidRDefault="000322DB" w:rsidP="000322DB">
            <w:pPr>
              <w:rPr>
                <w:spacing w:val="0"/>
                <w:sz w:val="20"/>
              </w:rPr>
            </w:pPr>
            <w:r w:rsidRPr="00065B93">
              <w:rPr>
                <w:spacing w:val="0"/>
                <w:sz w:val="20"/>
              </w:rPr>
              <w:t>2015</w:t>
            </w:r>
          </w:p>
        </w:tc>
        <w:tc>
          <w:tcPr>
            <w:tcW w:w="1657" w:type="dxa"/>
            <w:tcBorders>
              <w:top w:val="single" w:sz="4" w:space="0" w:color="auto"/>
              <w:left w:val="nil"/>
              <w:bottom w:val="nil"/>
              <w:right w:val="nil"/>
            </w:tcBorders>
            <w:noWrap/>
          </w:tcPr>
          <w:p w14:paraId="7C7EDB6A" w14:textId="4F8D04D7" w:rsidR="000322DB" w:rsidRPr="00065B93" w:rsidRDefault="000322DB" w:rsidP="000322DB">
            <w:pPr>
              <w:rPr>
                <w:spacing w:val="0"/>
                <w:sz w:val="20"/>
              </w:rPr>
            </w:pPr>
            <w:r w:rsidRPr="00065B93">
              <w:rPr>
                <w:color w:val="000000"/>
                <w:spacing w:val="0"/>
                <w:sz w:val="20"/>
              </w:rPr>
              <w:t>9.1 ± 0.4</w:t>
            </w:r>
          </w:p>
        </w:tc>
        <w:tc>
          <w:tcPr>
            <w:tcW w:w="1484" w:type="dxa"/>
            <w:tcBorders>
              <w:top w:val="single" w:sz="4" w:space="0" w:color="auto"/>
              <w:left w:val="nil"/>
              <w:bottom w:val="nil"/>
              <w:right w:val="nil"/>
            </w:tcBorders>
            <w:noWrap/>
          </w:tcPr>
          <w:p w14:paraId="29B472E9" w14:textId="6FFF930E" w:rsidR="000322DB" w:rsidRPr="00065B93" w:rsidRDefault="000322DB" w:rsidP="000322DB">
            <w:pPr>
              <w:rPr>
                <w:spacing w:val="0"/>
                <w:sz w:val="20"/>
              </w:rPr>
            </w:pPr>
            <w:r w:rsidRPr="00065B93">
              <w:rPr>
                <w:color w:val="000000"/>
                <w:spacing w:val="0"/>
                <w:sz w:val="20"/>
              </w:rPr>
              <w:t>82.3 ± 3.4</w:t>
            </w:r>
          </w:p>
        </w:tc>
        <w:tc>
          <w:tcPr>
            <w:tcW w:w="1594" w:type="dxa"/>
            <w:tcBorders>
              <w:top w:val="single" w:sz="4" w:space="0" w:color="auto"/>
              <w:left w:val="nil"/>
              <w:bottom w:val="nil"/>
              <w:right w:val="nil"/>
            </w:tcBorders>
            <w:noWrap/>
          </w:tcPr>
          <w:p w14:paraId="0AA922CC" w14:textId="3AB96FF4" w:rsidR="000322DB" w:rsidRPr="00065B93" w:rsidRDefault="000322DB" w:rsidP="000322DB">
            <w:pPr>
              <w:rPr>
                <w:spacing w:val="0"/>
                <w:sz w:val="20"/>
              </w:rPr>
            </w:pPr>
            <w:r w:rsidRPr="00065B93">
              <w:rPr>
                <w:color w:val="000000"/>
                <w:spacing w:val="0"/>
                <w:sz w:val="20"/>
              </w:rPr>
              <w:t>13.7 ± 2.5</w:t>
            </w:r>
          </w:p>
        </w:tc>
      </w:tr>
      <w:tr w:rsidR="000322DB" w:rsidRPr="00D2592B" w14:paraId="30C922F1" w14:textId="77777777" w:rsidTr="000322DB">
        <w:trPr>
          <w:trHeight w:val="290"/>
        </w:trPr>
        <w:tc>
          <w:tcPr>
            <w:tcW w:w="3096" w:type="dxa"/>
            <w:noWrap/>
          </w:tcPr>
          <w:p w14:paraId="0397114B" w14:textId="77777777" w:rsidR="000322DB" w:rsidRPr="00065B93" w:rsidRDefault="000322DB" w:rsidP="000322DB">
            <w:pPr>
              <w:rPr>
                <w:spacing w:val="0"/>
                <w:sz w:val="20"/>
              </w:rPr>
            </w:pPr>
          </w:p>
        </w:tc>
        <w:tc>
          <w:tcPr>
            <w:tcW w:w="148" w:type="dxa"/>
          </w:tcPr>
          <w:p w14:paraId="557F2464" w14:textId="77777777" w:rsidR="000322DB" w:rsidRPr="00065B93" w:rsidRDefault="000322DB" w:rsidP="000322DB">
            <w:pPr>
              <w:rPr>
                <w:color w:val="FF0000"/>
                <w:sz w:val="20"/>
              </w:rPr>
            </w:pPr>
          </w:p>
        </w:tc>
        <w:tc>
          <w:tcPr>
            <w:tcW w:w="1318" w:type="dxa"/>
          </w:tcPr>
          <w:p w14:paraId="09A3E85F" w14:textId="54E6D1DE" w:rsidR="000322DB" w:rsidRPr="00065B93" w:rsidRDefault="000322DB" w:rsidP="000322DB">
            <w:pPr>
              <w:rPr>
                <w:color w:val="FF0000"/>
                <w:spacing w:val="0"/>
                <w:sz w:val="20"/>
              </w:rPr>
            </w:pPr>
          </w:p>
        </w:tc>
        <w:tc>
          <w:tcPr>
            <w:tcW w:w="109" w:type="dxa"/>
          </w:tcPr>
          <w:p w14:paraId="70164865" w14:textId="77777777" w:rsidR="000322DB" w:rsidRPr="00065B93" w:rsidRDefault="000322DB" w:rsidP="000322DB">
            <w:pPr>
              <w:rPr>
                <w:sz w:val="20"/>
              </w:rPr>
            </w:pPr>
          </w:p>
        </w:tc>
        <w:tc>
          <w:tcPr>
            <w:tcW w:w="659" w:type="dxa"/>
            <w:tcBorders>
              <w:top w:val="nil"/>
              <w:left w:val="nil"/>
              <w:bottom w:val="nil"/>
              <w:right w:val="nil"/>
            </w:tcBorders>
          </w:tcPr>
          <w:p w14:paraId="21E43A43" w14:textId="7708C4D2" w:rsidR="000322DB" w:rsidRPr="00065B93" w:rsidRDefault="000322DB" w:rsidP="000322DB">
            <w:pPr>
              <w:rPr>
                <w:color w:val="000000"/>
                <w:spacing w:val="0"/>
                <w:sz w:val="20"/>
              </w:rPr>
            </w:pPr>
            <w:r w:rsidRPr="00065B93">
              <w:rPr>
                <w:spacing w:val="0"/>
                <w:sz w:val="20"/>
              </w:rPr>
              <w:t>2022</w:t>
            </w:r>
          </w:p>
        </w:tc>
        <w:tc>
          <w:tcPr>
            <w:tcW w:w="1657" w:type="dxa"/>
            <w:tcBorders>
              <w:top w:val="nil"/>
              <w:left w:val="nil"/>
              <w:bottom w:val="nil"/>
              <w:right w:val="nil"/>
            </w:tcBorders>
            <w:noWrap/>
          </w:tcPr>
          <w:p w14:paraId="4B9BE1A6" w14:textId="26739CAF" w:rsidR="000322DB" w:rsidRPr="00065B93" w:rsidRDefault="000322DB" w:rsidP="000322DB">
            <w:pPr>
              <w:rPr>
                <w:color w:val="000000"/>
                <w:spacing w:val="0"/>
                <w:sz w:val="20"/>
              </w:rPr>
            </w:pPr>
            <w:r w:rsidRPr="00065B93">
              <w:rPr>
                <w:color w:val="000000"/>
                <w:spacing w:val="0"/>
                <w:sz w:val="20"/>
              </w:rPr>
              <w:t>7.7 ± 0.5</w:t>
            </w:r>
          </w:p>
        </w:tc>
        <w:tc>
          <w:tcPr>
            <w:tcW w:w="1484" w:type="dxa"/>
            <w:tcBorders>
              <w:top w:val="nil"/>
              <w:left w:val="nil"/>
              <w:bottom w:val="nil"/>
              <w:right w:val="nil"/>
            </w:tcBorders>
            <w:noWrap/>
          </w:tcPr>
          <w:p w14:paraId="362C77D2" w14:textId="3C4EAABC" w:rsidR="000322DB" w:rsidRPr="00065B93" w:rsidRDefault="000322DB" w:rsidP="000322DB">
            <w:pPr>
              <w:rPr>
                <w:color w:val="000000"/>
                <w:spacing w:val="0"/>
                <w:sz w:val="20"/>
              </w:rPr>
            </w:pPr>
            <w:r w:rsidRPr="00065B93">
              <w:rPr>
                <w:color w:val="000000"/>
                <w:spacing w:val="0"/>
                <w:sz w:val="20"/>
              </w:rPr>
              <w:t>19.7 ± 10.8</w:t>
            </w:r>
          </w:p>
        </w:tc>
        <w:tc>
          <w:tcPr>
            <w:tcW w:w="1594" w:type="dxa"/>
            <w:tcBorders>
              <w:top w:val="nil"/>
              <w:left w:val="nil"/>
              <w:bottom w:val="nil"/>
              <w:right w:val="nil"/>
            </w:tcBorders>
            <w:noWrap/>
          </w:tcPr>
          <w:p w14:paraId="62FD76F3" w14:textId="30F8BAE0" w:rsidR="000322DB" w:rsidRPr="00065B93" w:rsidRDefault="000322DB" w:rsidP="000322DB">
            <w:pPr>
              <w:rPr>
                <w:color w:val="000000"/>
                <w:spacing w:val="0"/>
                <w:sz w:val="20"/>
              </w:rPr>
            </w:pPr>
            <w:r w:rsidRPr="00065B93">
              <w:rPr>
                <w:color w:val="000000"/>
                <w:spacing w:val="0"/>
                <w:sz w:val="20"/>
              </w:rPr>
              <w:t>9.1 ± 1.3</w:t>
            </w:r>
          </w:p>
        </w:tc>
      </w:tr>
      <w:tr w:rsidR="000322DB" w:rsidRPr="00D2592B" w14:paraId="32D1968F" w14:textId="77777777" w:rsidTr="000322DB">
        <w:trPr>
          <w:trHeight w:val="290"/>
        </w:trPr>
        <w:tc>
          <w:tcPr>
            <w:tcW w:w="3096" w:type="dxa"/>
            <w:noWrap/>
          </w:tcPr>
          <w:p w14:paraId="2F4E4926" w14:textId="77777777" w:rsidR="000322DB" w:rsidRPr="00065B93" w:rsidRDefault="000322DB" w:rsidP="000322DB">
            <w:pPr>
              <w:rPr>
                <w:spacing w:val="0"/>
                <w:sz w:val="20"/>
              </w:rPr>
            </w:pPr>
          </w:p>
        </w:tc>
        <w:tc>
          <w:tcPr>
            <w:tcW w:w="148" w:type="dxa"/>
          </w:tcPr>
          <w:p w14:paraId="69590939" w14:textId="77777777" w:rsidR="000322DB" w:rsidRPr="00065B93" w:rsidRDefault="000322DB" w:rsidP="000322DB">
            <w:pPr>
              <w:rPr>
                <w:color w:val="000000"/>
                <w:sz w:val="20"/>
              </w:rPr>
            </w:pPr>
          </w:p>
        </w:tc>
        <w:tc>
          <w:tcPr>
            <w:tcW w:w="1318" w:type="dxa"/>
          </w:tcPr>
          <w:p w14:paraId="17C3C86B" w14:textId="77777777" w:rsidR="000322DB" w:rsidRPr="00065B93" w:rsidRDefault="000322DB" w:rsidP="000322DB">
            <w:pPr>
              <w:rPr>
                <w:color w:val="000000"/>
                <w:spacing w:val="0"/>
                <w:sz w:val="20"/>
              </w:rPr>
            </w:pPr>
          </w:p>
        </w:tc>
        <w:tc>
          <w:tcPr>
            <w:tcW w:w="109" w:type="dxa"/>
          </w:tcPr>
          <w:p w14:paraId="4CEC7C40" w14:textId="77777777" w:rsidR="000322DB" w:rsidRPr="00065B93" w:rsidRDefault="000322DB" w:rsidP="000322DB">
            <w:pPr>
              <w:rPr>
                <w:color w:val="000000"/>
                <w:sz w:val="20"/>
              </w:rPr>
            </w:pPr>
          </w:p>
        </w:tc>
        <w:tc>
          <w:tcPr>
            <w:tcW w:w="659" w:type="dxa"/>
            <w:tcBorders>
              <w:top w:val="nil"/>
              <w:left w:val="nil"/>
              <w:bottom w:val="nil"/>
              <w:right w:val="nil"/>
            </w:tcBorders>
          </w:tcPr>
          <w:p w14:paraId="276772C0" w14:textId="77777777" w:rsidR="000322DB" w:rsidRPr="00065B93" w:rsidRDefault="000322DB" w:rsidP="000322DB">
            <w:pPr>
              <w:rPr>
                <w:color w:val="000000"/>
                <w:spacing w:val="0"/>
                <w:sz w:val="20"/>
              </w:rPr>
            </w:pPr>
          </w:p>
        </w:tc>
        <w:tc>
          <w:tcPr>
            <w:tcW w:w="1657" w:type="dxa"/>
            <w:tcBorders>
              <w:top w:val="nil"/>
              <w:left w:val="nil"/>
              <w:bottom w:val="nil"/>
              <w:right w:val="nil"/>
            </w:tcBorders>
            <w:noWrap/>
          </w:tcPr>
          <w:p w14:paraId="46A9FEE0" w14:textId="77777777" w:rsidR="000322DB" w:rsidRPr="00065B93" w:rsidRDefault="000322DB" w:rsidP="000322DB">
            <w:pPr>
              <w:rPr>
                <w:color w:val="000000"/>
                <w:spacing w:val="0"/>
                <w:sz w:val="20"/>
              </w:rPr>
            </w:pPr>
          </w:p>
        </w:tc>
        <w:tc>
          <w:tcPr>
            <w:tcW w:w="1484" w:type="dxa"/>
            <w:tcBorders>
              <w:top w:val="nil"/>
              <w:left w:val="nil"/>
              <w:bottom w:val="nil"/>
              <w:right w:val="nil"/>
            </w:tcBorders>
            <w:noWrap/>
          </w:tcPr>
          <w:p w14:paraId="02A3AA06" w14:textId="77777777" w:rsidR="000322DB" w:rsidRPr="00065B93" w:rsidRDefault="000322DB" w:rsidP="000322DB">
            <w:pPr>
              <w:rPr>
                <w:color w:val="000000"/>
                <w:spacing w:val="0"/>
                <w:sz w:val="20"/>
              </w:rPr>
            </w:pPr>
          </w:p>
        </w:tc>
        <w:tc>
          <w:tcPr>
            <w:tcW w:w="1594" w:type="dxa"/>
            <w:tcBorders>
              <w:top w:val="nil"/>
              <w:left w:val="nil"/>
              <w:bottom w:val="nil"/>
              <w:right w:val="nil"/>
            </w:tcBorders>
            <w:noWrap/>
          </w:tcPr>
          <w:p w14:paraId="5BBE6911" w14:textId="77777777" w:rsidR="000322DB" w:rsidRPr="00065B93" w:rsidRDefault="000322DB" w:rsidP="000322DB">
            <w:pPr>
              <w:rPr>
                <w:color w:val="000000"/>
                <w:spacing w:val="0"/>
                <w:sz w:val="20"/>
              </w:rPr>
            </w:pPr>
          </w:p>
        </w:tc>
      </w:tr>
      <w:tr w:rsidR="000322DB" w:rsidRPr="00D2592B" w14:paraId="52C62AC6" w14:textId="77777777" w:rsidTr="000322DB">
        <w:trPr>
          <w:trHeight w:val="290"/>
        </w:trPr>
        <w:tc>
          <w:tcPr>
            <w:tcW w:w="3096" w:type="dxa"/>
            <w:noWrap/>
          </w:tcPr>
          <w:p w14:paraId="2D89AD37" w14:textId="77777777" w:rsidR="000322DB" w:rsidRPr="00065B93" w:rsidRDefault="000322DB" w:rsidP="000322DB">
            <w:pPr>
              <w:rPr>
                <w:spacing w:val="0"/>
                <w:sz w:val="20"/>
              </w:rPr>
            </w:pPr>
            <w:r w:rsidRPr="00065B93">
              <w:rPr>
                <w:spacing w:val="0"/>
                <w:sz w:val="20"/>
              </w:rPr>
              <w:t>Ground-level vegetation percentage cover</w:t>
            </w:r>
          </w:p>
        </w:tc>
        <w:tc>
          <w:tcPr>
            <w:tcW w:w="148" w:type="dxa"/>
          </w:tcPr>
          <w:p w14:paraId="15C6D27A" w14:textId="77777777" w:rsidR="000322DB" w:rsidRPr="00065B93" w:rsidRDefault="000322DB" w:rsidP="000322DB">
            <w:pPr>
              <w:rPr>
                <w:sz w:val="20"/>
              </w:rPr>
            </w:pPr>
          </w:p>
        </w:tc>
        <w:tc>
          <w:tcPr>
            <w:tcW w:w="1318" w:type="dxa"/>
          </w:tcPr>
          <w:p w14:paraId="07854E57" w14:textId="77777777" w:rsidR="000322DB" w:rsidRPr="00065B93" w:rsidRDefault="000322DB" w:rsidP="000322DB">
            <w:pPr>
              <w:rPr>
                <w:spacing w:val="0"/>
                <w:sz w:val="20"/>
              </w:rPr>
            </w:pPr>
            <w:r w:rsidRPr="00065B93">
              <w:rPr>
                <w:spacing w:val="0"/>
                <w:sz w:val="20"/>
              </w:rPr>
              <w:t>0-100%</w:t>
            </w:r>
          </w:p>
        </w:tc>
        <w:tc>
          <w:tcPr>
            <w:tcW w:w="109" w:type="dxa"/>
          </w:tcPr>
          <w:p w14:paraId="201B260A" w14:textId="77777777" w:rsidR="000322DB" w:rsidRPr="00065B93" w:rsidRDefault="000322DB" w:rsidP="000322DB">
            <w:pPr>
              <w:rPr>
                <w:sz w:val="20"/>
              </w:rPr>
            </w:pPr>
          </w:p>
        </w:tc>
        <w:tc>
          <w:tcPr>
            <w:tcW w:w="659" w:type="dxa"/>
            <w:tcBorders>
              <w:top w:val="nil"/>
              <w:left w:val="nil"/>
              <w:bottom w:val="nil"/>
              <w:right w:val="nil"/>
            </w:tcBorders>
          </w:tcPr>
          <w:p w14:paraId="4C8F1D95" w14:textId="77777777" w:rsidR="000322DB" w:rsidRPr="00065B93" w:rsidRDefault="000322DB" w:rsidP="000322DB">
            <w:pPr>
              <w:rPr>
                <w:spacing w:val="0"/>
                <w:sz w:val="20"/>
              </w:rPr>
            </w:pPr>
            <w:r w:rsidRPr="00065B93">
              <w:rPr>
                <w:spacing w:val="0"/>
                <w:sz w:val="20"/>
              </w:rPr>
              <w:t>2015</w:t>
            </w:r>
          </w:p>
        </w:tc>
        <w:tc>
          <w:tcPr>
            <w:tcW w:w="1657" w:type="dxa"/>
            <w:tcBorders>
              <w:top w:val="nil"/>
              <w:left w:val="nil"/>
              <w:bottom w:val="nil"/>
              <w:right w:val="nil"/>
            </w:tcBorders>
            <w:noWrap/>
          </w:tcPr>
          <w:p w14:paraId="296EAFB4" w14:textId="77777777" w:rsidR="000322DB" w:rsidRPr="00065B93" w:rsidRDefault="000322DB" w:rsidP="000322DB">
            <w:pPr>
              <w:rPr>
                <w:spacing w:val="0"/>
                <w:sz w:val="20"/>
              </w:rPr>
            </w:pPr>
            <w:r w:rsidRPr="00065B93">
              <w:rPr>
                <w:color w:val="000000"/>
                <w:spacing w:val="0"/>
                <w:sz w:val="20"/>
              </w:rPr>
              <w:t>21.6 ± 2.8</w:t>
            </w:r>
          </w:p>
        </w:tc>
        <w:tc>
          <w:tcPr>
            <w:tcW w:w="1484" w:type="dxa"/>
            <w:tcBorders>
              <w:top w:val="nil"/>
              <w:left w:val="nil"/>
              <w:bottom w:val="nil"/>
              <w:right w:val="nil"/>
            </w:tcBorders>
            <w:noWrap/>
          </w:tcPr>
          <w:p w14:paraId="16574650" w14:textId="77777777" w:rsidR="000322DB" w:rsidRPr="00065B93" w:rsidRDefault="000322DB" w:rsidP="000322DB">
            <w:pPr>
              <w:rPr>
                <w:spacing w:val="0"/>
                <w:sz w:val="20"/>
              </w:rPr>
            </w:pPr>
            <w:r w:rsidRPr="00065B93">
              <w:rPr>
                <w:color w:val="000000"/>
                <w:spacing w:val="0"/>
                <w:sz w:val="20"/>
              </w:rPr>
              <w:t>73.0 ± 6.0</w:t>
            </w:r>
          </w:p>
        </w:tc>
        <w:tc>
          <w:tcPr>
            <w:tcW w:w="1594" w:type="dxa"/>
            <w:tcBorders>
              <w:top w:val="nil"/>
              <w:left w:val="nil"/>
              <w:bottom w:val="nil"/>
              <w:right w:val="nil"/>
            </w:tcBorders>
            <w:noWrap/>
          </w:tcPr>
          <w:p w14:paraId="2D312E33" w14:textId="77777777" w:rsidR="000322DB" w:rsidRPr="00065B93" w:rsidRDefault="000322DB" w:rsidP="000322DB">
            <w:pPr>
              <w:rPr>
                <w:spacing w:val="0"/>
                <w:sz w:val="20"/>
              </w:rPr>
            </w:pPr>
            <w:r w:rsidRPr="00065B93">
              <w:rPr>
                <w:color w:val="000000"/>
                <w:spacing w:val="0"/>
                <w:sz w:val="20"/>
              </w:rPr>
              <w:t>42.1 ± 10.4</w:t>
            </w:r>
          </w:p>
        </w:tc>
      </w:tr>
      <w:tr w:rsidR="000322DB" w:rsidRPr="00D2592B" w14:paraId="4EA179B9" w14:textId="77777777" w:rsidTr="000322DB">
        <w:trPr>
          <w:trHeight w:val="290"/>
        </w:trPr>
        <w:tc>
          <w:tcPr>
            <w:tcW w:w="3096" w:type="dxa"/>
            <w:noWrap/>
          </w:tcPr>
          <w:p w14:paraId="1763DC60" w14:textId="77777777" w:rsidR="000322DB" w:rsidRPr="00065B93" w:rsidRDefault="000322DB" w:rsidP="000322DB">
            <w:pPr>
              <w:rPr>
                <w:spacing w:val="0"/>
                <w:sz w:val="20"/>
              </w:rPr>
            </w:pPr>
          </w:p>
        </w:tc>
        <w:tc>
          <w:tcPr>
            <w:tcW w:w="148" w:type="dxa"/>
          </w:tcPr>
          <w:p w14:paraId="6D0A1EAC" w14:textId="77777777" w:rsidR="000322DB" w:rsidRPr="00065B93" w:rsidRDefault="000322DB" w:rsidP="000322DB">
            <w:pPr>
              <w:rPr>
                <w:sz w:val="20"/>
              </w:rPr>
            </w:pPr>
          </w:p>
        </w:tc>
        <w:tc>
          <w:tcPr>
            <w:tcW w:w="1318" w:type="dxa"/>
          </w:tcPr>
          <w:p w14:paraId="3847977C" w14:textId="77777777" w:rsidR="000322DB" w:rsidRPr="00065B93" w:rsidRDefault="000322DB" w:rsidP="000322DB">
            <w:pPr>
              <w:rPr>
                <w:spacing w:val="0"/>
                <w:sz w:val="20"/>
              </w:rPr>
            </w:pPr>
          </w:p>
        </w:tc>
        <w:tc>
          <w:tcPr>
            <w:tcW w:w="109" w:type="dxa"/>
          </w:tcPr>
          <w:p w14:paraId="2D8B3236" w14:textId="77777777" w:rsidR="000322DB" w:rsidRPr="00065B93" w:rsidRDefault="000322DB" w:rsidP="000322DB">
            <w:pPr>
              <w:rPr>
                <w:sz w:val="20"/>
              </w:rPr>
            </w:pPr>
          </w:p>
        </w:tc>
        <w:tc>
          <w:tcPr>
            <w:tcW w:w="659" w:type="dxa"/>
            <w:tcBorders>
              <w:top w:val="nil"/>
              <w:left w:val="nil"/>
              <w:bottom w:val="nil"/>
              <w:right w:val="nil"/>
            </w:tcBorders>
          </w:tcPr>
          <w:p w14:paraId="50120401" w14:textId="77777777" w:rsidR="000322DB" w:rsidRPr="00065B93" w:rsidRDefault="000322DB" w:rsidP="000322DB">
            <w:pPr>
              <w:rPr>
                <w:color w:val="000000"/>
                <w:spacing w:val="0"/>
                <w:sz w:val="20"/>
              </w:rPr>
            </w:pPr>
            <w:r w:rsidRPr="00065B93">
              <w:rPr>
                <w:spacing w:val="0"/>
                <w:sz w:val="20"/>
              </w:rPr>
              <w:t>2022</w:t>
            </w:r>
          </w:p>
        </w:tc>
        <w:tc>
          <w:tcPr>
            <w:tcW w:w="1657" w:type="dxa"/>
            <w:tcBorders>
              <w:top w:val="nil"/>
              <w:left w:val="nil"/>
              <w:bottom w:val="nil"/>
              <w:right w:val="nil"/>
            </w:tcBorders>
            <w:noWrap/>
          </w:tcPr>
          <w:p w14:paraId="5E3071A7" w14:textId="77777777" w:rsidR="000322DB" w:rsidRPr="00065B93" w:rsidRDefault="000322DB" w:rsidP="000322DB">
            <w:pPr>
              <w:rPr>
                <w:color w:val="000000"/>
                <w:spacing w:val="0"/>
                <w:sz w:val="20"/>
              </w:rPr>
            </w:pPr>
            <w:r w:rsidRPr="00065B93">
              <w:rPr>
                <w:color w:val="000000"/>
                <w:spacing w:val="0"/>
                <w:sz w:val="20"/>
              </w:rPr>
              <w:t>35.1 ± 4.2</w:t>
            </w:r>
          </w:p>
        </w:tc>
        <w:tc>
          <w:tcPr>
            <w:tcW w:w="1484" w:type="dxa"/>
            <w:tcBorders>
              <w:top w:val="nil"/>
              <w:left w:val="nil"/>
              <w:bottom w:val="nil"/>
              <w:right w:val="nil"/>
            </w:tcBorders>
            <w:noWrap/>
          </w:tcPr>
          <w:p w14:paraId="038504F7" w14:textId="77777777" w:rsidR="000322DB" w:rsidRPr="00065B93" w:rsidRDefault="000322DB" w:rsidP="000322DB">
            <w:pPr>
              <w:rPr>
                <w:color w:val="000000"/>
                <w:spacing w:val="0"/>
                <w:sz w:val="20"/>
              </w:rPr>
            </w:pPr>
            <w:r w:rsidRPr="00065B93">
              <w:rPr>
                <w:color w:val="000000"/>
                <w:spacing w:val="0"/>
                <w:sz w:val="20"/>
              </w:rPr>
              <w:t>47.7 ± 11.3</w:t>
            </w:r>
          </w:p>
        </w:tc>
        <w:tc>
          <w:tcPr>
            <w:tcW w:w="1594" w:type="dxa"/>
            <w:tcBorders>
              <w:top w:val="nil"/>
              <w:left w:val="nil"/>
              <w:bottom w:val="nil"/>
              <w:right w:val="nil"/>
            </w:tcBorders>
            <w:noWrap/>
          </w:tcPr>
          <w:p w14:paraId="211C1D6C" w14:textId="77777777" w:rsidR="000322DB" w:rsidRPr="00065B93" w:rsidRDefault="000322DB" w:rsidP="000322DB">
            <w:pPr>
              <w:rPr>
                <w:color w:val="000000"/>
                <w:spacing w:val="0"/>
                <w:sz w:val="20"/>
              </w:rPr>
            </w:pPr>
            <w:r w:rsidRPr="00065B93">
              <w:rPr>
                <w:color w:val="000000"/>
                <w:spacing w:val="0"/>
                <w:sz w:val="20"/>
              </w:rPr>
              <w:t>41.9 ± 6.7</w:t>
            </w:r>
          </w:p>
        </w:tc>
      </w:tr>
      <w:tr w:rsidR="000322DB" w:rsidRPr="00D2592B" w14:paraId="12832219" w14:textId="77777777" w:rsidTr="000322DB">
        <w:trPr>
          <w:trHeight w:val="290"/>
        </w:trPr>
        <w:tc>
          <w:tcPr>
            <w:tcW w:w="3096" w:type="dxa"/>
            <w:noWrap/>
          </w:tcPr>
          <w:p w14:paraId="23C77E9B" w14:textId="77777777" w:rsidR="000322DB" w:rsidRPr="00065B93" w:rsidRDefault="000322DB" w:rsidP="000322DB">
            <w:pPr>
              <w:rPr>
                <w:spacing w:val="0"/>
                <w:sz w:val="20"/>
              </w:rPr>
            </w:pPr>
          </w:p>
        </w:tc>
        <w:tc>
          <w:tcPr>
            <w:tcW w:w="148" w:type="dxa"/>
          </w:tcPr>
          <w:p w14:paraId="3750D654" w14:textId="77777777" w:rsidR="000322DB" w:rsidRPr="00065B93" w:rsidRDefault="000322DB" w:rsidP="000322DB">
            <w:pPr>
              <w:rPr>
                <w:color w:val="000000"/>
                <w:sz w:val="20"/>
              </w:rPr>
            </w:pPr>
          </w:p>
        </w:tc>
        <w:tc>
          <w:tcPr>
            <w:tcW w:w="1318" w:type="dxa"/>
          </w:tcPr>
          <w:p w14:paraId="333B1C13" w14:textId="77777777" w:rsidR="000322DB" w:rsidRPr="00065B93" w:rsidRDefault="000322DB" w:rsidP="000322DB">
            <w:pPr>
              <w:rPr>
                <w:color w:val="000000"/>
                <w:spacing w:val="0"/>
                <w:sz w:val="20"/>
              </w:rPr>
            </w:pPr>
          </w:p>
        </w:tc>
        <w:tc>
          <w:tcPr>
            <w:tcW w:w="109" w:type="dxa"/>
          </w:tcPr>
          <w:p w14:paraId="7DB0CA48" w14:textId="77777777" w:rsidR="000322DB" w:rsidRPr="00065B93" w:rsidRDefault="000322DB" w:rsidP="000322DB">
            <w:pPr>
              <w:rPr>
                <w:color w:val="000000"/>
                <w:sz w:val="20"/>
              </w:rPr>
            </w:pPr>
          </w:p>
        </w:tc>
        <w:tc>
          <w:tcPr>
            <w:tcW w:w="659" w:type="dxa"/>
            <w:tcBorders>
              <w:top w:val="nil"/>
              <w:left w:val="nil"/>
              <w:bottom w:val="nil"/>
              <w:right w:val="nil"/>
            </w:tcBorders>
          </w:tcPr>
          <w:p w14:paraId="024D3401" w14:textId="77777777" w:rsidR="000322DB" w:rsidRPr="00065B93" w:rsidRDefault="000322DB" w:rsidP="000322DB">
            <w:pPr>
              <w:rPr>
                <w:color w:val="000000"/>
                <w:spacing w:val="0"/>
                <w:sz w:val="20"/>
              </w:rPr>
            </w:pPr>
          </w:p>
        </w:tc>
        <w:tc>
          <w:tcPr>
            <w:tcW w:w="1657" w:type="dxa"/>
            <w:tcBorders>
              <w:top w:val="nil"/>
              <w:left w:val="nil"/>
              <w:bottom w:val="nil"/>
              <w:right w:val="nil"/>
            </w:tcBorders>
            <w:noWrap/>
          </w:tcPr>
          <w:p w14:paraId="66D0C9FA" w14:textId="77777777" w:rsidR="000322DB" w:rsidRPr="00065B93" w:rsidRDefault="000322DB" w:rsidP="000322DB">
            <w:pPr>
              <w:rPr>
                <w:color w:val="000000"/>
                <w:spacing w:val="0"/>
                <w:sz w:val="20"/>
              </w:rPr>
            </w:pPr>
          </w:p>
        </w:tc>
        <w:tc>
          <w:tcPr>
            <w:tcW w:w="1484" w:type="dxa"/>
            <w:tcBorders>
              <w:top w:val="nil"/>
              <w:left w:val="nil"/>
              <w:bottom w:val="nil"/>
              <w:right w:val="nil"/>
            </w:tcBorders>
            <w:noWrap/>
          </w:tcPr>
          <w:p w14:paraId="72E15DD3" w14:textId="77777777" w:rsidR="000322DB" w:rsidRPr="00065B93" w:rsidRDefault="000322DB" w:rsidP="000322DB">
            <w:pPr>
              <w:rPr>
                <w:color w:val="000000"/>
                <w:spacing w:val="0"/>
                <w:sz w:val="20"/>
              </w:rPr>
            </w:pPr>
          </w:p>
        </w:tc>
        <w:tc>
          <w:tcPr>
            <w:tcW w:w="1594" w:type="dxa"/>
            <w:tcBorders>
              <w:top w:val="nil"/>
              <w:left w:val="nil"/>
              <w:bottom w:val="nil"/>
              <w:right w:val="nil"/>
            </w:tcBorders>
            <w:noWrap/>
          </w:tcPr>
          <w:p w14:paraId="4AD96EF9" w14:textId="77777777" w:rsidR="000322DB" w:rsidRPr="00065B93" w:rsidRDefault="000322DB" w:rsidP="000322DB">
            <w:pPr>
              <w:rPr>
                <w:color w:val="000000"/>
                <w:spacing w:val="0"/>
                <w:sz w:val="20"/>
              </w:rPr>
            </w:pPr>
          </w:p>
        </w:tc>
      </w:tr>
      <w:tr w:rsidR="000322DB" w:rsidRPr="00D2592B" w14:paraId="7ECA0599" w14:textId="77777777" w:rsidTr="000322DB">
        <w:trPr>
          <w:trHeight w:val="290"/>
        </w:trPr>
        <w:tc>
          <w:tcPr>
            <w:tcW w:w="3096" w:type="dxa"/>
            <w:noWrap/>
          </w:tcPr>
          <w:p w14:paraId="2E62038A" w14:textId="77777777" w:rsidR="000322DB" w:rsidRDefault="000322DB" w:rsidP="000322DB">
            <w:pPr>
              <w:rPr>
                <w:spacing w:val="0"/>
                <w:sz w:val="20"/>
              </w:rPr>
            </w:pPr>
            <w:r w:rsidRPr="00065B93">
              <w:rPr>
                <w:spacing w:val="0"/>
                <w:sz w:val="20"/>
              </w:rPr>
              <w:t>Leaf litter percentage cover</w:t>
            </w:r>
          </w:p>
          <w:p w14:paraId="4BBFD22D" w14:textId="77777777" w:rsidR="000322DB" w:rsidRPr="00065B93" w:rsidRDefault="000322DB" w:rsidP="000322DB">
            <w:pPr>
              <w:rPr>
                <w:spacing w:val="0"/>
                <w:sz w:val="20"/>
              </w:rPr>
            </w:pPr>
          </w:p>
        </w:tc>
        <w:tc>
          <w:tcPr>
            <w:tcW w:w="148" w:type="dxa"/>
          </w:tcPr>
          <w:p w14:paraId="18EEF1ED" w14:textId="77777777" w:rsidR="000322DB" w:rsidRPr="00065B93" w:rsidRDefault="000322DB" w:rsidP="000322DB">
            <w:pPr>
              <w:rPr>
                <w:sz w:val="20"/>
              </w:rPr>
            </w:pPr>
          </w:p>
        </w:tc>
        <w:tc>
          <w:tcPr>
            <w:tcW w:w="1318" w:type="dxa"/>
          </w:tcPr>
          <w:p w14:paraId="21C3C1F4" w14:textId="77777777" w:rsidR="000322DB" w:rsidRPr="00065B93" w:rsidRDefault="000322DB" w:rsidP="000322DB">
            <w:pPr>
              <w:rPr>
                <w:spacing w:val="0"/>
                <w:sz w:val="20"/>
              </w:rPr>
            </w:pPr>
            <w:r w:rsidRPr="00065B93">
              <w:rPr>
                <w:spacing w:val="0"/>
                <w:sz w:val="20"/>
              </w:rPr>
              <w:t>0-100%</w:t>
            </w:r>
          </w:p>
        </w:tc>
        <w:tc>
          <w:tcPr>
            <w:tcW w:w="109" w:type="dxa"/>
          </w:tcPr>
          <w:p w14:paraId="6DF47199" w14:textId="77777777" w:rsidR="000322DB" w:rsidRPr="00065B93" w:rsidRDefault="000322DB" w:rsidP="000322DB">
            <w:pPr>
              <w:rPr>
                <w:sz w:val="20"/>
              </w:rPr>
            </w:pPr>
          </w:p>
        </w:tc>
        <w:tc>
          <w:tcPr>
            <w:tcW w:w="659" w:type="dxa"/>
            <w:tcBorders>
              <w:top w:val="nil"/>
              <w:left w:val="nil"/>
              <w:bottom w:val="nil"/>
              <w:right w:val="nil"/>
            </w:tcBorders>
          </w:tcPr>
          <w:p w14:paraId="55B6F11E" w14:textId="77777777" w:rsidR="000322DB" w:rsidRPr="00065B93" w:rsidRDefault="000322DB" w:rsidP="000322DB">
            <w:pPr>
              <w:rPr>
                <w:spacing w:val="0"/>
                <w:sz w:val="20"/>
              </w:rPr>
            </w:pPr>
            <w:r w:rsidRPr="00065B93">
              <w:rPr>
                <w:spacing w:val="0"/>
                <w:sz w:val="20"/>
              </w:rPr>
              <w:t>2015</w:t>
            </w:r>
          </w:p>
        </w:tc>
        <w:tc>
          <w:tcPr>
            <w:tcW w:w="1657" w:type="dxa"/>
            <w:tcBorders>
              <w:top w:val="nil"/>
              <w:left w:val="nil"/>
              <w:bottom w:val="nil"/>
              <w:right w:val="nil"/>
            </w:tcBorders>
            <w:noWrap/>
          </w:tcPr>
          <w:p w14:paraId="664CF386" w14:textId="77777777" w:rsidR="000322DB" w:rsidRPr="00065B93" w:rsidRDefault="000322DB" w:rsidP="000322DB">
            <w:pPr>
              <w:rPr>
                <w:spacing w:val="0"/>
                <w:sz w:val="20"/>
              </w:rPr>
            </w:pPr>
            <w:r w:rsidRPr="00065B93">
              <w:rPr>
                <w:color w:val="000000"/>
                <w:spacing w:val="0"/>
                <w:sz w:val="20"/>
              </w:rPr>
              <w:t>61.2 ± 3.6</w:t>
            </w:r>
          </w:p>
        </w:tc>
        <w:tc>
          <w:tcPr>
            <w:tcW w:w="1484" w:type="dxa"/>
            <w:tcBorders>
              <w:top w:val="nil"/>
              <w:left w:val="nil"/>
              <w:bottom w:val="nil"/>
              <w:right w:val="nil"/>
            </w:tcBorders>
            <w:noWrap/>
          </w:tcPr>
          <w:p w14:paraId="31273D8A" w14:textId="77777777" w:rsidR="000322DB" w:rsidRPr="00065B93" w:rsidRDefault="000322DB" w:rsidP="000322DB">
            <w:pPr>
              <w:rPr>
                <w:spacing w:val="0"/>
                <w:sz w:val="20"/>
              </w:rPr>
            </w:pPr>
            <w:r w:rsidRPr="00065B93">
              <w:rPr>
                <w:color w:val="000000"/>
                <w:spacing w:val="0"/>
                <w:sz w:val="20"/>
              </w:rPr>
              <w:t>5.2 ± 3.5</w:t>
            </w:r>
          </w:p>
        </w:tc>
        <w:tc>
          <w:tcPr>
            <w:tcW w:w="1594" w:type="dxa"/>
            <w:tcBorders>
              <w:top w:val="nil"/>
              <w:left w:val="nil"/>
              <w:bottom w:val="nil"/>
              <w:right w:val="nil"/>
            </w:tcBorders>
            <w:noWrap/>
          </w:tcPr>
          <w:p w14:paraId="49709326" w14:textId="77777777" w:rsidR="000322DB" w:rsidRPr="00065B93" w:rsidRDefault="000322DB" w:rsidP="000322DB">
            <w:pPr>
              <w:rPr>
                <w:spacing w:val="0"/>
                <w:sz w:val="20"/>
              </w:rPr>
            </w:pPr>
            <w:r w:rsidRPr="00065B93">
              <w:rPr>
                <w:color w:val="000000"/>
                <w:spacing w:val="0"/>
                <w:sz w:val="20"/>
              </w:rPr>
              <w:t>35.4 ± 7.3</w:t>
            </w:r>
          </w:p>
        </w:tc>
      </w:tr>
      <w:tr w:rsidR="000322DB" w:rsidRPr="00D2592B" w14:paraId="4E31F256" w14:textId="77777777" w:rsidTr="000322DB">
        <w:trPr>
          <w:trHeight w:val="290"/>
        </w:trPr>
        <w:tc>
          <w:tcPr>
            <w:tcW w:w="3096" w:type="dxa"/>
            <w:noWrap/>
          </w:tcPr>
          <w:p w14:paraId="2745B4E5" w14:textId="77777777" w:rsidR="000322DB" w:rsidRPr="00065B93" w:rsidRDefault="000322DB" w:rsidP="000322DB">
            <w:pPr>
              <w:rPr>
                <w:spacing w:val="0"/>
                <w:sz w:val="20"/>
              </w:rPr>
            </w:pPr>
          </w:p>
        </w:tc>
        <w:tc>
          <w:tcPr>
            <w:tcW w:w="148" w:type="dxa"/>
          </w:tcPr>
          <w:p w14:paraId="383987D7" w14:textId="77777777" w:rsidR="000322DB" w:rsidRPr="00065B93" w:rsidRDefault="000322DB" w:rsidP="000322DB">
            <w:pPr>
              <w:rPr>
                <w:sz w:val="20"/>
              </w:rPr>
            </w:pPr>
          </w:p>
        </w:tc>
        <w:tc>
          <w:tcPr>
            <w:tcW w:w="1318" w:type="dxa"/>
          </w:tcPr>
          <w:p w14:paraId="121D03FF" w14:textId="77777777" w:rsidR="000322DB" w:rsidRPr="00065B93" w:rsidRDefault="000322DB" w:rsidP="000322DB">
            <w:pPr>
              <w:rPr>
                <w:spacing w:val="0"/>
                <w:sz w:val="20"/>
              </w:rPr>
            </w:pPr>
          </w:p>
        </w:tc>
        <w:tc>
          <w:tcPr>
            <w:tcW w:w="109" w:type="dxa"/>
          </w:tcPr>
          <w:p w14:paraId="7E2F0CA6" w14:textId="77777777" w:rsidR="000322DB" w:rsidRPr="00065B93" w:rsidRDefault="000322DB" w:rsidP="000322DB">
            <w:pPr>
              <w:rPr>
                <w:sz w:val="20"/>
              </w:rPr>
            </w:pPr>
          </w:p>
        </w:tc>
        <w:tc>
          <w:tcPr>
            <w:tcW w:w="659" w:type="dxa"/>
            <w:tcBorders>
              <w:top w:val="nil"/>
              <w:left w:val="nil"/>
              <w:bottom w:val="nil"/>
              <w:right w:val="nil"/>
            </w:tcBorders>
          </w:tcPr>
          <w:p w14:paraId="6E05334A" w14:textId="77777777" w:rsidR="000322DB" w:rsidRPr="00065B93" w:rsidRDefault="000322DB" w:rsidP="000322DB">
            <w:pPr>
              <w:rPr>
                <w:color w:val="000000"/>
                <w:spacing w:val="0"/>
                <w:sz w:val="20"/>
              </w:rPr>
            </w:pPr>
            <w:r w:rsidRPr="00065B93">
              <w:rPr>
                <w:spacing w:val="0"/>
                <w:sz w:val="20"/>
              </w:rPr>
              <w:t>2022</w:t>
            </w:r>
          </w:p>
        </w:tc>
        <w:tc>
          <w:tcPr>
            <w:tcW w:w="1657" w:type="dxa"/>
            <w:tcBorders>
              <w:top w:val="nil"/>
              <w:left w:val="nil"/>
              <w:bottom w:val="nil"/>
              <w:right w:val="nil"/>
            </w:tcBorders>
            <w:noWrap/>
          </w:tcPr>
          <w:p w14:paraId="588D88CE" w14:textId="77777777" w:rsidR="000322DB" w:rsidRPr="00065B93" w:rsidRDefault="000322DB" w:rsidP="000322DB">
            <w:pPr>
              <w:rPr>
                <w:color w:val="000000"/>
                <w:spacing w:val="0"/>
                <w:sz w:val="20"/>
              </w:rPr>
            </w:pPr>
            <w:r w:rsidRPr="00065B93">
              <w:rPr>
                <w:color w:val="000000"/>
                <w:spacing w:val="0"/>
                <w:sz w:val="20"/>
              </w:rPr>
              <w:t>43.1 ± 4.5</w:t>
            </w:r>
          </w:p>
        </w:tc>
        <w:tc>
          <w:tcPr>
            <w:tcW w:w="1484" w:type="dxa"/>
            <w:tcBorders>
              <w:top w:val="nil"/>
              <w:left w:val="nil"/>
              <w:bottom w:val="nil"/>
              <w:right w:val="nil"/>
            </w:tcBorders>
            <w:noWrap/>
          </w:tcPr>
          <w:p w14:paraId="48C62878" w14:textId="77777777" w:rsidR="000322DB" w:rsidRPr="00065B93" w:rsidRDefault="000322DB" w:rsidP="000322DB">
            <w:pPr>
              <w:rPr>
                <w:color w:val="000000"/>
                <w:spacing w:val="0"/>
                <w:sz w:val="20"/>
              </w:rPr>
            </w:pPr>
            <w:r w:rsidRPr="00065B93">
              <w:rPr>
                <w:color w:val="000000"/>
                <w:spacing w:val="0"/>
                <w:sz w:val="20"/>
              </w:rPr>
              <w:t>31.5 ± 9.5</w:t>
            </w:r>
          </w:p>
        </w:tc>
        <w:tc>
          <w:tcPr>
            <w:tcW w:w="1594" w:type="dxa"/>
            <w:tcBorders>
              <w:top w:val="nil"/>
              <w:left w:val="nil"/>
              <w:bottom w:val="nil"/>
              <w:right w:val="nil"/>
            </w:tcBorders>
            <w:noWrap/>
          </w:tcPr>
          <w:p w14:paraId="750B5111" w14:textId="77777777" w:rsidR="000322DB" w:rsidRPr="00065B93" w:rsidRDefault="000322DB" w:rsidP="000322DB">
            <w:pPr>
              <w:rPr>
                <w:color w:val="000000"/>
                <w:spacing w:val="0"/>
                <w:sz w:val="20"/>
              </w:rPr>
            </w:pPr>
            <w:r w:rsidRPr="00065B93">
              <w:rPr>
                <w:color w:val="000000"/>
                <w:spacing w:val="0"/>
                <w:sz w:val="20"/>
              </w:rPr>
              <w:t>39.6 ± 5.8</w:t>
            </w:r>
          </w:p>
        </w:tc>
      </w:tr>
      <w:tr w:rsidR="000322DB" w:rsidRPr="00D2592B" w14:paraId="1635F0A1" w14:textId="77777777" w:rsidTr="000322DB">
        <w:trPr>
          <w:trHeight w:val="290"/>
        </w:trPr>
        <w:tc>
          <w:tcPr>
            <w:tcW w:w="3096" w:type="dxa"/>
            <w:noWrap/>
          </w:tcPr>
          <w:p w14:paraId="5BD2A4D8" w14:textId="77777777" w:rsidR="000322DB" w:rsidRPr="00065B93" w:rsidRDefault="000322DB" w:rsidP="000322DB">
            <w:pPr>
              <w:rPr>
                <w:sz w:val="20"/>
              </w:rPr>
            </w:pPr>
          </w:p>
        </w:tc>
        <w:tc>
          <w:tcPr>
            <w:tcW w:w="148" w:type="dxa"/>
          </w:tcPr>
          <w:p w14:paraId="3B0AC86A" w14:textId="77777777" w:rsidR="000322DB" w:rsidRPr="00065B93" w:rsidRDefault="000322DB" w:rsidP="000322DB">
            <w:pPr>
              <w:rPr>
                <w:sz w:val="20"/>
              </w:rPr>
            </w:pPr>
          </w:p>
        </w:tc>
        <w:tc>
          <w:tcPr>
            <w:tcW w:w="1318" w:type="dxa"/>
          </w:tcPr>
          <w:p w14:paraId="27B74B19" w14:textId="77777777" w:rsidR="000322DB" w:rsidRPr="00065B93" w:rsidRDefault="000322DB" w:rsidP="000322DB">
            <w:pPr>
              <w:rPr>
                <w:sz w:val="20"/>
              </w:rPr>
            </w:pPr>
          </w:p>
        </w:tc>
        <w:tc>
          <w:tcPr>
            <w:tcW w:w="109" w:type="dxa"/>
          </w:tcPr>
          <w:p w14:paraId="3DC8C796" w14:textId="77777777" w:rsidR="000322DB" w:rsidRPr="00065B93" w:rsidRDefault="000322DB" w:rsidP="000322DB">
            <w:pPr>
              <w:rPr>
                <w:sz w:val="20"/>
              </w:rPr>
            </w:pPr>
          </w:p>
        </w:tc>
        <w:tc>
          <w:tcPr>
            <w:tcW w:w="659" w:type="dxa"/>
            <w:tcBorders>
              <w:left w:val="nil"/>
              <w:right w:val="nil"/>
            </w:tcBorders>
          </w:tcPr>
          <w:p w14:paraId="5A9DA699" w14:textId="77777777" w:rsidR="000322DB" w:rsidRPr="00065B93" w:rsidRDefault="000322DB" w:rsidP="000322DB">
            <w:pPr>
              <w:rPr>
                <w:sz w:val="20"/>
              </w:rPr>
            </w:pPr>
          </w:p>
        </w:tc>
        <w:tc>
          <w:tcPr>
            <w:tcW w:w="1657" w:type="dxa"/>
            <w:tcBorders>
              <w:left w:val="nil"/>
              <w:right w:val="nil"/>
            </w:tcBorders>
            <w:noWrap/>
          </w:tcPr>
          <w:p w14:paraId="6D0D2501" w14:textId="77777777" w:rsidR="000322DB" w:rsidRPr="00065B93" w:rsidRDefault="000322DB" w:rsidP="000322DB">
            <w:pPr>
              <w:rPr>
                <w:color w:val="000000"/>
                <w:sz w:val="20"/>
              </w:rPr>
            </w:pPr>
          </w:p>
        </w:tc>
        <w:tc>
          <w:tcPr>
            <w:tcW w:w="1484" w:type="dxa"/>
            <w:tcBorders>
              <w:left w:val="nil"/>
              <w:right w:val="nil"/>
            </w:tcBorders>
            <w:noWrap/>
          </w:tcPr>
          <w:p w14:paraId="2C518702" w14:textId="77777777" w:rsidR="000322DB" w:rsidRPr="00065B93" w:rsidRDefault="000322DB" w:rsidP="000322DB">
            <w:pPr>
              <w:rPr>
                <w:color w:val="000000"/>
                <w:sz w:val="20"/>
              </w:rPr>
            </w:pPr>
          </w:p>
        </w:tc>
        <w:tc>
          <w:tcPr>
            <w:tcW w:w="1594" w:type="dxa"/>
            <w:tcBorders>
              <w:left w:val="nil"/>
              <w:right w:val="nil"/>
            </w:tcBorders>
            <w:noWrap/>
          </w:tcPr>
          <w:p w14:paraId="4EB52414" w14:textId="77777777" w:rsidR="000322DB" w:rsidRPr="00065B93" w:rsidRDefault="000322DB" w:rsidP="000322DB">
            <w:pPr>
              <w:rPr>
                <w:color w:val="000000"/>
                <w:sz w:val="20"/>
              </w:rPr>
            </w:pPr>
          </w:p>
        </w:tc>
      </w:tr>
      <w:tr w:rsidR="000322DB" w:rsidRPr="00D2592B" w14:paraId="37882831" w14:textId="77777777" w:rsidTr="000322DB">
        <w:trPr>
          <w:trHeight w:val="290"/>
        </w:trPr>
        <w:tc>
          <w:tcPr>
            <w:tcW w:w="3096" w:type="dxa"/>
            <w:noWrap/>
          </w:tcPr>
          <w:p w14:paraId="36D769AB" w14:textId="77777777" w:rsidR="000322DB" w:rsidRDefault="000322DB" w:rsidP="000322DB">
            <w:pPr>
              <w:rPr>
                <w:spacing w:val="0"/>
                <w:sz w:val="20"/>
              </w:rPr>
            </w:pPr>
            <w:r w:rsidRPr="00065B93">
              <w:rPr>
                <w:spacing w:val="0"/>
                <w:sz w:val="20"/>
              </w:rPr>
              <w:t>Soil moisture</w:t>
            </w:r>
            <w:r w:rsidRPr="00065B93">
              <w:rPr>
                <w:spacing w:val="0"/>
                <w:sz w:val="20"/>
                <w:vertAlign w:val="superscript"/>
              </w:rPr>
              <w:t>$</w:t>
            </w:r>
          </w:p>
          <w:p w14:paraId="7BB871F4" w14:textId="5520449B" w:rsidR="000322DB" w:rsidRPr="000322DB" w:rsidRDefault="000322DB" w:rsidP="000322DB">
            <w:pPr>
              <w:rPr>
                <w:spacing w:val="0"/>
                <w:sz w:val="20"/>
              </w:rPr>
            </w:pPr>
          </w:p>
        </w:tc>
        <w:tc>
          <w:tcPr>
            <w:tcW w:w="148" w:type="dxa"/>
          </w:tcPr>
          <w:p w14:paraId="6DF89B5E" w14:textId="77777777" w:rsidR="000322DB" w:rsidRPr="00065B93" w:rsidRDefault="000322DB" w:rsidP="000322DB">
            <w:pPr>
              <w:rPr>
                <w:sz w:val="20"/>
              </w:rPr>
            </w:pPr>
          </w:p>
        </w:tc>
        <w:tc>
          <w:tcPr>
            <w:tcW w:w="1318" w:type="dxa"/>
          </w:tcPr>
          <w:p w14:paraId="756D5D8E" w14:textId="77E92BFF" w:rsidR="000322DB" w:rsidRPr="00065B93" w:rsidRDefault="000322DB" w:rsidP="000322DB">
            <w:pPr>
              <w:rPr>
                <w:sz w:val="20"/>
              </w:rPr>
            </w:pPr>
            <w:commentRangeStart w:id="18"/>
            <w:r w:rsidRPr="00065B93">
              <w:rPr>
                <w:color w:val="FF0000"/>
                <w:spacing w:val="0"/>
                <w:sz w:val="20"/>
              </w:rPr>
              <w:t>0-1.129</w:t>
            </w:r>
            <w:commentRangeEnd w:id="18"/>
            <w:r w:rsidRPr="00065B93">
              <w:rPr>
                <w:rStyle w:val="CommentReference"/>
                <w:spacing w:val="0"/>
                <w:sz w:val="20"/>
                <w:szCs w:val="20"/>
              </w:rPr>
              <w:commentReference w:id="18"/>
            </w:r>
          </w:p>
        </w:tc>
        <w:tc>
          <w:tcPr>
            <w:tcW w:w="109" w:type="dxa"/>
          </w:tcPr>
          <w:p w14:paraId="7FAB0CE3" w14:textId="77777777" w:rsidR="000322DB" w:rsidRPr="00065B93" w:rsidRDefault="000322DB" w:rsidP="000322DB">
            <w:pPr>
              <w:rPr>
                <w:sz w:val="20"/>
              </w:rPr>
            </w:pPr>
          </w:p>
        </w:tc>
        <w:tc>
          <w:tcPr>
            <w:tcW w:w="659" w:type="dxa"/>
            <w:tcBorders>
              <w:left w:val="nil"/>
              <w:right w:val="nil"/>
            </w:tcBorders>
          </w:tcPr>
          <w:p w14:paraId="601A6DDA" w14:textId="732532E3" w:rsidR="000322DB" w:rsidRPr="00065B93" w:rsidRDefault="000322DB" w:rsidP="000322DB">
            <w:pPr>
              <w:rPr>
                <w:sz w:val="20"/>
              </w:rPr>
            </w:pPr>
            <w:r w:rsidRPr="00065B93">
              <w:rPr>
                <w:spacing w:val="0"/>
                <w:sz w:val="20"/>
              </w:rPr>
              <w:t>2015</w:t>
            </w:r>
          </w:p>
        </w:tc>
        <w:tc>
          <w:tcPr>
            <w:tcW w:w="1657" w:type="dxa"/>
            <w:tcBorders>
              <w:left w:val="nil"/>
              <w:right w:val="nil"/>
            </w:tcBorders>
            <w:noWrap/>
          </w:tcPr>
          <w:p w14:paraId="70F53B1B" w14:textId="751E1D35" w:rsidR="000322DB" w:rsidRPr="00065B93" w:rsidRDefault="000322DB" w:rsidP="000322DB">
            <w:pPr>
              <w:rPr>
                <w:color w:val="000000"/>
                <w:sz w:val="20"/>
              </w:rPr>
            </w:pPr>
            <w:r w:rsidRPr="00065B93">
              <w:rPr>
                <w:color w:val="000000"/>
                <w:spacing w:val="0"/>
                <w:sz w:val="20"/>
              </w:rPr>
              <w:t>0.59 ± 0.04</w:t>
            </w:r>
          </w:p>
        </w:tc>
        <w:tc>
          <w:tcPr>
            <w:tcW w:w="1484" w:type="dxa"/>
            <w:tcBorders>
              <w:left w:val="nil"/>
              <w:right w:val="nil"/>
            </w:tcBorders>
            <w:noWrap/>
          </w:tcPr>
          <w:p w14:paraId="0AE95EC4" w14:textId="1F536614" w:rsidR="000322DB" w:rsidRPr="00065B93" w:rsidRDefault="000322DB" w:rsidP="000322DB">
            <w:pPr>
              <w:rPr>
                <w:color w:val="000000"/>
                <w:sz w:val="20"/>
              </w:rPr>
            </w:pPr>
            <w:r w:rsidRPr="00065B93">
              <w:rPr>
                <w:color w:val="000000"/>
                <w:spacing w:val="0"/>
                <w:sz w:val="20"/>
              </w:rPr>
              <w:t>0.61 ± 0.07</w:t>
            </w:r>
          </w:p>
        </w:tc>
        <w:tc>
          <w:tcPr>
            <w:tcW w:w="1594" w:type="dxa"/>
            <w:tcBorders>
              <w:left w:val="nil"/>
              <w:right w:val="nil"/>
            </w:tcBorders>
            <w:noWrap/>
          </w:tcPr>
          <w:p w14:paraId="35E544AB" w14:textId="5D7FCF6D" w:rsidR="000322DB" w:rsidRPr="00065B93" w:rsidRDefault="000322DB" w:rsidP="000322DB">
            <w:pPr>
              <w:rPr>
                <w:color w:val="000000"/>
                <w:sz w:val="20"/>
              </w:rPr>
            </w:pPr>
            <w:r w:rsidRPr="00065B93">
              <w:rPr>
                <w:color w:val="000000"/>
                <w:spacing w:val="0"/>
                <w:sz w:val="20"/>
              </w:rPr>
              <w:t>0.60 ± 0.04</w:t>
            </w:r>
          </w:p>
        </w:tc>
      </w:tr>
      <w:tr w:rsidR="000322DB" w:rsidRPr="00D2592B" w14:paraId="62257CBC" w14:textId="77777777" w:rsidTr="000322DB">
        <w:trPr>
          <w:trHeight w:val="290"/>
        </w:trPr>
        <w:tc>
          <w:tcPr>
            <w:tcW w:w="3096" w:type="dxa"/>
            <w:tcBorders>
              <w:bottom w:val="single" w:sz="4" w:space="0" w:color="auto"/>
            </w:tcBorders>
            <w:noWrap/>
          </w:tcPr>
          <w:p w14:paraId="15DC5530" w14:textId="77777777" w:rsidR="000322DB" w:rsidRPr="00065B93" w:rsidRDefault="000322DB" w:rsidP="000322DB">
            <w:pPr>
              <w:rPr>
                <w:sz w:val="20"/>
              </w:rPr>
            </w:pPr>
          </w:p>
        </w:tc>
        <w:tc>
          <w:tcPr>
            <w:tcW w:w="148" w:type="dxa"/>
            <w:tcBorders>
              <w:bottom w:val="single" w:sz="4" w:space="0" w:color="auto"/>
            </w:tcBorders>
          </w:tcPr>
          <w:p w14:paraId="40BCE143" w14:textId="77777777" w:rsidR="000322DB" w:rsidRPr="00065B93" w:rsidRDefault="000322DB" w:rsidP="000322DB">
            <w:pPr>
              <w:rPr>
                <w:sz w:val="20"/>
              </w:rPr>
            </w:pPr>
          </w:p>
        </w:tc>
        <w:tc>
          <w:tcPr>
            <w:tcW w:w="1318" w:type="dxa"/>
            <w:tcBorders>
              <w:bottom w:val="single" w:sz="4" w:space="0" w:color="auto"/>
            </w:tcBorders>
          </w:tcPr>
          <w:p w14:paraId="291AA47A" w14:textId="0B45715A" w:rsidR="000322DB" w:rsidRPr="00065B93" w:rsidRDefault="000322DB" w:rsidP="000322DB">
            <w:pPr>
              <w:rPr>
                <w:sz w:val="20"/>
              </w:rPr>
            </w:pPr>
            <w:r w:rsidRPr="00065B93">
              <w:rPr>
                <w:color w:val="FF0000"/>
                <w:spacing w:val="0"/>
                <w:sz w:val="20"/>
              </w:rPr>
              <w:t>0-100%</w:t>
            </w:r>
          </w:p>
        </w:tc>
        <w:tc>
          <w:tcPr>
            <w:tcW w:w="109" w:type="dxa"/>
            <w:tcBorders>
              <w:bottom w:val="single" w:sz="4" w:space="0" w:color="auto"/>
            </w:tcBorders>
          </w:tcPr>
          <w:p w14:paraId="7E24ADB0" w14:textId="77777777" w:rsidR="000322DB" w:rsidRPr="00065B93" w:rsidRDefault="000322DB" w:rsidP="000322DB">
            <w:pPr>
              <w:rPr>
                <w:sz w:val="20"/>
              </w:rPr>
            </w:pPr>
          </w:p>
        </w:tc>
        <w:tc>
          <w:tcPr>
            <w:tcW w:w="659" w:type="dxa"/>
            <w:tcBorders>
              <w:left w:val="nil"/>
              <w:bottom w:val="single" w:sz="4" w:space="0" w:color="auto"/>
              <w:right w:val="nil"/>
            </w:tcBorders>
          </w:tcPr>
          <w:p w14:paraId="6028432E" w14:textId="021A3AA1" w:rsidR="000322DB" w:rsidRPr="00065B93" w:rsidRDefault="000322DB" w:rsidP="000322DB">
            <w:pPr>
              <w:rPr>
                <w:sz w:val="20"/>
              </w:rPr>
            </w:pPr>
            <w:r w:rsidRPr="00065B93">
              <w:rPr>
                <w:spacing w:val="0"/>
                <w:sz w:val="20"/>
              </w:rPr>
              <w:t>2022</w:t>
            </w:r>
          </w:p>
        </w:tc>
        <w:tc>
          <w:tcPr>
            <w:tcW w:w="1657" w:type="dxa"/>
            <w:tcBorders>
              <w:left w:val="nil"/>
              <w:bottom w:val="single" w:sz="4" w:space="0" w:color="auto"/>
              <w:right w:val="nil"/>
            </w:tcBorders>
            <w:noWrap/>
          </w:tcPr>
          <w:p w14:paraId="03A61A80" w14:textId="4347D70E" w:rsidR="000322DB" w:rsidRPr="00065B93" w:rsidRDefault="000322DB" w:rsidP="000322DB">
            <w:pPr>
              <w:rPr>
                <w:color w:val="000000"/>
                <w:sz w:val="20"/>
              </w:rPr>
            </w:pPr>
            <w:r w:rsidRPr="00065B93">
              <w:rPr>
                <w:color w:val="000000"/>
                <w:spacing w:val="0"/>
                <w:sz w:val="20"/>
              </w:rPr>
              <w:t>44.8 ± 3.5</w:t>
            </w:r>
          </w:p>
        </w:tc>
        <w:tc>
          <w:tcPr>
            <w:tcW w:w="1484" w:type="dxa"/>
            <w:tcBorders>
              <w:left w:val="nil"/>
              <w:bottom w:val="single" w:sz="4" w:space="0" w:color="auto"/>
              <w:right w:val="nil"/>
            </w:tcBorders>
            <w:noWrap/>
          </w:tcPr>
          <w:p w14:paraId="16534B5D" w14:textId="36120024" w:rsidR="000322DB" w:rsidRPr="00065B93" w:rsidRDefault="000322DB" w:rsidP="000322DB">
            <w:pPr>
              <w:rPr>
                <w:color w:val="000000"/>
                <w:sz w:val="20"/>
              </w:rPr>
            </w:pPr>
            <w:r w:rsidRPr="00065B93">
              <w:rPr>
                <w:color w:val="000000"/>
                <w:spacing w:val="0"/>
                <w:sz w:val="20"/>
              </w:rPr>
              <w:t>47.6 ± 2.5</w:t>
            </w:r>
          </w:p>
        </w:tc>
        <w:tc>
          <w:tcPr>
            <w:tcW w:w="1594" w:type="dxa"/>
            <w:tcBorders>
              <w:left w:val="nil"/>
              <w:bottom w:val="single" w:sz="4" w:space="0" w:color="auto"/>
              <w:right w:val="nil"/>
            </w:tcBorders>
            <w:noWrap/>
          </w:tcPr>
          <w:p w14:paraId="147EDE5E" w14:textId="6B9C3D91" w:rsidR="000322DB" w:rsidRPr="00065B93" w:rsidRDefault="000322DB" w:rsidP="000322DB">
            <w:pPr>
              <w:rPr>
                <w:color w:val="000000"/>
                <w:sz w:val="20"/>
              </w:rPr>
            </w:pPr>
            <w:r w:rsidRPr="00065B93">
              <w:rPr>
                <w:color w:val="000000"/>
                <w:spacing w:val="0"/>
                <w:sz w:val="20"/>
              </w:rPr>
              <w:t>48.7 ± 7.4</w:t>
            </w:r>
          </w:p>
        </w:tc>
      </w:tr>
    </w:tbl>
    <w:p w14:paraId="184C2329" w14:textId="77777777" w:rsidR="008C58E1" w:rsidRDefault="008C58E1" w:rsidP="008C58E1">
      <w:r>
        <w:t>$: A different soil sensor was used in 2022 than was used in 2015, so readings are only comparable between treatments within a year.</w:t>
      </w:r>
    </w:p>
    <w:p w14:paraId="7ACBC726" w14:textId="77777777" w:rsidR="008C58E1" w:rsidRDefault="008C58E1" w:rsidP="00E34238">
      <w:pPr>
        <w:rPr>
          <w:sz w:val="24"/>
          <w:szCs w:val="24"/>
        </w:rPr>
      </w:pPr>
    </w:p>
    <w:p w14:paraId="4290A3A3" w14:textId="3FE5D4C2" w:rsidR="00E34238" w:rsidRPr="00E34238" w:rsidRDefault="00E34238" w:rsidP="00E34238">
      <w:pPr>
        <w:rPr>
          <w:b/>
          <w:bCs/>
          <w:sz w:val="24"/>
          <w:szCs w:val="24"/>
        </w:rPr>
      </w:pPr>
      <w:r w:rsidRPr="00E34238">
        <w:rPr>
          <w:b/>
          <w:bCs/>
          <w:sz w:val="24"/>
          <w:szCs w:val="24"/>
        </w:rPr>
        <w:t>Discussion</w:t>
      </w:r>
    </w:p>
    <w:p w14:paraId="34004B61" w14:textId="77777777" w:rsidR="00E34238" w:rsidRDefault="00E34238" w:rsidP="00E34238">
      <w:pPr>
        <w:rPr>
          <w:sz w:val="24"/>
          <w:szCs w:val="24"/>
        </w:rPr>
      </w:pPr>
      <w:bookmarkStart w:id="19" w:name="discussion"/>
      <w:bookmarkEnd w:id="19"/>
    </w:p>
    <w:p w14:paraId="2050C476" w14:textId="6E56CDA1" w:rsidR="00E47918" w:rsidRDefault="00E47918" w:rsidP="00E34238">
      <w:pPr>
        <w:rPr>
          <w:sz w:val="24"/>
          <w:szCs w:val="24"/>
        </w:rPr>
      </w:pPr>
      <w:r>
        <w:rPr>
          <w:sz w:val="24"/>
          <w:szCs w:val="24"/>
        </w:rPr>
        <w:t>T</w:t>
      </w:r>
      <w:r w:rsidR="001178B3">
        <w:rPr>
          <w:sz w:val="24"/>
          <w:szCs w:val="24"/>
        </w:rPr>
        <w:t>his study</w:t>
      </w:r>
      <w:r w:rsidR="00EF1B1A" w:rsidRPr="00E743B7">
        <w:rPr>
          <w:sz w:val="24"/>
          <w:szCs w:val="24"/>
        </w:rPr>
        <w:t xml:space="preserve"> </w:t>
      </w:r>
      <w:r>
        <w:rPr>
          <w:sz w:val="24"/>
          <w:szCs w:val="24"/>
        </w:rPr>
        <w:t>investigate</w:t>
      </w:r>
      <w:r w:rsidR="001178B3">
        <w:rPr>
          <w:sz w:val="24"/>
          <w:szCs w:val="24"/>
        </w:rPr>
        <w:t xml:space="preserve">d </w:t>
      </w:r>
      <w:r w:rsidR="008E317A">
        <w:rPr>
          <w:sz w:val="24"/>
          <w:szCs w:val="24"/>
        </w:rPr>
        <w:t>the effects of disturbance caused</w:t>
      </w:r>
      <w:r w:rsidR="00403D8E">
        <w:rPr>
          <w:sz w:val="24"/>
          <w:szCs w:val="24"/>
        </w:rPr>
        <w:t xml:space="preserve"> by</w:t>
      </w:r>
      <w:r w:rsidR="008E317A">
        <w:rPr>
          <w:sz w:val="24"/>
          <w:szCs w:val="24"/>
        </w:rPr>
        <w:t xml:space="preserve"> </w:t>
      </w:r>
      <w:r w:rsidR="00903E8F">
        <w:rPr>
          <w:sz w:val="24"/>
          <w:szCs w:val="24"/>
        </w:rPr>
        <w:t>wind and subsequent salvage logging</w:t>
      </w:r>
      <w:r w:rsidR="001A0EED">
        <w:rPr>
          <w:sz w:val="24"/>
          <w:szCs w:val="24"/>
        </w:rPr>
        <w:t xml:space="preserve"> on ground beetle communities </w:t>
      </w:r>
      <w:r w:rsidR="00A36B0D">
        <w:rPr>
          <w:sz w:val="24"/>
          <w:szCs w:val="24"/>
        </w:rPr>
        <w:t xml:space="preserve">over </w:t>
      </w:r>
      <w:r w:rsidR="00D434B5">
        <w:rPr>
          <w:sz w:val="24"/>
          <w:szCs w:val="24"/>
        </w:rPr>
        <w:t>time.</w:t>
      </w:r>
      <w:r w:rsidR="00903E8F">
        <w:rPr>
          <w:sz w:val="24"/>
          <w:szCs w:val="24"/>
        </w:rPr>
        <w:t xml:space="preserve"> </w:t>
      </w:r>
      <w:r w:rsidR="000865C7" w:rsidRPr="00E743B7">
        <w:rPr>
          <w:sz w:val="24"/>
          <w:szCs w:val="24"/>
        </w:rPr>
        <w:t xml:space="preserve"> </w:t>
      </w:r>
      <w:r w:rsidR="00CA1D83">
        <w:rPr>
          <w:sz w:val="24"/>
          <w:szCs w:val="24"/>
        </w:rPr>
        <w:t>We found that ground beetles differed both taxonomically and functionally</w:t>
      </w:r>
      <w:r w:rsidR="0076560B">
        <w:rPr>
          <w:sz w:val="24"/>
          <w:szCs w:val="24"/>
        </w:rPr>
        <w:t xml:space="preserve"> between </w:t>
      </w:r>
      <w:r w:rsidR="00DF68EE">
        <w:rPr>
          <w:sz w:val="24"/>
          <w:szCs w:val="24"/>
        </w:rPr>
        <w:t>windthrow and salvaged forest</w:t>
      </w:r>
      <w:r w:rsidR="002A6773">
        <w:rPr>
          <w:sz w:val="24"/>
          <w:szCs w:val="24"/>
        </w:rPr>
        <w:t xml:space="preserve">, consistent with other studies </w:t>
      </w:r>
      <w:r w:rsidR="00ED5250">
        <w:rPr>
          <w:sz w:val="24"/>
          <w:szCs w:val="24"/>
        </w:rPr>
        <w:fldChar w:fldCharType="begin"/>
      </w:r>
      <w:r w:rsidR="00D84BE8">
        <w:rPr>
          <w:sz w:val="24"/>
          <w:szCs w:val="24"/>
        </w:rPr>
        <w:instrText xml:space="preserve"> ADDIN ZOTERO_ITEM CSL_CITATION {"citationID":"xKybh02J","properties":{"formattedCitation":"(Koivula and Spence 2006, Gandhi et al. 2008)","plainCitation":"(Koivula and Spence 2006, Gandhi et al. 2008)","noteIndex":0},"citationItems":[{"id":587,"uris":["http://zotero.org/groups/5154252/items/HVCM5YWU"],"itemData":{"id":587,"type":"article-journal","container-title":"Forest Ecology and Management","DOI":"10.1016/j.foreco.2006.09.004","ISSN":"03781127","issue":"1","journalAbbreviation":"Forest Ecology and Management","language":"en","page":"102-112","source":"DOI.org (Crossref)","title":"Effects of post-fire salvage logging on boreal mixed-wood ground beetle assemblages (Coleoptera, Carabidae)","volume":"236","author":[{"family":"Koivula","given":"Matti"},{"family":"Spence","given":"John R."}],"issued":{"date-parts":[["2006",11]]}}},{"id":327,"uris":["http://zotero.org/groups/5154252/items/WB6PAYPV"],"itemData":{"id":327,"type":"article-journal","abstract":"We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00ED5250">
        <w:rPr>
          <w:sz w:val="24"/>
          <w:szCs w:val="24"/>
        </w:rPr>
        <w:fldChar w:fldCharType="separate"/>
      </w:r>
      <w:r w:rsidR="00D84BE8" w:rsidRPr="00D84BE8">
        <w:rPr>
          <w:sz w:val="24"/>
        </w:rPr>
        <w:t>(Koivula and Spence 2006, Gandhi et al. 2008)</w:t>
      </w:r>
      <w:r w:rsidR="00ED5250">
        <w:rPr>
          <w:sz w:val="24"/>
          <w:szCs w:val="24"/>
        </w:rPr>
        <w:fldChar w:fldCharType="end"/>
      </w:r>
      <w:r w:rsidR="002A6773">
        <w:rPr>
          <w:sz w:val="24"/>
          <w:szCs w:val="24"/>
        </w:rPr>
        <w:t>.</w:t>
      </w:r>
      <w:r w:rsidR="0076560B">
        <w:rPr>
          <w:sz w:val="24"/>
          <w:szCs w:val="24"/>
        </w:rPr>
        <w:t xml:space="preserve"> </w:t>
      </w:r>
      <w:r w:rsidR="00191A72">
        <w:rPr>
          <w:sz w:val="24"/>
          <w:szCs w:val="24"/>
        </w:rPr>
        <w:t>Salvage-logging</w:t>
      </w:r>
      <w:r w:rsidR="00B104D0">
        <w:rPr>
          <w:sz w:val="24"/>
          <w:szCs w:val="24"/>
        </w:rPr>
        <w:t xml:space="preserve">, which removed all </w:t>
      </w:r>
      <w:r w:rsidR="00B104D0">
        <w:rPr>
          <w:sz w:val="24"/>
          <w:szCs w:val="24"/>
        </w:rPr>
        <w:lastRenderedPageBreak/>
        <w:t>standing and downed trees,</w:t>
      </w:r>
      <w:r w:rsidR="00191A72">
        <w:rPr>
          <w:sz w:val="24"/>
          <w:szCs w:val="24"/>
        </w:rPr>
        <w:t xml:space="preserve"> supported g</w:t>
      </w:r>
      <w:r w:rsidR="000906C3">
        <w:rPr>
          <w:sz w:val="24"/>
          <w:szCs w:val="24"/>
        </w:rPr>
        <w:t xml:space="preserve">round beetle communities </w:t>
      </w:r>
      <w:r w:rsidR="00422847">
        <w:rPr>
          <w:sz w:val="24"/>
          <w:szCs w:val="24"/>
        </w:rPr>
        <w:t xml:space="preserve">that were distinct in species </w:t>
      </w:r>
      <w:r w:rsidR="00735F36">
        <w:rPr>
          <w:sz w:val="24"/>
          <w:szCs w:val="24"/>
        </w:rPr>
        <w:t>and trait composition</w:t>
      </w:r>
      <w:r w:rsidR="00153555">
        <w:rPr>
          <w:sz w:val="24"/>
          <w:szCs w:val="24"/>
        </w:rPr>
        <w:t>,</w:t>
      </w:r>
      <w:r w:rsidR="00735F36">
        <w:rPr>
          <w:sz w:val="24"/>
          <w:szCs w:val="24"/>
        </w:rPr>
        <w:t xml:space="preserve"> compared to windthrow and undisturbed forest which were more </w:t>
      </w:r>
      <w:proofErr w:type="gramStart"/>
      <w:r w:rsidR="00735F36">
        <w:rPr>
          <w:sz w:val="24"/>
          <w:szCs w:val="24"/>
        </w:rPr>
        <w:t>similar to</w:t>
      </w:r>
      <w:proofErr w:type="gramEnd"/>
      <w:r w:rsidR="00735F36">
        <w:rPr>
          <w:sz w:val="24"/>
          <w:szCs w:val="24"/>
        </w:rPr>
        <w:t xml:space="preserve"> one another. </w:t>
      </w:r>
      <w:r w:rsidR="000D61B9">
        <w:rPr>
          <w:sz w:val="24"/>
          <w:szCs w:val="24"/>
        </w:rPr>
        <w:t>Although differences between treatments were largest</w:t>
      </w:r>
      <w:r w:rsidR="002A5E1F">
        <w:rPr>
          <w:sz w:val="24"/>
          <w:szCs w:val="24"/>
        </w:rPr>
        <w:t xml:space="preserve"> two years after salvaging</w:t>
      </w:r>
      <w:r w:rsidR="000D61B9">
        <w:rPr>
          <w:sz w:val="24"/>
          <w:szCs w:val="24"/>
        </w:rPr>
        <w:t xml:space="preserve"> in 2015, </w:t>
      </w:r>
      <w:r w:rsidR="00A43677">
        <w:rPr>
          <w:sz w:val="24"/>
          <w:szCs w:val="24"/>
        </w:rPr>
        <w:t>s</w:t>
      </w:r>
      <w:r w:rsidR="009547B7">
        <w:rPr>
          <w:sz w:val="24"/>
          <w:szCs w:val="24"/>
        </w:rPr>
        <w:t>ome</w:t>
      </w:r>
      <w:r w:rsidR="00A43677">
        <w:rPr>
          <w:sz w:val="24"/>
          <w:szCs w:val="24"/>
        </w:rPr>
        <w:t xml:space="preserve"> differences </w:t>
      </w:r>
      <w:r w:rsidR="009547B7">
        <w:rPr>
          <w:sz w:val="24"/>
          <w:szCs w:val="24"/>
        </w:rPr>
        <w:t>in</w:t>
      </w:r>
      <w:r w:rsidR="00023DF1">
        <w:rPr>
          <w:sz w:val="24"/>
          <w:szCs w:val="24"/>
        </w:rPr>
        <w:t xml:space="preserve"> species and traits persisted in 2022, nine</w:t>
      </w:r>
      <w:r w:rsidR="00A43677">
        <w:rPr>
          <w:sz w:val="24"/>
          <w:szCs w:val="24"/>
        </w:rPr>
        <w:t xml:space="preserve"> </w:t>
      </w:r>
      <w:r w:rsidR="000D61B9">
        <w:rPr>
          <w:sz w:val="24"/>
          <w:szCs w:val="24"/>
        </w:rPr>
        <w:t xml:space="preserve">years </w:t>
      </w:r>
      <w:r w:rsidR="00C80A2F">
        <w:rPr>
          <w:sz w:val="24"/>
          <w:szCs w:val="24"/>
        </w:rPr>
        <w:t xml:space="preserve">after salvaging. </w:t>
      </w:r>
      <w:r w:rsidR="002762AF">
        <w:rPr>
          <w:sz w:val="24"/>
          <w:szCs w:val="24"/>
        </w:rPr>
        <w:t>Th</w:t>
      </w:r>
      <w:r w:rsidR="005D69A3">
        <w:rPr>
          <w:sz w:val="24"/>
          <w:szCs w:val="24"/>
        </w:rPr>
        <w:t>ese findings</w:t>
      </w:r>
      <w:r w:rsidR="002762AF">
        <w:rPr>
          <w:sz w:val="24"/>
          <w:szCs w:val="24"/>
        </w:rPr>
        <w:t xml:space="preserve"> suggest that the impacts of </w:t>
      </w:r>
      <w:r w:rsidR="009952ED">
        <w:rPr>
          <w:sz w:val="24"/>
          <w:szCs w:val="24"/>
        </w:rPr>
        <w:t xml:space="preserve">salvage </w:t>
      </w:r>
      <w:r w:rsidR="002762AF">
        <w:rPr>
          <w:sz w:val="24"/>
          <w:szCs w:val="24"/>
        </w:rPr>
        <w:t xml:space="preserve">logging after a </w:t>
      </w:r>
      <w:r w:rsidR="009952ED">
        <w:rPr>
          <w:sz w:val="24"/>
          <w:szCs w:val="24"/>
        </w:rPr>
        <w:t>natural disturbance</w:t>
      </w:r>
      <w:r w:rsidR="002762AF">
        <w:rPr>
          <w:sz w:val="24"/>
          <w:szCs w:val="24"/>
        </w:rPr>
        <w:t xml:space="preserve"> continue to affect forest invertebrates </w:t>
      </w:r>
      <w:r w:rsidR="000E376E">
        <w:rPr>
          <w:sz w:val="24"/>
          <w:szCs w:val="24"/>
        </w:rPr>
        <w:t xml:space="preserve">for </w:t>
      </w:r>
      <w:r w:rsidR="009B25CF">
        <w:rPr>
          <w:sz w:val="24"/>
          <w:szCs w:val="24"/>
        </w:rPr>
        <w:t>more than a decade</w:t>
      </w:r>
      <w:r w:rsidR="000E376E">
        <w:rPr>
          <w:sz w:val="24"/>
          <w:szCs w:val="24"/>
        </w:rPr>
        <w:t xml:space="preserve">, even </w:t>
      </w:r>
      <w:r w:rsidR="003B6358">
        <w:rPr>
          <w:sz w:val="24"/>
          <w:szCs w:val="24"/>
        </w:rPr>
        <w:t xml:space="preserve">as tree regeneration </w:t>
      </w:r>
      <w:r w:rsidR="001B73A5">
        <w:rPr>
          <w:sz w:val="24"/>
          <w:szCs w:val="24"/>
        </w:rPr>
        <w:t>begins</w:t>
      </w:r>
      <w:r w:rsidR="003B6358">
        <w:rPr>
          <w:sz w:val="24"/>
          <w:szCs w:val="24"/>
        </w:rPr>
        <w:t>.</w:t>
      </w:r>
    </w:p>
    <w:p w14:paraId="7C5D039B" w14:textId="77777777" w:rsidR="00804E97" w:rsidRPr="00E743B7" w:rsidRDefault="00804E97" w:rsidP="00E34238">
      <w:pPr>
        <w:rPr>
          <w:sz w:val="24"/>
          <w:szCs w:val="24"/>
        </w:rPr>
      </w:pPr>
    </w:p>
    <w:p w14:paraId="0E04A7DC" w14:textId="6FB33BB2" w:rsidR="00C3691D" w:rsidRDefault="00A53CD6" w:rsidP="00265197">
      <w:pPr>
        <w:rPr>
          <w:sz w:val="24"/>
          <w:szCs w:val="24"/>
        </w:rPr>
      </w:pPr>
      <w:r>
        <w:rPr>
          <w:sz w:val="24"/>
          <w:szCs w:val="24"/>
        </w:rPr>
        <w:t xml:space="preserve">Ground beetle activity-abundance, species richness, and community composition were similar </w:t>
      </w:r>
      <w:r w:rsidR="0091207F">
        <w:rPr>
          <w:sz w:val="24"/>
          <w:szCs w:val="24"/>
        </w:rPr>
        <w:t xml:space="preserve">among windthrow and undisturbed forest in </w:t>
      </w:r>
      <w:r w:rsidR="00A85ADD">
        <w:rPr>
          <w:sz w:val="24"/>
          <w:szCs w:val="24"/>
        </w:rPr>
        <w:t>2015 and 2022.</w:t>
      </w:r>
      <w:r w:rsidR="00265197">
        <w:rPr>
          <w:sz w:val="24"/>
          <w:szCs w:val="24"/>
        </w:rPr>
        <w:t xml:space="preserve"> </w:t>
      </w:r>
      <w:r w:rsidR="0034498A">
        <w:rPr>
          <w:sz w:val="24"/>
          <w:szCs w:val="24"/>
        </w:rPr>
        <w:t xml:space="preserve">This finding was inconsistent </w:t>
      </w:r>
      <w:r w:rsidR="00AF520E">
        <w:rPr>
          <w:sz w:val="24"/>
          <w:szCs w:val="24"/>
        </w:rPr>
        <w:t xml:space="preserve">with our hypothesis </w:t>
      </w:r>
      <w:r w:rsidR="00A85ADD">
        <w:rPr>
          <w:sz w:val="24"/>
          <w:szCs w:val="24"/>
        </w:rPr>
        <w:t xml:space="preserve">that </w:t>
      </w:r>
      <w:r w:rsidR="00942D5B">
        <w:rPr>
          <w:sz w:val="24"/>
          <w:szCs w:val="24"/>
        </w:rPr>
        <w:t xml:space="preserve">ground beetle </w:t>
      </w:r>
      <w:r w:rsidR="006C54EB">
        <w:rPr>
          <w:sz w:val="24"/>
          <w:szCs w:val="24"/>
        </w:rPr>
        <w:t>alpha-</w:t>
      </w:r>
      <w:r w:rsidR="00A85ADD">
        <w:rPr>
          <w:sz w:val="24"/>
          <w:szCs w:val="24"/>
        </w:rPr>
        <w:t>diversity would increase in unsalvaged windthrow relative to undisturbed forest. Other studies have found slightly elevated</w:t>
      </w:r>
      <w:r w:rsidR="00094CF3">
        <w:rPr>
          <w:sz w:val="24"/>
          <w:szCs w:val="24"/>
        </w:rPr>
        <w:t xml:space="preserve"> ground beetle</w:t>
      </w:r>
      <w:r w:rsidR="00A85ADD">
        <w:rPr>
          <w:sz w:val="24"/>
          <w:szCs w:val="24"/>
        </w:rPr>
        <w:t xml:space="preserve"> alpha-diversity and altered community composition</w:t>
      </w:r>
      <w:r w:rsidR="00293BFD">
        <w:rPr>
          <w:sz w:val="24"/>
          <w:szCs w:val="24"/>
        </w:rPr>
        <w:t xml:space="preserve"> </w:t>
      </w:r>
      <w:r w:rsidR="00094CF3">
        <w:rPr>
          <w:sz w:val="24"/>
          <w:szCs w:val="24"/>
        </w:rPr>
        <w:t xml:space="preserve">in windthrow </w:t>
      </w:r>
      <w:r w:rsidR="00293BFD">
        <w:rPr>
          <w:sz w:val="24"/>
          <w:szCs w:val="24"/>
        </w:rPr>
        <w:t xml:space="preserve">relative to reference forest </w:t>
      </w:r>
      <w:r w:rsidR="00265197">
        <w:rPr>
          <w:sz w:val="24"/>
          <w:szCs w:val="24"/>
        </w:rPr>
        <w:fldChar w:fldCharType="begin"/>
      </w:r>
      <w:r w:rsidR="00A85ADD">
        <w:rPr>
          <w:sz w:val="24"/>
          <w:szCs w:val="24"/>
        </w:rPr>
        <w:instrText xml:space="preserve"> ADDIN ZOTERO_ITEM CSL_CITATION {"citationID":"O5tXplYH","properties":{"formattedCitation":"(Gandhi et al. 2008, Sklodowski and Garbalinska 2011, Barber and Widick 2017)","plainCitation":"(Gandhi et al. 2008, Sklodowski and Garbalinska 2011, Barber and Widick 2017)","noteIndex":0},"citationItems":[{"id":327,"uris":["http://zotero.org/groups/5154252/items/WB6PAYPV"],"itemData":{"id":327,"type":"article-journal","abstract":"We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1180,"uris":["http://zotero.org/groups/5154252/items/2XEP8UIC"],"itemData":{"id":1180,"type":"article-journal","abstract":"Natural disturbances, such as tornados, can alter local habitat conditions and have the potential to affect animal communities in preserves. When such disturbances occur in natural areas, understanding these effects can help land managers develop responses and restoration actions following a disturbance. The effects of tornado and other strong wind damage on insect communities is poorly known even though insects comprise the majority of macroscopic diversity in terrestrial systems and are important contributors to ecosystem function. We examined ground beetle (Coleoptera: Carabidae) communities in spring, summer, and fall following an EF-4 tornado that struck a forested preserve in Illinois. We compared the communities and vegetation structure in plots that were affected or unaffected by the tornado. Sites within the tornado’s path had reduced canopy cover but increased ground-level vegetation throughout the growing season. Beetle abundance and species richness were unaffected, but Shannon diversity was significantly higher in fall in areas affected by the tornado. Beetle community composition was shifted by tornado effects only in the spring, and tornado-affected areas contained 13 species that were not present in unaffected sites. These sites also contained more seed-eating or omnivorous species and small predators, in contrast to unaffected sites that were dominated by large predatory species. Our results indicate that tornado damage may increase biodiversity in small natural areas by increasing habitat heterogeneity. Land managers may not want to restore tornado-damaged sites to pre-disturbance conditions if maximizing biodiversity is a goal of the preserve.","container-title":"Natural Areas Journal","DOI":"10.3375/043.037.0405","ISSN":"0885-8608, 2162-4399","issue":"4","journalAbbreviation":"Natural Areas Journal","language":"en","license":"http://www.bioone.org/page/resources/researchers/rights_and_permissions","page":"489-496","source":"DOI.org (Crossref)","title":"Localized Effects of Tornado Damage on Ground Beetle Communities and Vegetation in a Forested Preserve","volume":"37","author":[{"family":"Barber","given":"Nicholas A."},{"family":"Widick","given":"William L."}],"issued":{"date-parts":[["2017",10]]}}}],"schema":"https://github.com/citation-style-language/schema/raw/master/csl-citation.json"} </w:instrText>
      </w:r>
      <w:r w:rsidR="00265197">
        <w:rPr>
          <w:sz w:val="24"/>
          <w:szCs w:val="24"/>
        </w:rPr>
        <w:fldChar w:fldCharType="separate"/>
      </w:r>
      <w:r w:rsidR="00A85ADD" w:rsidRPr="00A85ADD">
        <w:rPr>
          <w:sz w:val="24"/>
        </w:rPr>
        <w:t>(Gandhi et al. 2008, Sklodowski and Garbalinska 2011, Barber and Widick 2017)</w:t>
      </w:r>
      <w:r w:rsidR="00265197">
        <w:rPr>
          <w:sz w:val="24"/>
          <w:szCs w:val="24"/>
        </w:rPr>
        <w:fldChar w:fldCharType="end"/>
      </w:r>
      <w:r w:rsidR="00265197">
        <w:rPr>
          <w:sz w:val="24"/>
          <w:szCs w:val="24"/>
        </w:rPr>
        <w:t>.</w:t>
      </w:r>
      <w:r w:rsidR="006B54FD">
        <w:rPr>
          <w:sz w:val="24"/>
          <w:szCs w:val="24"/>
        </w:rPr>
        <w:t xml:space="preserve"> </w:t>
      </w:r>
      <w:r w:rsidR="00255822">
        <w:rPr>
          <w:sz w:val="24"/>
          <w:szCs w:val="24"/>
        </w:rPr>
        <w:t>Wind from strong storms increases standing and downed woody debris,</w:t>
      </w:r>
      <w:r w:rsidR="009260A7">
        <w:rPr>
          <w:sz w:val="24"/>
          <w:szCs w:val="24"/>
        </w:rPr>
        <w:t xml:space="preserve"> changes </w:t>
      </w:r>
      <w:commentRangeStart w:id="20"/>
      <w:r w:rsidR="009260A7">
        <w:rPr>
          <w:sz w:val="24"/>
          <w:szCs w:val="24"/>
        </w:rPr>
        <w:t>abiotic conditions</w:t>
      </w:r>
      <w:commentRangeEnd w:id="20"/>
      <w:r w:rsidR="00255822">
        <w:rPr>
          <w:rStyle w:val="CommentReference"/>
        </w:rPr>
        <w:commentReference w:id="20"/>
      </w:r>
      <w:r w:rsidR="006B463E">
        <w:rPr>
          <w:sz w:val="24"/>
          <w:szCs w:val="24"/>
        </w:rPr>
        <w:t xml:space="preserve"> on the soil surface</w:t>
      </w:r>
      <w:r w:rsidR="009260A7">
        <w:rPr>
          <w:sz w:val="24"/>
          <w:szCs w:val="24"/>
        </w:rPr>
        <w:t xml:space="preserve">, and </w:t>
      </w:r>
      <w:r w:rsidR="00A24AEA">
        <w:rPr>
          <w:sz w:val="24"/>
          <w:szCs w:val="24"/>
        </w:rPr>
        <w:t xml:space="preserve">stimulates the growth </w:t>
      </w:r>
      <w:r w:rsidR="00DB5DBA">
        <w:rPr>
          <w:sz w:val="24"/>
          <w:szCs w:val="24"/>
        </w:rPr>
        <w:t xml:space="preserve">of </w:t>
      </w:r>
      <w:r w:rsidR="009260A7">
        <w:rPr>
          <w:sz w:val="24"/>
          <w:szCs w:val="24"/>
        </w:rPr>
        <w:t>ground-level vegetation</w:t>
      </w:r>
      <w:r w:rsidR="00DB5DBA">
        <w:rPr>
          <w:sz w:val="24"/>
          <w:szCs w:val="24"/>
        </w:rPr>
        <w:t>, all of which can</w:t>
      </w:r>
      <w:r w:rsidR="009260A7">
        <w:rPr>
          <w:sz w:val="24"/>
          <w:szCs w:val="24"/>
        </w:rPr>
        <w:t xml:space="preserve"> alter</w:t>
      </w:r>
      <w:r w:rsidR="00850F79">
        <w:rPr>
          <w:sz w:val="24"/>
          <w:szCs w:val="24"/>
        </w:rPr>
        <w:t xml:space="preserve"> the structure and composition of</w:t>
      </w:r>
      <w:r w:rsidR="009260A7">
        <w:rPr>
          <w:sz w:val="24"/>
          <w:szCs w:val="24"/>
        </w:rPr>
        <w:t xml:space="preserve"> </w:t>
      </w:r>
      <w:r w:rsidR="00850F79">
        <w:rPr>
          <w:sz w:val="24"/>
          <w:szCs w:val="24"/>
        </w:rPr>
        <w:t xml:space="preserve">arthropod </w:t>
      </w:r>
      <w:r w:rsidR="009260A7">
        <w:rPr>
          <w:sz w:val="24"/>
          <w:szCs w:val="24"/>
        </w:rPr>
        <w:t>communities</w:t>
      </w:r>
      <w:r w:rsidR="0090452C">
        <w:rPr>
          <w:sz w:val="24"/>
          <w:szCs w:val="24"/>
        </w:rPr>
        <w:t xml:space="preserve"> </w:t>
      </w:r>
      <w:r w:rsidR="0090452C">
        <w:rPr>
          <w:sz w:val="24"/>
          <w:szCs w:val="24"/>
        </w:rPr>
        <w:fldChar w:fldCharType="begin"/>
      </w:r>
      <w:r w:rsidR="00293BFD">
        <w:rPr>
          <w:sz w:val="24"/>
          <w:szCs w:val="24"/>
        </w:rPr>
        <w:instrText xml:space="preserve"> ADDIN ZOTERO_ITEM CSL_CITATION {"citationID":"DmsjAbQr","properties":{"formattedCitation":"(Urbanovicova et al. 2014, Wermelinger et al. 2017)","plainCitation":"(Urbanovicova et al. 2014, Wermelinger et al. 2017)","noteIndex":0},"citationItems":[{"id":1204,"uris":["http://zotero.org/groups/5154252/items/A866T7Q9"],"itemData":{"id":1204,"type":"article-journal","abstract":"The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0090452C">
        <w:rPr>
          <w:sz w:val="24"/>
          <w:szCs w:val="24"/>
        </w:rPr>
        <w:fldChar w:fldCharType="separate"/>
      </w:r>
      <w:r w:rsidR="00293BFD" w:rsidRPr="00293BFD">
        <w:rPr>
          <w:sz w:val="24"/>
        </w:rPr>
        <w:t>(Urbanovicova et al. 2014, Wermelinger et al. 2017)</w:t>
      </w:r>
      <w:r w:rsidR="0090452C">
        <w:rPr>
          <w:sz w:val="24"/>
          <w:szCs w:val="24"/>
        </w:rPr>
        <w:fldChar w:fldCharType="end"/>
      </w:r>
      <w:commentRangeStart w:id="21"/>
      <w:r w:rsidR="0090452C">
        <w:rPr>
          <w:sz w:val="24"/>
          <w:szCs w:val="24"/>
        </w:rPr>
        <w:t xml:space="preserve">. </w:t>
      </w:r>
      <w:commentRangeEnd w:id="21"/>
      <w:r w:rsidR="00850F79">
        <w:rPr>
          <w:rStyle w:val="CommentReference"/>
        </w:rPr>
        <w:commentReference w:id="21"/>
      </w:r>
      <w:r w:rsidR="006B463E">
        <w:rPr>
          <w:sz w:val="24"/>
          <w:szCs w:val="24"/>
        </w:rPr>
        <w:t>Some of these changes were confirmed by our study, which found increases in percentage cover of ground level vegetation along with decreases in leaf litter</w:t>
      </w:r>
      <w:r w:rsidR="00505AB1">
        <w:rPr>
          <w:sz w:val="24"/>
          <w:szCs w:val="24"/>
        </w:rPr>
        <w:t xml:space="preserve">. </w:t>
      </w:r>
      <w:r w:rsidR="00293BFD">
        <w:rPr>
          <w:sz w:val="24"/>
          <w:szCs w:val="24"/>
        </w:rPr>
        <w:t>However,</w:t>
      </w:r>
      <w:r w:rsidR="00601B43">
        <w:rPr>
          <w:sz w:val="24"/>
          <w:szCs w:val="24"/>
        </w:rPr>
        <w:t xml:space="preserve"> instead of a complete reorganization of </w:t>
      </w:r>
      <w:r w:rsidR="00C3691D">
        <w:rPr>
          <w:sz w:val="24"/>
          <w:szCs w:val="24"/>
        </w:rPr>
        <w:t xml:space="preserve">the </w:t>
      </w:r>
      <w:r w:rsidR="00601B43">
        <w:rPr>
          <w:sz w:val="24"/>
          <w:szCs w:val="24"/>
        </w:rPr>
        <w:t xml:space="preserve">ground beetle community, windthrows commonly support many of the same species found in undisturbed forest </w:t>
      </w:r>
      <w:r w:rsidR="00601B43">
        <w:rPr>
          <w:sz w:val="24"/>
          <w:szCs w:val="24"/>
        </w:rPr>
        <w:fldChar w:fldCharType="begin"/>
      </w:r>
      <w:r w:rsidR="00601B43">
        <w:rPr>
          <w:sz w:val="24"/>
          <w:szCs w:val="24"/>
        </w:rPr>
        <w:instrText xml:space="preserve"> ADDIN ZOTERO_ITEM CSL_CITATION {"citationID":"vU1pA6XE","properties":{"formattedCitation":"(Lee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00601B43">
        <w:rPr>
          <w:sz w:val="24"/>
          <w:szCs w:val="24"/>
        </w:rPr>
        <w:fldChar w:fldCharType="separate"/>
      </w:r>
      <w:r w:rsidR="00601B43" w:rsidRPr="00601B43">
        <w:rPr>
          <w:sz w:val="24"/>
        </w:rPr>
        <w:t>(Lee et al. 2017)</w:t>
      </w:r>
      <w:r w:rsidR="00601B43">
        <w:rPr>
          <w:sz w:val="24"/>
          <w:szCs w:val="24"/>
        </w:rPr>
        <w:fldChar w:fldCharType="end"/>
      </w:r>
      <w:r w:rsidR="00601B43">
        <w:rPr>
          <w:sz w:val="24"/>
          <w:szCs w:val="24"/>
        </w:rPr>
        <w:t>.</w:t>
      </w:r>
      <w:r w:rsidR="00293BFD">
        <w:rPr>
          <w:sz w:val="24"/>
          <w:szCs w:val="24"/>
        </w:rPr>
        <w:t xml:space="preserve"> </w:t>
      </w:r>
      <w:r w:rsidR="00C3691D">
        <w:rPr>
          <w:sz w:val="24"/>
          <w:szCs w:val="24"/>
        </w:rPr>
        <w:t>Similarly, o</w:t>
      </w:r>
      <w:r w:rsidR="00265197">
        <w:rPr>
          <w:sz w:val="24"/>
          <w:szCs w:val="24"/>
        </w:rPr>
        <w:t xml:space="preserve">ur study </w:t>
      </w:r>
      <w:r w:rsidR="00C3691D">
        <w:rPr>
          <w:sz w:val="24"/>
          <w:szCs w:val="24"/>
        </w:rPr>
        <w:t xml:space="preserve">saw the persistence of forest-specialists </w:t>
      </w:r>
      <w:r w:rsidR="00CC41A3">
        <w:rPr>
          <w:sz w:val="24"/>
          <w:szCs w:val="24"/>
        </w:rPr>
        <w:t xml:space="preserve">in unsalvaged windthrows </w:t>
      </w:r>
      <w:r w:rsidR="00C3691D">
        <w:rPr>
          <w:sz w:val="24"/>
          <w:szCs w:val="24"/>
        </w:rPr>
        <w:t xml:space="preserve">rather than any pronounced influx of </w:t>
      </w:r>
      <w:r w:rsidR="00505AB1">
        <w:rPr>
          <w:sz w:val="24"/>
          <w:szCs w:val="24"/>
        </w:rPr>
        <w:t>generalists or open-habitat s</w:t>
      </w:r>
      <w:r w:rsidR="00C3691D">
        <w:rPr>
          <w:sz w:val="24"/>
          <w:szCs w:val="24"/>
        </w:rPr>
        <w:t xml:space="preserve">pecies. </w:t>
      </w:r>
    </w:p>
    <w:p w14:paraId="3E46293D" w14:textId="77777777" w:rsidR="00A56093" w:rsidRDefault="00A56093" w:rsidP="00265197">
      <w:pPr>
        <w:rPr>
          <w:sz w:val="24"/>
          <w:szCs w:val="24"/>
        </w:rPr>
      </w:pPr>
    </w:p>
    <w:p w14:paraId="2101C2DF" w14:textId="57C61E48" w:rsidR="00C1115E" w:rsidRDefault="00955510" w:rsidP="00E34238">
      <w:pPr>
        <w:rPr>
          <w:sz w:val="24"/>
          <w:szCs w:val="24"/>
        </w:rPr>
      </w:pPr>
      <w:r>
        <w:rPr>
          <w:sz w:val="24"/>
          <w:szCs w:val="24"/>
        </w:rPr>
        <w:t>W</w:t>
      </w:r>
      <w:r w:rsidR="00AF520E">
        <w:rPr>
          <w:sz w:val="24"/>
          <w:szCs w:val="24"/>
        </w:rPr>
        <w:t>indthrow</w:t>
      </w:r>
      <w:r>
        <w:rPr>
          <w:sz w:val="24"/>
          <w:szCs w:val="24"/>
        </w:rPr>
        <w:t xml:space="preserve"> followed by</w:t>
      </w:r>
      <w:r w:rsidR="002351DE">
        <w:rPr>
          <w:sz w:val="24"/>
          <w:szCs w:val="24"/>
        </w:rPr>
        <w:t xml:space="preserve"> salvage</w:t>
      </w:r>
      <w:r w:rsidR="00A36C46">
        <w:rPr>
          <w:sz w:val="24"/>
          <w:szCs w:val="24"/>
        </w:rPr>
        <w:t xml:space="preserve">-logging </w:t>
      </w:r>
      <w:r w:rsidR="00AF520E">
        <w:rPr>
          <w:sz w:val="24"/>
          <w:szCs w:val="24"/>
        </w:rPr>
        <w:t>resulted in distinct ground beetle communities</w:t>
      </w:r>
      <w:r w:rsidR="00601B43">
        <w:rPr>
          <w:sz w:val="24"/>
          <w:szCs w:val="24"/>
        </w:rPr>
        <w:t xml:space="preserve"> and elevated species richness</w:t>
      </w:r>
      <w:r w:rsidR="0062123F">
        <w:rPr>
          <w:sz w:val="24"/>
          <w:szCs w:val="24"/>
        </w:rPr>
        <w:t xml:space="preserve"> relative to undisturbed forest</w:t>
      </w:r>
      <w:r w:rsidR="00892AA5">
        <w:rPr>
          <w:sz w:val="24"/>
          <w:szCs w:val="24"/>
        </w:rPr>
        <w:t xml:space="preserve">. </w:t>
      </w:r>
      <w:r w:rsidR="00320BD3">
        <w:rPr>
          <w:sz w:val="24"/>
          <w:szCs w:val="24"/>
        </w:rPr>
        <w:t>H</w:t>
      </w:r>
      <w:r w:rsidR="00892AA5">
        <w:rPr>
          <w:sz w:val="24"/>
          <w:szCs w:val="24"/>
        </w:rPr>
        <w:t>abitat-generalist</w:t>
      </w:r>
      <w:r w:rsidR="00320BD3">
        <w:rPr>
          <w:sz w:val="24"/>
          <w:szCs w:val="24"/>
        </w:rPr>
        <w:t xml:space="preserve">s increased </w:t>
      </w:r>
      <w:r w:rsidR="00892AA5">
        <w:rPr>
          <w:sz w:val="24"/>
          <w:szCs w:val="24"/>
        </w:rPr>
        <w:t xml:space="preserve">in </w:t>
      </w:r>
      <w:r w:rsidR="00197F9F">
        <w:rPr>
          <w:sz w:val="24"/>
          <w:szCs w:val="24"/>
        </w:rPr>
        <w:t xml:space="preserve">abundance </w:t>
      </w:r>
      <w:r w:rsidR="00892AA5">
        <w:rPr>
          <w:sz w:val="24"/>
          <w:szCs w:val="24"/>
        </w:rPr>
        <w:t xml:space="preserve">two years after salvaging, altering </w:t>
      </w:r>
      <w:r w:rsidR="00554078">
        <w:rPr>
          <w:sz w:val="24"/>
          <w:szCs w:val="24"/>
        </w:rPr>
        <w:t xml:space="preserve">ground beetle </w:t>
      </w:r>
      <w:r w:rsidR="00892AA5">
        <w:rPr>
          <w:sz w:val="24"/>
          <w:szCs w:val="24"/>
        </w:rPr>
        <w:t>community composition</w:t>
      </w:r>
      <w:r w:rsidR="00320BD3">
        <w:rPr>
          <w:sz w:val="24"/>
          <w:szCs w:val="24"/>
        </w:rPr>
        <w:t>, which supports our initial hypothesis</w:t>
      </w:r>
      <w:r w:rsidR="00892AA5">
        <w:rPr>
          <w:sz w:val="24"/>
          <w:szCs w:val="24"/>
        </w:rPr>
        <w:t xml:space="preserve">. </w:t>
      </w:r>
      <w:r w:rsidR="00B27879">
        <w:rPr>
          <w:sz w:val="24"/>
          <w:szCs w:val="24"/>
        </w:rPr>
        <w:t>At nine years after salvaging, ground beetle communities remained taxonomically distinct, suggesting that legacies of windthrow were altered by the logging process.</w:t>
      </w:r>
      <w:r w:rsidR="00197F9F">
        <w:rPr>
          <w:sz w:val="24"/>
          <w:szCs w:val="24"/>
        </w:rPr>
        <w:t xml:space="preserve"> </w:t>
      </w:r>
      <w:r w:rsidR="00320BD3">
        <w:rPr>
          <w:sz w:val="24"/>
          <w:szCs w:val="24"/>
        </w:rPr>
        <w:t>Our results align with many studies of salvage-logging and green-logging, where complete canopy removal result</w:t>
      </w:r>
      <w:r w:rsidR="002E4B30">
        <w:rPr>
          <w:sz w:val="24"/>
          <w:szCs w:val="24"/>
        </w:rPr>
        <w:t>ed</w:t>
      </w:r>
      <w:r w:rsidR="00320BD3">
        <w:rPr>
          <w:sz w:val="24"/>
          <w:szCs w:val="24"/>
        </w:rPr>
        <w:t xml:space="preserve"> in an </w:t>
      </w:r>
      <w:r w:rsidR="00197F9F">
        <w:rPr>
          <w:sz w:val="24"/>
          <w:szCs w:val="24"/>
        </w:rPr>
        <w:t xml:space="preserve">initial </w:t>
      </w:r>
      <w:r w:rsidR="00320BD3">
        <w:rPr>
          <w:sz w:val="24"/>
          <w:szCs w:val="24"/>
        </w:rPr>
        <w:t xml:space="preserve">influx of </w:t>
      </w:r>
      <w:r w:rsidR="00C1115E">
        <w:rPr>
          <w:sz w:val="24"/>
          <w:szCs w:val="24"/>
        </w:rPr>
        <w:t>flight-capable</w:t>
      </w:r>
      <w:r w:rsidR="00045E3F">
        <w:rPr>
          <w:sz w:val="24"/>
          <w:szCs w:val="24"/>
        </w:rPr>
        <w:t xml:space="preserve"> </w:t>
      </w:r>
      <w:r w:rsidR="00320BD3">
        <w:rPr>
          <w:sz w:val="24"/>
          <w:szCs w:val="24"/>
        </w:rPr>
        <w:t>species</w:t>
      </w:r>
      <w:r w:rsidR="00C3691D">
        <w:rPr>
          <w:sz w:val="24"/>
          <w:szCs w:val="24"/>
        </w:rPr>
        <w:t xml:space="preserve"> </w:t>
      </w:r>
      <w:r w:rsidR="00B27879">
        <w:rPr>
          <w:sz w:val="24"/>
          <w:szCs w:val="24"/>
        </w:rPr>
        <w:fldChar w:fldCharType="begin"/>
      </w:r>
      <w:r w:rsidR="00B27879">
        <w:rPr>
          <w:sz w:val="24"/>
          <w:szCs w:val="24"/>
        </w:rPr>
        <w:instrText xml:space="preserve"> ADDIN ZOTERO_ITEM CSL_CITATION {"citationID":"RPppY1iP","properties":{"formattedCitation":"(Pearce et al. 2003, Niemel\\uc0\\u228{} et al. 2007, Silverman et al. 2008, Gandhi et al. 2008)","plainCitation":"(Pearce et al. 2003, Niemelä et al. 2007, Silverman et al. 2008, Gandhi et al. 2008)","noteIndex":0},"citationItems":[{"id":423,"uris":["http://zotero.org/groups/5154252/items/JTPR3ZZS"],"itemData":{"id":423,"type":"article-journal","abstract":"Abstract\n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1313,"uris":["http://zotero.org/groups/5154252/items/LDAB6HV9"],"itemData":{"id":1313,"type":"article-journal","container-title":"Journal of Insect Conservation","DOI":"10.1007/s10841-006-9014-0","ISSN":"1366-638X, 1572-9753","issue":"1","journalAbbreviation":"J Insect Conserv","language":"en","license":"http://www.springer.com/tdm","page":"5-18","source":"DOI.org (Crossref)","title":"The effects of forestry on carabid beetles (Coleoptera: Carabidae) in boreal forests","title-short":"The effects of forestry on carabid beetles (Coleoptera","volume":"11","author":[{"family":"Niemelä","given":"Jari"},{"family":"Koivula","given":"Matti"},{"family":"Kotze","given":"D. Johan"}],"issued":{"date-parts":[["2007",2,7]]}}},{"id":320,"uris":["http://zotero.org/groups/5154252/items/2MNXBW9Z"],"itemData":{"id":320,"type":"article-journal","container-title":"Environmental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K."}],"issued":{"date-parts":[["2008",6,1]]}}},{"id":327,"uris":["http://zotero.org/groups/5154252/items/WB6PAYPV"],"itemData":{"id":327,"type":"article-journal","abstract":"We studied the short-term effects of a catastrophic windstorm and subsequent salvage-logging and prescribed-burning fuel-reduction treatments on ground beetle (Coleoptera: Carabidae) assemblages in a sub-boreal forest in northeastern Minnesota, USA. During 2000–2003, 29,873 ground beetles represented by 71 species were caught in unbaited and baited pitfall traps in aspen/birch/conifer (ABC) and jack pine (JP) cover types. At the family level, both land-area treatment and cover type had signiﬁcant effects on ground beetle trap catches, but there were no effects of pinenes and ethanol as baits. Six times more beetles were trapped in the burned forests than in the other land-area treatments; more beetles were caught in undisturbed than in wind-disturbed sites, and one-third more beetles were caught in the ABC than in the JP cover type. Thus, the windstorm generally reduced the activity-abundance of the beetles, but prescribedburning increased it. Both salvaged and burned forest plots (especially in the ABC cover type) had the greatest species richness, diversity, and the most unique species assemblages. There was a highly similar ground beetle species composition (nearly 100%) between the ABC and JP burned forests, indicating that burning was a more primary driver of composition than cover type. At the species level, Pterostichus melanarius, an invasive ground beetle from Europe and a cover type generalist, was the most abundant beetle in the study (one-third of the total catch), and was caught in greatest numbers in burned forests. Removal of P. melanarius from the species composition analyses altered similarities among cover types and land-area treatments. Sphaeroderus nitidicollis brevoorti and Myas cyanescens were caught exclusively in the ABC and JP cover type, respectively; two rare pyrophilous species, Sericoda obsoleta and Sericoda quadripunctata, were only caught in burned sites; three forest species, Pterostichus coracinus, P. pensylvanicus, and Sphaeroderus lecontei, were caught more often in undisturbed JP sites; and two frequently trapped, open-habitat species, Agonum cupripenne and Poecilus l. lucublandus, were nearly absent from the undisturbed and wind-disturbed sites, as salvage-logging had a signiﬁcant positive effect on their activity-abundance. Most species of Amara and Harpalus were trapped only in the salvaged or burned sites, indicating invasion of these disturbed sites by open-habitat species. We conclude that both the combined effect of fuel-reduction activities subsequent to the wind event and the numerical response of the invasive P. melanarius to habitat disturbances can alter the short-term succession of ground beetle assemblages in the sub-boreal forest.","container-title":"Forest Ecology and Management","DOI":"10.1016/j.foreco.2008.06.011","ISSN":"03781127","issue":"5","journalAbbreviation":"Forest Ecology and Management","language":"en","page":"1104-1123","source":"DOI.org (Crossref)","title":"Catastrophic windstorm and fuel-reduction treatments alter ground beetle (Coleoptera: Carabidae) assemblages in a North American sub-boreal forest","title-short":"Catastrophic windstorm and fuel-reduction treatments alter ground beetle (Coleoptera","volume":"256","author":[{"family":"Gandhi","given":"Kamal J.K."},{"family":"Gilmore","given":"Daniel W."},{"family":"Katovich","given":"Steven A."},{"family":"Mattson","given":"William J."},{"family":"Zasada","given":"John C."},{"family":"Seybold","given":"Steven J."}],"issued":{"date-parts":[["2008",8]]}}}],"schema":"https://github.com/citation-style-language/schema/raw/master/csl-citation.json"} </w:instrText>
      </w:r>
      <w:r w:rsidR="00B27879">
        <w:rPr>
          <w:sz w:val="24"/>
          <w:szCs w:val="24"/>
        </w:rPr>
        <w:fldChar w:fldCharType="separate"/>
      </w:r>
      <w:r w:rsidR="00B27879" w:rsidRPr="00B27879">
        <w:rPr>
          <w:kern w:val="0"/>
          <w:sz w:val="24"/>
        </w:rPr>
        <w:t>(Pearce et al. 2003, Niemelä et al. 2007, Silverman et al. 2008, Gandhi et al. 2008)</w:t>
      </w:r>
      <w:r w:rsidR="00B27879">
        <w:rPr>
          <w:sz w:val="24"/>
          <w:szCs w:val="24"/>
        </w:rPr>
        <w:fldChar w:fldCharType="end"/>
      </w:r>
      <w:r w:rsidR="00320BD3">
        <w:rPr>
          <w:sz w:val="24"/>
          <w:szCs w:val="24"/>
        </w:rPr>
        <w:t xml:space="preserve">. </w:t>
      </w:r>
      <w:r w:rsidR="00045E3F">
        <w:rPr>
          <w:sz w:val="24"/>
          <w:szCs w:val="24"/>
        </w:rPr>
        <w:t xml:space="preserve">We observed an influx of </w:t>
      </w:r>
      <w:r w:rsidR="00320BD3">
        <w:rPr>
          <w:sz w:val="24"/>
          <w:szCs w:val="24"/>
        </w:rPr>
        <w:t>habitat generalists</w:t>
      </w:r>
      <w:r w:rsidR="001545F4">
        <w:rPr>
          <w:sz w:val="24"/>
          <w:szCs w:val="24"/>
        </w:rPr>
        <w:t xml:space="preserve"> such as </w:t>
      </w:r>
      <w:r w:rsidR="00320BD3" w:rsidRPr="002C5BF3">
        <w:rPr>
          <w:i/>
          <w:iCs/>
          <w:sz w:val="24"/>
          <w:szCs w:val="24"/>
        </w:rPr>
        <w:t>C</w:t>
      </w:r>
      <w:r w:rsidR="002C5BF3" w:rsidRPr="002C5BF3">
        <w:rPr>
          <w:i/>
          <w:iCs/>
          <w:sz w:val="24"/>
          <w:szCs w:val="24"/>
        </w:rPr>
        <w:t>.</w:t>
      </w:r>
      <w:r w:rsidR="00320BD3" w:rsidRPr="002C5BF3">
        <w:rPr>
          <w:i/>
          <w:iCs/>
          <w:sz w:val="24"/>
          <w:szCs w:val="24"/>
        </w:rPr>
        <w:t xml:space="preserve"> </w:t>
      </w:r>
      <w:proofErr w:type="spellStart"/>
      <w:r w:rsidR="00320BD3" w:rsidRPr="002C5BF3">
        <w:rPr>
          <w:i/>
          <w:iCs/>
          <w:sz w:val="24"/>
          <w:szCs w:val="24"/>
        </w:rPr>
        <w:t>emarginatus</w:t>
      </w:r>
      <w:proofErr w:type="spellEnd"/>
      <w:r w:rsidR="002C5BF3">
        <w:rPr>
          <w:sz w:val="24"/>
          <w:szCs w:val="24"/>
        </w:rPr>
        <w:t>,</w:t>
      </w:r>
      <w:r w:rsidR="00D65F84">
        <w:rPr>
          <w:sz w:val="24"/>
          <w:szCs w:val="24"/>
        </w:rPr>
        <w:t xml:space="preserve"> but</w:t>
      </w:r>
      <w:r w:rsidR="002C5BF3">
        <w:rPr>
          <w:sz w:val="24"/>
          <w:szCs w:val="24"/>
        </w:rPr>
        <w:t xml:space="preserve"> open-habitat specialists from the genera </w:t>
      </w:r>
      <w:r w:rsidR="002C5BF3" w:rsidRPr="002C5BF3">
        <w:rPr>
          <w:i/>
          <w:iCs/>
          <w:sz w:val="24"/>
          <w:szCs w:val="24"/>
        </w:rPr>
        <w:t>Amara</w:t>
      </w:r>
      <w:r w:rsidR="002C5BF3">
        <w:rPr>
          <w:sz w:val="24"/>
          <w:szCs w:val="24"/>
        </w:rPr>
        <w:t xml:space="preserve"> and </w:t>
      </w:r>
      <w:proofErr w:type="spellStart"/>
      <w:r w:rsidR="002C5BF3" w:rsidRPr="002C5BF3">
        <w:rPr>
          <w:i/>
          <w:iCs/>
          <w:sz w:val="24"/>
          <w:szCs w:val="24"/>
        </w:rPr>
        <w:t>Harpalus</w:t>
      </w:r>
      <w:proofErr w:type="spellEnd"/>
      <w:r w:rsidR="00B27879">
        <w:rPr>
          <w:sz w:val="24"/>
          <w:szCs w:val="24"/>
        </w:rPr>
        <w:t xml:space="preserve"> </w:t>
      </w:r>
      <w:r w:rsidR="00761378">
        <w:rPr>
          <w:sz w:val="24"/>
          <w:szCs w:val="24"/>
        </w:rPr>
        <w:t>were not present</w:t>
      </w:r>
      <w:r w:rsidR="00C1115E">
        <w:rPr>
          <w:sz w:val="24"/>
          <w:szCs w:val="24"/>
        </w:rPr>
        <w:t xml:space="preserve">, contrary to other studies </w:t>
      </w:r>
      <w:r w:rsidR="00B27879">
        <w:rPr>
          <w:sz w:val="24"/>
          <w:szCs w:val="24"/>
        </w:rPr>
        <w:fldChar w:fldCharType="begin"/>
      </w:r>
      <w:r w:rsidR="00B27879">
        <w:rPr>
          <w:sz w:val="24"/>
          <w:szCs w:val="24"/>
        </w:rPr>
        <w:instrText xml:space="preserve"> ADDIN ZOTERO_ITEM CSL_CITATION {"citationID":"PgrALxoZ","properties":{"formattedCitation":"(Pearce et al. 2003, Silverman et al. 2008, Riley and Browne 2011)","plainCitation":"(Pearce et al. 2003, Silverman et al. 2008, Riley and Browne 2011)","noteIndex":0},"citationItems":[{"id":423,"uris":["http://zotero.org/groups/5154252/items/JTPR3ZZS"],"itemData":{"id":423,"type":"article-journal","abstract":"Abstract\n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id":320,"uris":["http://zotero.org/groups/5154252/items/2MNXBW9Z"],"itemData":{"id":320,"type":"article-journal","container-title":"Environmental Entomology","DOI":"10.1093/ee/37.3.725","ISSN":"0046-225X, 1938-2936","issue":"3","journalAbbreviation":"Environmental Entomology","language":"en","page":"725-733","source":"DOI.org (Crossref)","title":"Oil Pipeline Corridor Through an Intact Forest Alters Ground Beetle (Coleoptera: Carabidae) Assemblages in Southeastern Ohio","title-short":"Oil Pipeline Corridor Through an Intact Forest Alters Ground Beetle (Coleoptera","volume":"37","author":[{"family":"Silverman","given":"B."},{"family":"Horn","given":"D. J."},{"family":"Purrington","given":"F. F."},{"family":"Gandhi","given":"K. J. K."}],"issued":{"date-parts":[["2008",6,1]]}}},{"id":1296,"uris":["http://zotero.org/groups/5154252/items/J2NUC9MQ"],"itemData":{"id":1296,"type":"article-journal","abstract":"We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00B27879">
        <w:rPr>
          <w:sz w:val="24"/>
          <w:szCs w:val="24"/>
        </w:rPr>
        <w:fldChar w:fldCharType="separate"/>
      </w:r>
      <w:r w:rsidR="00B27879" w:rsidRPr="00B27879">
        <w:rPr>
          <w:sz w:val="24"/>
        </w:rPr>
        <w:t>(Pearce et al. 2003, Silverman et al. 2008, Riley and Browne 2011)</w:t>
      </w:r>
      <w:r w:rsidR="00B27879">
        <w:rPr>
          <w:sz w:val="24"/>
          <w:szCs w:val="24"/>
        </w:rPr>
        <w:fldChar w:fldCharType="end"/>
      </w:r>
      <w:r w:rsidR="002C5BF3">
        <w:rPr>
          <w:sz w:val="24"/>
          <w:szCs w:val="24"/>
        </w:rPr>
        <w:t xml:space="preserve">. This finding may reflect the surrounding landscape, which is mostly forested and likely </w:t>
      </w:r>
      <w:proofErr w:type="gramStart"/>
      <w:r w:rsidR="002C5BF3">
        <w:rPr>
          <w:sz w:val="24"/>
          <w:szCs w:val="24"/>
        </w:rPr>
        <w:t>did not support</w:t>
      </w:r>
      <w:proofErr w:type="gramEnd"/>
      <w:r w:rsidR="002C5BF3">
        <w:rPr>
          <w:sz w:val="24"/>
          <w:szCs w:val="24"/>
        </w:rPr>
        <w:t xml:space="preserve"> source populations of open-habitat species. </w:t>
      </w:r>
      <w:r w:rsidR="00B27879">
        <w:rPr>
          <w:sz w:val="24"/>
          <w:szCs w:val="24"/>
        </w:rPr>
        <w:t>We also found s</w:t>
      </w:r>
      <w:r w:rsidR="002C5BF3">
        <w:rPr>
          <w:sz w:val="24"/>
          <w:szCs w:val="24"/>
        </w:rPr>
        <w:t xml:space="preserve">ome forest-specialists, such as </w:t>
      </w:r>
      <w:r w:rsidR="002C5BF3" w:rsidRPr="002C5BF3">
        <w:rPr>
          <w:i/>
          <w:iCs/>
          <w:sz w:val="24"/>
          <w:szCs w:val="24"/>
        </w:rPr>
        <w:t xml:space="preserve">P. </w:t>
      </w:r>
      <w:proofErr w:type="spellStart"/>
      <w:r w:rsidR="002C5BF3" w:rsidRPr="002C5BF3">
        <w:rPr>
          <w:i/>
          <w:iCs/>
          <w:sz w:val="24"/>
          <w:szCs w:val="24"/>
        </w:rPr>
        <w:t>moestus</w:t>
      </w:r>
      <w:proofErr w:type="spellEnd"/>
      <w:r w:rsidR="002C5BF3">
        <w:rPr>
          <w:sz w:val="24"/>
          <w:szCs w:val="24"/>
        </w:rPr>
        <w:t xml:space="preserve">, thrived initially in salvage-logged habitat, which may indicate their ability to </w:t>
      </w:r>
      <w:r w:rsidR="0026296F">
        <w:rPr>
          <w:sz w:val="24"/>
          <w:szCs w:val="24"/>
        </w:rPr>
        <w:t xml:space="preserve">tolerate altered abiotic conditions </w:t>
      </w:r>
      <w:r w:rsidR="0026296F">
        <w:rPr>
          <w:sz w:val="24"/>
          <w:szCs w:val="24"/>
        </w:rPr>
        <w:fldChar w:fldCharType="begin"/>
      </w:r>
      <w:r w:rsidR="0026296F">
        <w:rPr>
          <w:sz w:val="24"/>
          <w:szCs w:val="24"/>
        </w:rPr>
        <w:instrText xml:space="preserve"> ADDIN ZOTERO_ITEM CSL_CITATION {"citationID":"5Nxi8UOB","properties":{"formattedCitation":"(Riley and Browne 2011)","plainCitation":"(Riley and Browne 2011)","noteIndex":0},"citationItems":[{"id":1296,"uris":["http://zotero.org/groups/5154252/items/J2NUC9MQ"],"itemData":{"id":1296,"type":"article-journal","abstract":"We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0026296F">
        <w:rPr>
          <w:sz w:val="24"/>
          <w:szCs w:val="24"/>
        </w:rPr>
        <w:fldChar w:fldCharType="separate"/>
      </w:r>
      <w:r w:rsidR="0026296F" w:rsidRPr="0026296F">
        <w:rPr>
          <w:sz w:val="24"/>
        </w:rPr>
        <w:t>(Riley and Browne 2011)</w:t>
      </w:r>
      <w:r w:rsidR="0026296F">
        <w:rPr>
          <w:sz w:val="24"/>
          <w:szCs w:val="24"/>
        </w:rPr>
        <w:fldChar w:fldCharType="end"/>
      </w:r>
      <w:r w:rsidR="0026296F">
        <w:rPr>
          <w:sz w:val="24"/>
          <w:szCs w:val="24"/>
        </w:rPr>
        <w:t xml:space="preserve">, </w:t>
      </w:r>
      <w:r w:rsidR="002C5BF3">
        <w:rPr>
          <w:sz w:val="24"/>
          <w:szCs w:val="24"/>
        </w:rPr>
        <w:t>adopt new food sources</w:t>
      </w:r>
      <w:r w:rsidR="0026296F">
        <w:rPr>
          <w:sz w:val="24"/>
          <w:szCs w:val="24"/>
        </w:rPr>
        <w:t xml:space="preserve"> </w:t>
      </w:r>
      <w:r w:rsidR="0026296F">
        <w:rPr>
          <w:sz w:val="24"/>
          <w:szCs w:val="24"/>
        </w:rPr>
        <w:fldChar w:fldCharType="begin"/>
      </w:r>
      <w:r w:rsidR="0026296F">
        <w:rPr>
          <w:sz w:val="24"/>
          <w:szCs w:val="24"/>
        </w:rPr>
        <w:instrText xml:space="preserve"> ADDIN ZOTERO_ITEM CSL_CITATION {"citationID":"4ePHm1QH","properties":{"formattedCitation":"(Lee et al. 2017)","plainCitation":"(Lee et al. 2017)","noteIndex":0},"citationItems":[{"id":1182,"uris":["http://zotero.org/groups/5154252/items/98APL7VW"],"itemData":{"id":1182,"type":"article-journal","container-title":"Journal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Min"},{"family":"Kwon","given":"Tae-Sung"},{"family":"Cheon","given":"Kwangil"}],"issued":{"date-parts":[["2017",1]]}}}],"schema":"https://github.com/citation-style-language/schema/raw/master/csl-citation.json"} </w:instrText>
      </w:r>
      <w:r w:rsidR="0026296F">
        <w:rPr>
          <w:sz w:val="24"/>
          <w:szCs w:val="24"/>
        </w:rPr>
        <w:fldChar w:fldCharType="separate"/>
      </w:r>
      <w:r w:rsidR="0026296F" w:rsidRPr="0026296F">
        <w:rPr>
          <w:sz w:val="24"/>
        </w:rPr>
        <w:t>(Lee et al. 2017)</w:t>
      </w:r>
      <w:r w:rsidR="0026296F">
        <w:rPr>
          <w:sz w:val="24"/>
          <w:szCs w:val="24"/>
        </w:rPr>
        <w:fldChar w:fldCharType="end"/>
      </w:r>
      <w:r w:rsidR="002C5BF3">
        <w:rPr>
          <w:sz w:val="24"/>
          <w:szCs w:val="24"/>
        </w:rPr>
        <w:t xml:space="preserve">, utilize </w:t>
      </w:r>
      <w:r w:rsidR="0026296F">
        <w:rPr>
          <w:sz w:val="24"/>
          <w:szCs w:val="24"/>
        </w:rPr>
        <w:t>any</w:t>
      </w:r>
      <w:r w:rsidR="002C5BF3">
        <w:rPr>
          <w:sz w:val="24"/>
          <w:szCs w:val="24"/>
        </w:rPr>
        <w:t xml:space="preserve"> </w:t>
      </w:r>
      <w:r w:rsidR="0026296F">
        <w:rPr>
          <w:sz w:val="24"/>
          <w:szCs w:val="24"/>
        </w:rPr>
        <w:t xml:space="preserve">rapidly </w:t>
      </w:r>
      <w:r w:rsidR="002C5BF3">
        <w:rPr>
          <w:sz w:val="24"/>
          <w:szCs w:val="24"/>
        </w:rPr>
        <w:t>decomposing branches left by salvaging</w:t>
      </w:r>
      <w:r w:rsidR="0026296F">
        <w:rPr>
          <w:sz w:val="24"/>
          <w:szCs w:val="24"/>
        </w:rPr>
        <w:t xml:space="preserve"> </w:t>
      </w:r>
      <w:r w:rsidR="0026296F">
        <w:rPr>
          <w:sz w:val="24"/>
          <w:szCs w:val="24"/>
        </w:rPr>
        <w:fldChar w:fldCharType="begin"/>
      </w:r>
      <w:r w:rsidR="00197F9F">
        <w:rPr>
          <w:sz w:val="24"/>
          <w:szCs w:val="24"/>
        </w:rPr>
        <w:instrText xml:space="preserve"> ADDIN ZOTERO_ITEM CSL_CITATION {"citationID":"0wasb84w","properties":{"formattedCitation":"(Hamilton 1884, Thorn et al. 2014)","plainCitation":"(Hamilton 1884, Thorn et al. 2014)","noteIndex":0},"citationItems":[{"id":1279,"uris":["http://zotero.org/groups/5154252/items/YI8DP2ZP"],"itemData":{"id":1279,"type":"article-journal","abstract":"The ultimate extinction of many species of Coleoptera in the vicinity of large cities is unquestionable, especially of the larger Carabidæ. The conditions of life with some are such as admit of no adaptation to the methods of civilization, and for them no refuge from the encroachments of agriculture will eventually remain. They are now retiring, retiring, and in time the last goal will be reached. In localities where the population is becoming dense, and all land available placed under cultivation, many fine species that once were common are now rarities and others fast becoming so. It is less than half a century since Mr. Randall described eighty four species from localities in Maine and Massachusetts, most of them common; but, according to Mr. Austin, in the same places several of these species are now extinct and many of them have become rare.","container-title":"The Canadian Entomologist","DOI":"10.4039/Ent1673-4","ISSN":"0008-347X, 1918-3240","issue":"4","journalAbbreviation":"Can Entomol","language":"en","license":"https://www.cambridge.org/core/terms","page":"73-77","source":"DOI.org (Crossref)","title":"THE SURVIVAL OF THE FITTEST AMONG CERTAIN SPECIES OF PTEROSTICHUS AS DEDUCED FROM THEIR HABITS","volume":"16","author":[{"family":"Hamilton","given":"John"}],"issued":{"date-parts":[["1884",4]]}}},{"id":796,"uris":["http://zotero.org/groups/5154252/items/4TR272QX"],"itemData":{"id":796,"type":"article-journal","container-title":"PLoS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0026296F">
        <w:rPr>
          <w:sz w:val="24"/>
          <w:szCs w:val="24"/>
        </w:rPr>
        <w:fldChar w:fldCharType="separate"/>
      </w:r>
      <w:r w:rsidR="00197F9F" w:rsidRPr="00197F9F">
        <w:rPr>
          <w:sz w:val="24"/>
        </w:rPr>
        <w:t>(Hamilton 1884, Thorn et al. 2014)</w:t>
      </w:r>
      <w:r w:rsidR="0026296F">
        <w:rPr>
          <w:sz w:val="24"/>
          <w:szCs w:val="24"/>
        </w:rPr>
        <w:fldChar w:fldCharType="end"/>
      </w:r>
      <w:r w:rsidR="002C5BF3">
        <w:rPr>
          <w:sz w:val="24"/>
          <w:szCs w:val="24"/>
        </w:rPr>
        <w:t xml:space="preserve">, </w:t>
      </w:r>
      <w:r w:rsidR="0026296F">
        <w:rPr>
          <w:sz w:val="24"/>
          <w:szCs w:val="24"/>
        </w:rPr>
        <w:t xml:space="preserve">or travel back and forth between salvaged and unsalvaged habitat during different times of the year </w:t>
      </w:r>
      <w:r w:rsidR="0026296F">
        <w:rPr>
          <w:sz w:val="24"/>
          <w:szCs w:val="24"/>
        </w:rPr>
        <w:fldChar w:fldCharType="begin"/>
      </w:r>
      <w:r w:rsidR="0026296F">
        <w:rPr>
          <w:sz w:val="24"/>
          <w:szCs w:val="24"/>
        </w:rPr>
        <w:instrText xml:space="preserve"> ADDIN ZOTERO_ITEM CSL_CITATION {"citationID":"JDIoqSh8","properties":{"formattedCitation":"(Ohwaki et al. 2015)","plainCitation":"(Ohwaki et al. 2015)","noteIndex":0},"citationItems":[{"id":1316,"uris":["http://zotero.org/groups/5154252/items/Y8K8VU55"],"itemData":{"id":1316,"type":"article-journal","abstract":"Understanding arthropod responses to forest edges is essential to understanding both the characteristics of agro-ecosystems and the potential ecosystem services provided by forests adjacent to farmland in heterogeneous agricultural landscapes. Seasonal difference in the responses of carabid beetles to forest edges was determined using transects that extended from the edge of the forest 22.5 m into the interior of a forest and 22.5 m into the meadow in three seasons, early summer, late summer and mid-autumn. The responses of carabids to the forest edge in terms of species richness and abundance differed significantly in the three seasons. The species richness and abundance peaked in the meadow 4.5 m from the edge and were low in the forest in summer, whereas they peaked at the edge and remained high in the forest in autumn. Species-level analyses revealed that several species did not move between habitats, indicating that the forest edge acted as a barrier for these species. Many species, however, peaked in the meadow near the edge and the distribution of one species along the meadow-forest transect changed with the seasons. Our results indicate that secondary forests are not an effective sources of predators of pests, but do function as overwintering sites for some species. Because many species that prefer open land hibernate in field boundaries and fallow fields, the quality and spatial configuration of these habitats is important. Furthermore, in terms of pest management the seasonal dynamics of not only carabid beetles but other beneficial arthropods such as spiders and parasitoids should be considered.","container-title":"European Journal of Entomology","DOI":"10.14411/eje.2015.022","ISSN":"12105759, 18028829","issue":"1","journalAbbreviation":"Eur. J. Entomol.","language":"en","license":"https://creativecommons.org/licenses/by/4.0/","page":"135-144","source":"DOI.org (Crossref)","title":"Seasonal variability in the response of ground beetles (Coleoptera: Carabidae) to a forest edge in a heterogeneous agricultural landscape in Japan","title-short":"Seasonal variability in the response of ground beetles (Coleoptera","volume":"112","author":[{"family":"Ohwaki","given":"Atsushi"},{"family":"Kaneko","given":"Yohei"},{"family":"Ikeda","given":"Hiroshi"}],"issued":{"date-parts":[["2015",1,25]]}}}],"schema":"https://github.com/citation-style-language/schema/raw/master/csl-citation.json"} </w:instrText>
      </w:r>
      <w:r w:rsidR="0026296F">
        <w:rPr>
          <w:sz w:val="24"/>
          <w:szCs w:val="24"/>
        </w:rPr>
        <w:fldChar w:fldCharType="separate"/>
      </w:r>
      <w:r w:rsidR="0026296F" w:rsidRPr="0026296F">
        <w:rPr>
          <w:sz w:val="24"/>
        </w:rPr>
        <w:t>(Ohwaki et al. 2015)</w:t>
      </w:r>
      <w:r w:rsidR="0026296F">
        <w:rPr>
          <w:sz w:val="24"/>
          <w:szCs w:val="24"/>
        </w:rPr>
        <w:fldChar w:fldCharType="end"/>
      </w:r>
      <w:r w:rsidR="0026296F">
        <w:rPr>
          <w:sz w:val="24"/>
          <w:szCs w:val="24"/>
        </w:rPr>
        <w:t>.</w:t>
      </w:r>
      <w:r w:rsidR="00B27879">
        <w:rPr>
          <w:sz w:val="24"/>
          <w:szCs w:val="24"/>
        </w:rPr>
        <w:t xml:space="preserve"> </w:t>
      </w:r>
      <w:r w:rsidR="00C1115E">
        <w:rPr>
          <w:sz w:val="24"/>
          <w:szCs w:val="24"/>
        </w:rPr>
        <w:t>However</w:t>
      </w:r>
      <w:r w:rsidR="00EC7382">
        <w:rPr>
          <w:sz w:val="24"/>
          <w:szCs w:val="24"/>
        </w:rPr>
        <w:t>,</w:t>
      </w:r>
      <w:r w:rsidR="00505AB1">
        <w:rPr>
          <w:sz w:val="24"/>
          <w:szCs w:val="24"/>
        </w:rPr>
        <w:t xml:space="preserve"> </w:t>
      </w:r>
      <w:r w:rsidR="00EC7382">
        <w:rPr>
          <w:sz w:val="24"/>
          <w:szCs w:val="24"/>
        </w:rPr>
        <w:t xml:space="preserve">salvaged habitat after nine years supported mostly habitat-generalists such as </w:t>
      </w:r>
      <w:r w:rsidR="00EC7382" w:rsidRPr="00EC7382">
        <w:rPr>
          <w:i/>
          <w:iCs/>
          <w:sz w:val="24"/>
          <w:szCs w:val="24"/>
        </w:rPr>
        <w:t xml:space="preserve">P. </w:t>
      </w:r>
      <w:proofErr w:type="spellStart"/>
      <w:r w:rsidR="00EC7382" w:rsidRPr="00EC7382">
        <w:rPr>
          <w:i/>
          <w:iCs/>
          <w:sz w:val="24"/>
          <w:szCs w:val="24"/>
        </w:rPr>
        <w:t>stygicus</w:t>
      </w:r>
      <w:proofErr w:type="spellEnd"/>
      <w:r w:rsidR="00EC7382">
        <w:rPr>
          <w:sz w:val="24"/>
          <w:szCs w:val="24"/>
        </w:rPr>
        <w:t xml:space="preserve">, suggesting that logging may have reduced the woody debris resources </w:t>
      </w:r>
      <w:r w:rsidR="009D68CE">
        <w:rPr>
          <w:sz w:val="24"/>
          <w:szCs w:val="24"/>
        </w:rPr>
        <w:t>necessary for certain species</w:t>
      </w:r>
      <w:r w:rsidR="00EC7382">
        <w:rPr>
          <w:sz w:val="24"/>
          <w:szCs w:val="24"/>
        </w:rPr>
        <w:t xml:space="preserve"> </w:t>
      </w:r>
      <w:r w:rsidR="00EC7382">
        <w:rPr>
          <w:sz w:val="24"/>
          <w:szCs w:val="24"/>
        </w:rPr>
        <w:fldChar w:fldCharType="begin"/>
      </w:r>
      <w:r w:rsidR="00EC7382">
        <w:rPr>
          <w:sz w:val="24"/>
          <w:szCs w:val="24"/>
        </w:rPr>
        <w:instrText xml:space="preserve"> ADDIN ZOTERO_ITEM CSL_CITATION {"citationID":"n3C2jnvF","properties":{"formattedCitation":"(Gore and Patterson III 1986, Larochelle and Larivi\\uc0\\u232{}re 2003, Pearce et al. 2003)","plainCitation":"(Gore and Patterson III 1986, Larochelle and Larivière 2003, Pearce et al. 2003)","noteIndex":0},"citationItems":[{"id":1189,"uris":["http://zotero.org/groups/5154252/items/EYP7CP3V"],"itemData":{"id":1189,"type":"article-journal","abstract":"Downed (i.e., fallen, dead) wood was sampled in 1-, 15-, 50-, and 100-year-old managed stands, an uneven-aged, managed stand, and an uncut stand of northern hardwoods in New Hampshire. Mass of downed wood ranged from a mean of 32 t/ha in the 15- and 50-year-old stands to 86 t/ha in the recently cut stand. Mean estimates varied significantly among stands, although most of the variation was due to the large amount of downed wood in the recently cut stand. The range of downed-stem diameters was greatest in the 100-year-old and uncut stands. Large (&gt;38 cm) logs were notably absent from the uneven-aged, managed stand, indicating that selective cutting utilizes mature stems efficiently. Comparison of our data with other estimates shows that the amount of downed wood in northern hardwood stands declines to about 20 t/ha within 20–30 years after logging. Quantities remain relatively stable for up to an additional 30 years and then begin to increase. They stabilize at 35–40 t/ha after approximately 100 years. Large-diameter logs become an increasingly important component of downed wood as stands mature beyond 50 years of age. Rapid decomposition of even the largest logs precludes continued accumulation of downed wood in uncut, old-growth stands. The data suggest that less downed wood and fewer large-diameter logs are likely to accumulate under short-rotation (&lt;50 years) harvest, whole-tree harvests, and selection cuts than under long rotations or in uncut forests.","container-title":"Canadian Journal of Forest Research","DOI":"10.1139/x86-057","ISSN":"0045-5067, 1208-6037","issue":"2","journalAbbreviation":"Can. J. For. Res.","language":"en","license":"http://www.nrcresearchpress.com/page/about/CorporateTextAndDataMining","page":"335-339","source":"DOI.org (Crossref)","title":"Mass of downed wood in northern hardwood forests in New Hampshire: potential effects of forest management","title-short":"Mass of downed wood in northern hardwood forests in New Hampshire","volume":"16","author":[{"family":"Gore","given":"Jeffery A."},{"family":"Patterson III","given":"William A."}],"issued":{"date-parts":[["1986",4,1]]}}},{"id":312,"uris":["http://zotero.org/groups/5154252/items/CJ2B2WK7"],"itemData":{"id":312,"type":"book","collection-number":"27","collection-title":"Pensoft-series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id":423,"uris":["http://zotero.org/groups/5154252/items/JTPR3ZZS"],"itemData":{"id":423,"type":"article-journal","abstract":"Abstract\n            Studies based on presence/absence of a species may provide insight into habitat associations, allowing the distribution of species to be predicted across the landscape. Our objective was to characterize the carabid fauna in three mature boreal forest types (conifer, mixedwood, and deciduous) and a disturbed habitat (clearcut) to provide baseline data on the carabid species inhabiting the major forest types of boreal northwestern Ontario. Only spring-active carabids were considered for logistical reasons. We further identified the coarse woody debris structure and microhabitat characteristics within these stand types to try to refine our ability to predict the within-stand occurrence of carabids. We found the carabid composition of deciduous stands (mixedwood and aspen) similar and typical of the carabid fauna found in mixedwood forest in other nearby studies. The important feature of these forest types may be the presence of a deciduous leaf litter layer. In contrast, spruce stands contained fewer species and individuals and a distinct carabid fauna. As predicted, the clearcut habitats were dominated by open habitat species, although the fauna was dissimilar to what was recorded in clearcut habitats in other studies within northwestern Ontario. Coarse woody debris appeared to be an important habitat attribute for several carabid species in clearcut habitats.\n          , \n            Résumé\n            Les études basées sur des données de présence et d'absence peuvent fournir des renseignements sur les associations avec l'habitat, car elles permettent de prédire la répartition des espèces dans l'ensemble du paysage. Nous avons tenté de caractériser la faune des carabes dans trois types de forêt boréale naturelle (forêt de conifères, forêt mixte et forêt décidue) et dans un habitat perturbé (zone de coupe à blanc) en vue d'obtenir des données de base sur les espèces de carabes qui habitent les principaux types de forêt du nord-ouest de l'Ontario. Pour des raisons logistiques, seuls les carabes actifs au printemps ont été pris en compte. Nous avons également déterminé la structure des débris de bois grossiers et les caractéristiques des microhabitats dans chacun des types de forêt pour tenter de raffiner notre capacité de prédire la présence ou l'absence de carabes dans chacun des types de forêt. La composition de la faune des carabes dans les forêts décidues (essences mixtes et trembles) est semblable à celle typique des forêts mixtes du voisinage mentionnées dans d'autres études. La caractéristique importante de ces types de forêt est probablement la présence d'une litière de feuilles décidues. En revanche, les forêts d'épinettes contiennent moins d'espèces et moins d'individus et abritent une faune particulière de carabes. Conformément à nos prédictions, les zones de coupe à blanc sont dominées par des espèces de milieu découvert, bien que cette faune diffère de celle d'autres zones de coupe à blanc décrites ailleurs dans le nord-ouest de l'Ontario. Les débris de bois grossier semblent être un facteur de l'habitat déterminant de la présence de plusieurs espèces de carabes dans les zones de coupe à blanc.\n            [Traduit par la Rédaction]","container-title":"The Canadian Entomologist","DOI":"10.4039/n02-031","ISSN":"0008-347X, 1918-3240","issue":"3","journalAbbreviation":"Can Entomol","language":"en","page":"337-357","source":"DOI.org (Crossref)","title":"Influence of habitat and microhabitat on carabid (Coleoptera: Carabidae) assemblages in four stand types","title-short":"Influence of habitat and microhabitat on carabid (Coleoptera","volume":"135","author":[{"family":"Pearce","given":"J.L."},{"family":"Venier","given":"L.A."},{"family":"McKee","given":"J."},{"family":"Pedlar","given":"J."},{"family":"McKenney","given":"D."}],"issued":{"date-parts":[["2003",6]]}}}],"schema":"https://github.com/citation-style-language/schema/raw/master/csl-citation.json"} </w:instrText>
      </w:r>
      <w:r w:rsidR="00EC7382">
        <w:rPr>
          <w:sz w:val="24"/>
          <w:szCs w:val="24"/>
        </w:rPr>
        <w:fldChar w:fldCharType="separate"/>
      </w:r>
      <w:r w:rsidR="00EC7382" w:rsidRPr="00EC7382">
        <w:rPr>
          <w:kern w:val="0"/>
          <w:sz w:val="24"/>
        </w:rPr>
        <w:t>(Gore and Patterson III 1986, Larochelle and Larivière 2003, Pearce et al. 2003)</w:t>
      </w:r>
      <w:r w:rsidR="00EC7382">
        <w:rPr>
          <w:sz w:val="24"/>
          <w:szCs w:val="24"/>
        </w:rPr>
        <w:fldChar w:fldCharType="end"/>
      </w:r>
      <w:r w:rsidR="00EC7382">
        <w:rPr>
          <w:sz w:val="24"/>
          <w:szCs w:val="24"/>
        </w:rPr>
        <w:t>.</w:t>
      </w:r>
    </w:p>
    <w:p w14:paraId="7BA71161" w14:textId="77777777" w:rsidR="00FC4223" w:rsidRDefault="00FC4223" w:rsidP="00E34238">
      <w:pPr>
        <w:rPr>
          <w:sz w:val="24"/>
          <w:szCs w:val="24"/>
        </w:rPr>
      </w:pPr>
    </w:p>
    <w:p w14:paraId="49C9C055" w14:textId="675DBFE5" w:rsidR="00180698" w:rsidRDefault="00FD12AF" w:rsidP="00E34238">
      <w:pPr>
        <w:rPr>
          <w:sz w:val="24"/>
          <w:szCs w:val="24"/>
        </w:rPr>
      </w:pPr>
      <w:r>
        <w:rPr>
          <w:sz w:val="24"/>
          <w:szCs w:val="24"/>
        </w:rPr>
        <w:t>Contrary to our hypothesis, w</w:t>
      </w:r>
      <w:r w:rsidR="00C64A89">
        <w:rPr>
          <w:sz w:val="24"/>
          <w:szCs w:val="24"/>
        </w:rPr>
        <w:t xml:space="preserve">e found that </w:t>
      </w:r>
      <w:r w:rsidR="005557BD">
        <w:rPr>
          <w:sz w:val="24"/>
          <w:szCs w:val="24"/>
        </w:rPr>
        <w:t xml:space="preserve">functional alpha-diversity </w:t>
      </w:r>
      <w:r w:rsidR="000B4F33">
        <w:rPr>
          <w:sz w:val="24"/>
          <w:szCs w:val="24"/>
        </w:rPr>
        <w:t xml:space="preserve">was similar among </w:t>
      </w:r>
      <w:r w:rsidR="003430C5">
        <w:rPr>
          <w:sz w:val="24"/>
          <w:szCs w:val="24"/>
        </w:rPr>
        <w:t>forest management treatments</w:t>
      </w:r>
      <w:r w:rsidR="000B4F33">
        <w:rPr>
          <w:sz w:val="24"/>
          <w:szCs w:val="24"/>
        </w:rPr>
        <w:t xml:space="preserve"> and </w:t>
      </w:r>
      <w:r w:rsidR="006A2652">
        <w:rPr>
          <w:sz w:val="24"/>
          <w:szCs w:val="24"/>
        </w:rPr>
        <w:t xml:space="preserve">across </w:t>
      </w:r>
      <w:r w:rsidR="000B4F33">
        <w:rPr>
          <w:sz w:val="24"/>
          <w:szCs w:val="24"/>
        </w:rPr>
        <w:t>years</w:t>
      </w:r>
      <w:r w:rsidR="00FF49B5">
        <w:rPr>
          <w:sz w:val="24"/>
          <w:szCs w:val="24"/>
        </w:rPr>
        <w:t xml:space="preserve">, despite the increase in species richness </w:t>
      </w:r>
      <w:r w:rsidR="0094445E">
        <w:rPr>
          <w:sz w:val="24"/>
          <w:szCs w:val="24"/>
        </w:rPr>
        <w:t>after salvaging</w:t>
      </w:r>
      <w:r w:rsidR="000B4F33">
        <w:rPr>
          <w:sz w:val="24"/>
          <w:szCs w:val="24"/>
        </w:rPr>
        <w:t xml:space="preserve">. </w:t>
      </w:r>
      <w:r w:rsidR="00D639CD">
        <w:rPr>
          <w:sz w:val="24"/>
          <w:szCs w:val="24"/>
        </w:rPr>
        <w:lastRenderedPageBreak/>
        <w:t>W</w:t>
      </w:r>
      <w:commentRangeStart w:id="22"/>
      <w:r w:rsidR="00961F5F">
        <w:rPr>
          <w:sz w:val="24"/>
          <w:szCs w:val="24"/>
        </w:rPr>
        <w:t>e expected that t</w:t>
      </w:r>
      <w:r w:rsidR="006B63E3">
        <w:rPr>
          <w:sz w:val="24"/>
          <w:szCs w:val="24"/>
        </w:rPr>
        <w:t xml:space="preserve">he influx of </w:t>
      </w:r>
      <w:r w:rsidR="002B4A4A">
        <w:rPr>
          <w:sz w:val="24"/>
          <w:szCs w:val="24"/>
        </w:rPr>
        <w:t xml:space="preserve">open-habitat </w:t>
      </w:r>
      <w:r w:rsidR="009C2599">
        <w:rPr>
          <w:sz w:val="24"/>
          <w:szCs w:val="24"/>
        </w:rPr>
        <w:t xml:space="preserve">species </w:t>
      </w:r>
      <w:r w:rsidR="002B4A4A">
        <w:rPr>
          <w:sz w:val="24"/>
          <w:szCs w:val="24"/>
        </w:rPr>
        <w:t>and habitat-generalists following windthrow and salvage-logging would</w:t>
      </w:r>
      <w:r w:rsidR="006B63E3">
        <w:rPr>
          <w:sz w:val="24"/>
          <w:szCs w:val="24"/>
        </w:rPr>
        <w:t xml:space="preserve"> increase functional diversity</w:t>
      </w:r>
      <w:r w:rsidR="006D3046">
        <w:rPr>
          <w:sz w:val="24"/>
          <w:szCs w:val="24"/>
        </w:rPr>
        <w:t xml:space="preserve"> due to </w:t>
      </w:r>
      <w:r w:rsidR="00BD7CDD">
        <w:rPr>
          <w:sz w:val="24"/>
          <w:szCs w:val="24"/>
        </w:rPr>
        <w:t xml:space="preserve">the </w:t>
      </w:r>
      <w:r w:rsidR="00715745">
        <w:rPr>
          <w:sz w:val="24"/>
          <w:szCs w:val="24"/>
        </w:rPr>
        <w:t>presence of</w:t>
      </w:r>
      <w:r w:rsidR="00BD7CDD">
        <w:rPr>
          <w:sz w:val="24"/>
          <w:szCs w:val="24"/>
        </w:rPr>
        <w:t xml:space="preserve"> novel</w:t>
      </w:r>
      <w:r w:rsidR="006D3046">
        <w:rPr>
          <w:sz w:val="24"/>
          <w:szCs w:val="24"/>
        </w:rPr>
        <w:t xml:space="preserve"> </w:t>
      </w:r>
      <w:r w:rsidR="007315C4">
        <w:rPr>
          <w:sz w:val="24"/>
          <w:szCs w:val="24"/>
        </w:rPr>
        <w:t>traits</w:t>
      </w:r>
      <w:r w:rsidR="006B63E3">
        <w:rPr>
          <w:sz w:val="24"/>
          <w:szCs w:val="24"/>
        </w:rPr>
        <w:t xml:space="preserve"> such as flight capability</w:t>
      </w:r>
      <w:r w:rsidR="00BD7CDD">
        <w:rPr>
          <w:sz w:val="24"/>
          <w:szCs w:val="24"/>
        </w:rPr>
        <w:t xml:space="preserve"> or traits associated with specialized modes of feeding</w:t>
      </w:r>
      <w:r w:rsidR="009C2599">
        <w:rPr>
          <w:sz w:val="24"/>
          <w:szCs w:val="24"/>
        </w:rPr>
        <w:t xml:space="preserve"> </w:t>
      </w:r>
      <w:r w:rsidR="009C2599">
        <w:rPr>
          <w:sz w:val="24"/>
          <w:szCs w:val="24"/>
        </w:rPr>
        <w:fldChar w:fldCharType="begin"/>
      </w:r>
      <w:r w:rsidR="00BD7CDD">
        <w:rPr>
          <w:sz w:val="24"/>
          <w:szCs w:val="24"/>
        </w:rPr>
        <w:instrText xml:space="preserve"> ADDIN ZOTERO_ITEM CSL_CITATION {"citationID":"V4yjcbRd","properties":{"formattedCitation":"(Lee et al. 2017, Nardi et al. 2022)","plainCitation":"(Lee et al. 2017, Nardi et al. 2022)","noteIndex":0},"citationItems":[{"id":1182,"uris":["http://zotero.org/groups/5154252/items/98APL7VW"],"itemData":{"id":1182,"type":"article-journal","container-title":"Journal of Forestry Research","DOI":"10.1007/s11676-016-0291-5","ISSN":"1007-662X, 1993-0607","issue":"1","journalAbbreviation":"J. For. Res.","language":"en","page":"173-181","source":"DOI.org (Crossref)","title":"Response of ground beetles (Coleoptera: Carabidae) to forest gaps formed by a typhoon in a red pine forest at Gwangneung Forest, Republic of Korea","title-short":"Response of ground beetles (Coleoptera","volume":"28","author":[{"family":"Lee","given":"Cheol Min"},{"family":"Kwon","given":"Tae-Sung"},{"family":"Cheon","given":"Kwangil"}],"issued":{"date-parts":[["2017",1]]}}},{"id":1325,"uris":["http://zotero.org/groups/5154252/items/24FHRD2E"],"itemData":{"id":1325,"type":"article-journal","abstract":"Wind disturbances and consequent salvage logging lead to drastic changes in forest soil conditions, vegetation and microclimate, potentially affecting arthropod communities. In mountain regions, topography is expected to be particularly important to modulate the effect of canopy removal and soil disturbance potentially amplifying the ecological contrast between forest and disturbed areas. Here, we studied the short-term response of ground beetles (Carabidae), spiders (Araneae), and harvestmen (Opiliones) in wind-damaged spruce forests along statistically orthogonal gradients in elevation, slope, and aspect. We addressed three main ecological questions: (i) Does the effect of wind disturbance on diversity depend on topography? (ii) Are there speciﬁc taxon-related responses to disturbances?, and (iii) What is the role of dispersal in shaping species assembly dynamics? We generally observed that increasing slope and elevation ampliﬁed the differences between undisturbed forest and windfall areas. On the one hand, the diversity of ground beetles and harvestmen seemed to be negatively affected by wind disturbance, causing a loss of specialized forest species with a low rate of colonization of species typical of open habitats. On the other hand, several novel spider species were able to rapidly colonize windfalls and community composition strongly shifted from forest to disturbed areas. Species with long-range dispersal strategies (e.g. ﬂying and ballooning) were those more likely to colonize windfalls. Our ﬁndings suggest that disturbance effects on ground-dwelling organisms were modulated by underlying environmental gradients and that short-term response of different taxa was dependent on their dispersal ability.","container-title":"Basic and Applied Ecology","DOI":"10.1016/j.baae.2022.11.004","ISSN":"14391791","journalAbbreviation":"Basic and Applied Ecology","language":"en","page":"86-95","source":"DOI.org (Crossref)","title":"Short-term response of ground-dwelling arthropods to storm-related disturbances is mediated by topography and dispersal","volume":"65","author":[{"family":"Nardi","given":"Davide"},{"family":"Giannone","given":"Filippo"},{"family":"Marini","given":"Lorenzo"}],"issued":{"date-parts":[["2022",12]]}}}],"schema":"https://github.com/citation-style-language/schema/raw/master/csl-citation.json"} </w:instrText>
      </w:r>
      <w:r w:rsidR="009C2599">
        <w:rPr>
          <w:sz w:val="24"/>
          <w:szCs w:val="24"/>
        </w:rPr>
        <w:fldChar w:fldCharType="separate"/>
      </w:r>
      <w:r w:rsidR="00BD7CDD" w:rsidRPr="00BD7CDD">
        <w:rPr>
          <w:sz w:val="24"/>
        </w:rPr>
        <w:t>(Lee et al. 2017, Nardi et al. 2022)</w:t>
      </w:r>
      <w:r w:rsidR="009C2599">
        <w:rPr>
          <w:sz w:val="24"/>
          <w:szCs w:val="24"/>
        </w:rPr>
        <w:fldChar w:fldCharType="end"/>
      </w:r>
      <w:r w:rsidR="00E618DD">
        <w:rPr>
          <w:sz w:val="24"/>
          <w:szCs w:val="24"/>
        </w:rPr>
        <w:t>.</w:t>
      </w:r>
      <w:commentRangeEnd w:id="22"/>
      <w:r w:rsidR="003616BB">
        <w:rPr>
          <w:rStyle w:val="CommentReference"/>
        </w:rPr>
        <w:commentReference w:id="22"/>
      </w:r>
      <w:r w:rsidR="00DA0B30">
        <w:rPr>
          <w:sz w:val="24"/>
          <w:szCs w:val="24"/>
        </w:rPr>
        <w:t xml:space="preserve"> While functional alpha-diversity did not differ, </w:t>
      </w:r>
      <w:r w:rsidR="00F8716B">
        <w:rPr>
          <w:sz w:val="24"/>
          <w:szCs w:val="24"/>
        </w:rPr>
        <w:t>functional beta-diversity</w:t>
      </w:r>
      <w:r w:rsidR="00103F6E">
        <w:rPr>
          <w:sz w:val="24"/>
          <w:szCs w:val="24"/>
        </w:rPr>
        <w:t xml:space="preserve"> between forest management treatments supported</w:t>
      </w:r>
      <w:r w:rsidR="001F452E">
        <w:rPr>
          <w:sz w:val="24"/>
          <w:szCs w:val="24"/>
        </w:rPr>
        <w:t xml:space="preserve"> our hypothesis. Specifically, </w:t>
      </w:r>
      <w:r w:rsidR="00766DA9">
        <w:rPr>
          <w:sz w:val="24"/>
          <w:szCs w:val="24"/>
        </w:rPr>
        <w:t>the functional community composition of salvage-logged forest</w:t>
      </w:r>
      <w:r w:rsidR="00816AA0">
        <w:rPr>
          <w:sz w:val="24"/>
          <w:szCs w:val="24"/>
        </w:rPr>
        <w:t xml:space="preserve"> </w:t>
      </w:r>
      <w:r w:rsidR="00766DA9">
        <w:rPr>
          <w:sz w:val="24"/>
          <w:szCs w:val="24"/>
        </w:rPr>
        <w:t xml:space="preserve">was distinct from that of windthrow and </w:t>
      </w:r>
      <w:r w:rsidR="00816AA0">
        <w:rPr>
          <w:sz w:val="24"/>
          <w:szCs w:val="24"/>
        </w:rPr>
        <w:t>undisturbed forest in 2015.</w:t>
      </w:r>
      <w:r w:rsidR="00383872">
        <w:rPr>
          <w:sz w:val="24"/>
          <w:szCs w:val="24"/>
        </w:rPr>
        <w:t xml:space="preserve"> T</w:t>
      </w:r>
      <w:r w:rsidR="005D0954">
        <w:rPr>
          <w:sz w:val="24"/>
          <w:szCs w:val="24"/>
        </w:rPr>
        <w:t xml:space="preserve">he environmental conditions within salvaged plots, including higher light levels, lower leaf litter depth </w:t>
      </w:r>
      <w:r w:rsidR="005D0954">
        <w:rPr>
          <w:sz w:val="24"/>
          <w:szCs w:val="24"/>
        </w:rPr>
        <w:fldChar w:fldCharType="begin"/>
      </w:r>
      <w:r w:rsidR="005D0954">
        <w:rPr>
          <w:sz w:val="24"/>
          <w:szCs w:val="24"/>
        </w:rPr>
        <w:instrText xml:space="preserve"> ADDIN ZOTERO_ITEM CSL_CITATION {"citationID":"8fmJ05to","properties":{"formattedCitation":"(Greenberg and Forrest 2003)","plainCitation":"(Greenberg and Forrest 2003)","noteIndex":0},"citationItems":[{"id":338,"uris":["http://zotero.org/groups/5154252/items/4EGLHTTY"],"itemData":{"id":338,"type":"article-journal","container-title":"Southeastern Naturalist","DOI":"10.1656/1528-7092(2003)002[0591:SAOGMI]2.0.CO;2","ISSN":"1528-7092, 1938-5412","issue":"4","journalAbbreviation":"Southeastern Naturalist","language":"en","page":"591-608","source":"DOI.org (Crossref)","title":"SEASONAL ABUNDANCE OF GROUND-OCCURRING MACROARTHROPODS IN FOREST AND CANOPY GAPS IN THE SOUTHERN APPALACHIANS","volume":"2","author":[{"family":"Greenberg","given":"Cathryn H."},{"family":"Forrest","given":"T. G."}],"issued":{"date-parts":[["2003",12]]}}}],"schema":"https://github.com/citation-style-language/schema/raw/master/csl-citation.json"} </w:instrText>
      </w:r>
      <w:r w:rsidR="005D0954">
        <w:rPr>
          <w:sz w:val="24"/>
          <w:szCs w:val="24"/>
        </w:rPr>
        <w:fldChar w:fldCharType="separate"/>
      </w:r>
      <w:r w:rsidR="005D0954" w:rsidRPr="0030378B">
        <w:rPr>
          <w:sz w:val="24"/>
        </w:rPr>
        <w:t>(Greenberg and Forrest 2003)</w:t>
      </w:r>
      <w:r w:rsidR="005D0954">
        <w:rPr>
          <w:sz w:val="24"/>
          <w:szCs w:val="24"/>
        </w:rPr>
        <w:fldChar w:fldCharType="end"/>
      </w:r>
      <w:r w:rsidR="005D0954">
        <w:rPr>
          <w:sz w:val="24"/>
          <w:szCs w:val="24"/>
        </w:rPr>
        <w:t xml:space="preserve">, temperature extremes </w:t>
      </w:r>
      <w:r w:rsidR="005D0954">
        <w:rPr>
          <w:sz w:val="24"/>
          <w:szCs w:val="24"/>
        </w:rPr>
        <w:fldChar w:fldCharType="begin"/>
      </w:r>
      <w:r w:rsidR="005D0954">
        <w:rPr>
          <w:sz w:val="24"/>
          <w:szCs w:val="24"/>
        </w:rPr>
        <w:instrText xml:space="preserve"> ADDIN ZOTERO_ITEM CSL_CITATION {"citationID":"7Vlxia8h","properties":{"formattedCitation":"(Urbanovicova et al. 2014)","plainCitation":"(Urbanovicova et al. 2014)","noteIndex":0},"citationItems":[{"id":1204,"uris":["http://zotero.org/groups/5154252/items/A866T7Q9"],"itemData":{"id":1204,"type":"article-journal","abstract":"The response of epigeic arthropod communities to management practices was studied in spruce forest stands of the High Tatra Mts. three years after a windthrow event. Investigations were carried out in four management treatments: (1) an intact reference forest stand – REF, (2) a windthrown stand from which fallen wood had been extracted – EXT, (3) a windthrown stand from which fallen wood had been extracted and which had subsequently been affected by fire – FIR, and (4) a windthrown stand left to natural regeneration – NEX. Epigeic arthropods were collected by pitfall trapping in separate bouts in the summer of 2007 and the winter of 2007-2008. The study revealed significant differences in arthropod activity between windthrown forest stands under different treatment, as well as between summer and winter periods. Windthrown stands had greater activity of arthropod communities than intact forest stands in both periods, with springtails and mites being dominant groups. The highest arthropod activity in the summer period was recorded in the EXT stand, followed by NEX, FIR and REF stands, with a similar trend being observed in the winter period (EXT &gt; FIR &gt; NEX &gt; REF stands). Nonmetric multidimensional scaling evidenced the fact that the extraction of fallen wood had a strong effect on communities of epigeic arthropods with communities in EXT plots, being rather dissimilar to those of other treatments.","container-title":"North-western Journal of Zoology","issue":"2","language":"en","page":"337-345","source":"Zotero","title":"Activity of epigeic arthropods in differently managed windthrown forest stands in the High Tatra Mts.","volume":"10","author":[{"family":"Urbanovicova","given":"Veronika"},{"family":"Miklisová","given":"Dana"},{"family":"Mock","given":"Andrej"}],"issued":{"date-parts":[["2014"]]}}}],"schema":"https://github.com/citation-style-language/schema/raw/master/csl-citation.json"} </w:instrText>
      </w:r>
      <w:r w:rsidR="005D0954">
        <w:rPr>
          <w:sz w:val="24"/>
          <w:szCs w:val="24"/>
        </w:rPr>
        <w:fldChar w:fldCharType="separate"/>
      </w:r>
      <w:r w:rsidR="005D0954" w:rsidRPr="00781CD3">
        <w:rPr>
          <w:sz w:val="24"/>
        </w:rPr>
        <w:t>(Urbanovicova et al. 2014)</w:t>
      </w:r>
      <w:r w:rsidR="005D0954">
        <w:rPr>
          <w:sz w:val="24"/>
          <w:szCs w:val="24"/>
        </w:rPr>
        <w:fldChar w:fldCharType="end"/>
      </w:r>
      <w:r w:rsidR="005D0954">
        <w:rPr>
          <w:sz w:val="24"/>
          <w:szCs w:val="24"/>
        </w:rPr>
        <w:t xml:space="preserve">, altered vegetation </w:t>
      </w:r>
      <w:r w:rsidR="005D0954">
        <w:rPr>
          <w:sz w:val="24"/>
          <w:szCs w:val="24"/>
        </w:rPr>
        <w:fldChar w:fldCharType="begin"/>
      </w:r>
      <w:r w:rsidR="005D0954">
        <w:rPr>
          <w:sz w:val="24"/>
          <w:szCs w:val="24"/>
        </w:rPr>
        <w:instrText xml:space="preserve"> ADDIN ZOTERO_ITEM CSL_CITATION {"citationID":"BqWMcJz0","properties":{"formattedCitation":"(Spicer et al. 2023)","plainCitation":"(Spicer et al. 2023)","noteIndex":0},"citationItems":[{"id":714,"uris":["http://zotero.org/groups/5154252/items/IIR6XHRW"],"itemData":{"id":714,"type":"article-journal","container-title":"Forest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005D0954">
        <w:rPr>
          <w:sz w:val="24"/>
          <w:szCs w:val="24"/>
        </w:rPr>
        <w:fldChar w:fldCharType="separate"/>
      </w:r>
      <w:r w:rsidR="005D0954" w:rsidRPr="00CD21ED">
        <w:rPr>
          <w:sz w:val="24"/>
        </w:rPr>
        <w:t>(Spicer et al. 2023)</w:t>
      </w:r>
      <w:r w:rsidR="005D0954">
        <w:rPr>
          <w:sz w:val="24"/>
          <w:szCs w:val="24"/>
        </w:rPr>
        <w:fldChar w:fldCharType="end"/>
      </w:r>
      <w:r w:rsidR="005D0954">
        <w:rPr>
          <w:sz w:val="24"/>
          <w:szCs w:val="24"/>
        </w:rPr>
        <w:t xml:space="preserve">, and changes in prey types </w:t>
      </w:r>
      <w:r w:rsidR="005D0954">
        <w:rPr>
          <w:sz w:val="24"/>
          <w:szCs w:val="24"/>
        </w:rPr>
        <w:fldChar w:fldCharType="begin"/>
      </w:r>
      <w:r w:rsidR="005D0954">
        <w:rPr>
          <w:sz w:val="24"/>
          <w:szCs w:val="24"/>
        </w:rPr>
        <w:instrText xml:space="preserve"> ADDIN ZOTERO_ITEM CSL_CITATION {"citationID":"sdnwSHU0","properties":{"formattedCitation":"(Wermelinger et al. 2017)","plainCitation":"(Wermelinger et al. 2017)","noteIndex":0},"citationItems":[{"id":572,"uris":["http://zotero.org/groups/5154252/items/48EDZPRL"],"itemData":{"id":572,"type":"article-journal","container-title":"Forest Ecology and Management","DOI":"10.1016/j.foreco.2017.01.033","ISSN":"03781127","journalAbbreviation":"Forest Ecology and Management","language":"en","page":"9-18","source":"DOI.org (Crossref)","title":"Impact of windthrow and salvage-logging on taxonomic and functional diversity of forest arthropods","volume":"391","author":[{"family":"Wermelinger","given":"Beat"},{"family":"Moretti","given":"Marco"},{"family":"Duelli","given":"Peter"},{"family":"Lachat","given":"Thibault"},{"family":"Pezzatti","given":"Gianni Boris"},{"family":"Obrist","given":"Martin K."}],"issued":{"date-parts":[["2017",5]]}}}],"schema":"https://github.com/citation-style-language/schema/raw/master/csl-citation.json"} </w:instrText>
      </w:r>
      <w:r w:rsidR="005D0954">
        <w:rPr>
          <w:sz w:val="24"/>
          <w:szCs w:val="24"/>
        </w:rPr>
        <w:fldChar w:fldCharType="separate"/>
      </w:r>
      <w:r w:rsidR="005D0954" w:rsidRPr="006A65D5">
        <w:rPr>
          <w:sz w:val="24"/>
        </w:rPr>
        <w:t>(Wermelinger et al. 2017)</w:t>
      </w:r>
      <w:r w:rsidR="005D0954">
        <w:rPr>
          <w:sz w:val="24"/>
          <w:szCs w:val="24"/>
        </w:rPr>
        <w:fldChar w:fldCharType="end"/>
      </w:r>
      <w:r w:rsidR="005D0954">
        <w:rPr>
          <w:sz w:val="24"/>
          <w:szCs w:val="24"/>
        </w:rPr>
        <w:t xml:space="preserve"> can act as filters that select for a different suite of functional traits </w:t>
      </w:r>
      <w:r w:rsidR="005D0954">
        <w:rPr>
          <w:sz w:val="24"/>
          <w:szCs w:val="24"/>
        </w:rPr>
        <w:fldChar w:fldCharType="begin"/>
      </w:r>
      <w:r w:rsidR="00655772">
        <w:rPr>
          <w:sz w:val="24"/>
          <w:szCs w:val="24"/>
        </w:rPr>
        <w:instrText xml:space="preserve"> ADDIN ZOTERO_ITEM CSL_CITATION {"citationID":"4gT7rEQb","properties":{"formattedCitation":"(Bauer and Kredler 1993, Inward et al. 2011, Ng et al. 2018, Sultaire et al. 2021)","plainCitation":"(Bauer and Kredler 1993, Inward et al. 2011, Ng et al. 2018, Sultaire et al. 2021)","noteIndex":0},"citationItems":[{"id":427,"uris":["http://zotero.org/groups/5154252/items/FB8PLU46"],"itemData":{"id":427,"type":"article-journal","abstract":"Twelve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509,"uris":["http://zotero.org/groups/5154252/items/9T4YQHEY"],"itemData":{"id":509,"type":"article-journal","container-title":"Journal of Biogeography","DOI":"10.1111/j.1365-2699.2011.02509.x","ISSN":"03050270","issue":"9","language":"en","page":"1668-1682","source":"DOI.org (Crossref)","title":"Local and regional ecological morphology of dung beetle assemblages across four biogeographic regions: Ecological morphology of dung beetle assemblages","title-short":"Local and regional ecological morphology of dung beetle assemblages across four biogeographic regions","volume":"38","author":[{"family":"Inward","given":"Daegan J. G."},{"family":"Davies","given":"Richard G."},{"family":"Pergande","given":"Claire"},{"family":"Denham","given":"Andrew J."},{"family":"Vogler","given":"Alfried P."}],"issued":{"date-parts":[["2011",9]]}}},{"id":1331,"uris":["http://zotero.org/groups/5154252/items/6I3IXKV2"],"itemData":{"id":1331,"type":"article-journal","abstract":"Land-use change due to agriculture has a major influence on arthropod biodiversity, and may influence species differently depending on their traits. It is unclear how species traits vary across different land uses and their edges, with most studies focussing on single habitat types and overlooking edge effects. We examined variation in morphological traits of carabid beetles (Coleoptera:Carabidae) on both sides of edges between woodlands and four adjoining, but contrasting farmland uses in an agricultural landscape. We asked: (1) how do traits differ between woodlands and different adjoining farmland uses (crop, fallow, restoration planting, and woody debris applied over crop), and do effects depend on increasing distances from the farmland–woodland edge? (2) Does vegetation structure explain observed effects of adjoining farmland use and edge effects on these traits? We found that carabid communities varied in body size and shape, including traits associated with diet, robustness, and visual ability. Smaller sized species were associated with woodlands and larger sized species with farmlands. Farmland use further influenced these associations, where woodlands adjoining plantings supported smaller species, while fallows and crops supported larger species. Vegetation structure significantly influenced body size, flying ability, and body shape, and helped explain the effects of farmland use and distance from edges on body size. We highlight the important role of vegetation structure, farmland use, and edge effects in filtering the morphological traits of carabid assemblages across a highly modified agricultural landscape. Our findings suggest that farmland management can influence body size and dispersal-related traits in farmland and adjacent native vegetation.","container-title":"Oecologia","DOI":"10.1007/s00442-018-4180-9","ISSN":"0029-8549, 1432-1939","issue":"3","journalAbbreviation":"Oecologia","language":"en","page":"645-657","source":"DOI.org (Crossref)","title":"Disentangling the effects of farmland use, habitat edges, and vegetation structure on ground beetle morphological traits","volume":"188","author":[{"family":"Ng","given":"Katherina"},{"family":"Barton","given":"Philip S."},{"family":"Blanchard","given":"Wade"},{"family":"Evans","given":"Maldwyn J."},{"family":"Lindenmayer","given":"David B."},{"family":"Macfadyen","given":"Sarina"},{"family":"McIntyre","given":"Sue"},{"family":"Driscoll","given":"Don A."}],"issued":{"date-parts":[["2018",11]]}}},{"id":1318,"uris":["http://zotero.org/groups/5154252/items/QGXUNTSD"],"itemData":{"id":1318,"type":"article-journal","abstract":"Managing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005D0954">
        <w:rPr>
          <w:sz w:val="24"/>
          <w:szCs w:val="24"/>
        </w:rPr>
        <w:fldChar w:fldCharType="separate"/>
      </w:r>
      <w:r w:rsidR="00655772" w:rsidRPr="00655772">
        <w:rPr>
          <w:sz w:val="24"/>
        </w:rPr>
        <w:t xml:space="preserve">(Bauer and </w:t>
      </w:r>
      <w:proofErr w:type="spellStart"/>
      <w:r w:rsidR="00655772" w:rsidRPr="00655772">
        <w:rPr>
          <w:sz w:val="24"/>
        </w:rPr>
        <w:t>Kredler</w:t>
      </w:r>
      <w:proofErr w:type="spellEnd"/>
      <w:r w:rsidR="00655772" w:rsidRPr="00655772">
        <w:rPr>
          <w:sz w:val="24"/>
        </w:rPr>
        <w:t xml:space="preserve"> 1993, Inward et al. 2011, Ng et al. 2018, Sultaire et al. 2021)</w:t>
      </w:r>
      <w:r w:rsidR="005D0954">
        <w:rPr>
          <w:sz w:val="24"/>
          <w:szCs w:val="24"/>
        </w:rPr>
        <w:fldChar w:fldCharType="end"/>
      </w:r>
      <w:r w:rsidR="005D0954">
        <w:rPr>
          <w:sz w:val="24"/>
          <w:szCs w:val="24"/>
        </w:rPr>
        <w:t xml:space="preserve">. </w:t>
      </w:r>
      <w:r w:rsidR="00353FBF">
        <w:rPr>
          <w:sz w:val="24"/>
          <w:szCs w:val="24"/>
        </w:rPr>
        <w:t>S</w:t>
      </w:r>
      <w:r w:rsidR="00F938D7">
        <w:rPr>
          <w:sz w:val="24"/>
          <w:szCs w:val="24"/>
        </w:rPr>
        <w:t>pecies common in salvaged forest</w:t>
      </w:r>
      <w:r w:rsidR="000543C1">
        <w:rPr>
          <w:sz w:val="24"/>
          <w:szCs w:val="24"/>
        </w:rPr>
        <w:t>s</w:t>
      </w:r>
      <w:r w:rsidR="00F938D7">
        <w:rPr>
          <w:sz w:val="24"/>
          <w:szCs w:val="24"/>
        </w:rPr>
        <w:t xml:space="preserve"> </w:t>
      </w:r>
      <w:r w:rsidR="00F32C9C">
        <w:rPr>
          <w:sz w:val="24"/>
          <w:szCs w:val="24"/>
        </w:rPr>
        <w:t>had</w:t>
      </w:r>
      <w:r w:rsidR="00F938D7">
        <w:rPr>
          <w:sz w:val="24"/>
          <w:szCs w:val="24"/>
        </w:rPr>
        <w:t xml:space="preserve"> proportionally longer eyes</w:t>
      </w:r>
      <w:r w:rsidR="00507E49">
        <w:rPr>
          <w:sz w:val="24"/>
          <w:szCs w:val="24"/>
        </w:rPr>
        <w:t xml:space="preserve"> and rear trochanters</w:t>
      </w:r>
      <w:r w:rsidR="0095037A">
        <w:rPr>
          <w:sz w:val="24"/>
          <w:szCs w:val="24"/>
        </w:rPr>
        <w:t xml:space="preserve"> in both years</w:t>
      </w:r>
      <w:r w:rsidR="00507E49">
        <w:rPr>
          <w:sz w:val="24"/>
          <w:szCs w:val="24"/>
        </w:rPr>
        <w:t>,</w:t>
      </w:r>
      <w:r w:rsidR="00F938D7">
        <w:rPr>
          <w:sz w:val="24"/>
          <w:szCs w:val="24"/>
        </w:rPr>
        <w:t xml:space="preserve"> and were </w:t>
      </w:r>
      <w:r w:rsidR="0095037A">
        <w:rPr>
          <w:sz w:val="24"/>
          <w:szCs w:val="24"/>
        </w:rPr>
        <w:t xml:space="preserve">more </w:t>
      </w:r>
      <w:r w:rsidR="00F938D7">
        <w:rPr>
          <w:sz w:val="24"/>
          <w:szCs w:val="24"/>
        </w:rPr>
        <w:t>flight capable</w:t>
      </w:r>
      <w:r w:rsidR="0095037A">
        <w:rPr>
          <w:sz w:val="24"/>
          <w:szCs w:val="24"/>
        </w:rPr>
        <w:t xml:space="preserve"> in 2015</w:t>
      </w:r>
      <w:r w:rsidR="00F938D7">
        <w:rPr>
          <w:sz w:val="24"/>
          <w:szCs w:val="24"/>
        </w:rPr>
        <w:t>, partially supporting our hypothesis.</w:t>
      </w:r>
      <w:r w:rsidR="00F67655">
        <w:rPr>
          <w:sz w:val="24"/>
          <w:szCs w:val="24"/>
        </w:rPr>
        <w:t xml:space="preserve"> Larger eye size </w:t>
      </w:r>
      <w:r w:rsidR="00EF785A">
        <w:rPr>
          <w:sz w:val="24"/>
          <w:szCs w:val="24"/>
        </w:rPr>
        <w:t xml:space="preserve">can </w:t>
      </w:r>
      <w:r w:rsidR="00F67655">
        <w:rPr>
          <w:sz w:val="24"/>
          <w:szCs w:val="24"/>
        </w:rPr>
        <w:t xml:space="preserve">relate to open habitat preference, diurnal activity, and visual-hunting strategy </w:t>
      </w:r>
      <w:r w:rsidR="00F67655">
        <w:rPr>
          <w:sz w:val="24"/>
          <w:szCs w:val="24"/>
        </w:rPr>
        <w:fldChar w:fldCharType="begin"/>
      </w:r>
      <w:r w:rsidR="00F67655">
        <w:rPr>
          <w:sz w:val="24"/>
          <w:szCs w:val="24"/>
        </w:rPr>
        <w:instrText xml:space="preserve"> ADDIN ZOTERO_ITEM CSL_CITATION {"citationID":"4vBhDk0k","properties":{"formattedCitation":"(Bauer and Kredler 1993, Ribera et al. 1999, Talarico et al. 2007)","plainCitation":"(Bauer and Kredler 1993, Ribera et al. 1999, Talarico et al. 2007)","noteIndex":0},"citationItems":[{"id":427,"uris":["http://zotero.org/groups/5154252/items/FB8PLU46"],"itemData":{"id":427,"type":"article-journal","abstract":"Twelve diurnal, 9 nocturnal, and 6 intermediate species of carabid beetles common in central Europe were investigated with respect to hunting behaviour and the morphology of the head and eyes. Diurnal visual hunters are characterized by typical visually guided predatory behaviour, which consists of a turn toward the prey, followed by a jerky approach and a lunge. Nocturnal species do not react to visual stimuli but use exclusively chemical or tactile cues for orientation. Visual hunters have broader heads than the other two groups (≈ 26% of the body length as opposed to ≈ 20%), shorter antennae (≈ 45% of the body length compared with ≈ 52% in the other two groups), ≈ 50% larger eye surfaces, and, correspondingly, 50% more ommatidia per eye. The binocular overlap of the frontal visual fields of both eyes is more than 50° in visual hunters; in nocturnal and intermediate species it is usually less than 40°. Nearly all species have acute zones with small interommatidial angles in the frontolateral parts of the eye, but in visual hunters these are much more distinct. As a readily measurable indicator of the hunting behaviour and life-style of a species we describe an eye–antenna angle that is more than 60° in typical visual hunters and, in most cases, much less than 55° in nocturnal species.","container-title":"Canadian Journal of Zoology","DOI":"10.1139/z93-105","ISSN":"0008-4301, 1480-3283","issue":"4","journalAbbreviation":"Can. J. Zool.","language":"en","page":"799-810","source":"DOI.org (Crossref)","title":"Morphology of the compound eyes as an indicator of life-style in carabid beetles","volume":"71","author":[{"family":"Bauer","given":"Thomas"},{"family":"Kredler","given":"Mechthild"}],"issued":{"date-parts":[["1993",4,1]]}}},{"id":1337,"uris":["http://zotero.org/groups/5154252/items/LP5DBUYK"],"itemData":{"id":1337,"type":"article-journal","container-title":"Annales Zoologici Fennici","issue":"1","language":"en","page":"21-37","source":"Zotero","title":"A comparative study of the morphology and life traits of Scottish ground beetles (Coleoptera, Carabidae)","volume":"36","author":[{"family":"Ribera","given":"Ignacio"},{"family":"Foster","given":"Garth N."},{"family":"Downie,","given":"Iain S."},{"family":"McCracken","given":"David I."},{"family":"Abernethy","given":"Vicky J."}],"issued":{"date-parts":[["1999"]]}}},{"id":425,"uris":["http://zotero.org/groups/5154252/items/VP6JIHI3"],"itemData":{"id":425,"type":"article-journal","container-title":"Journal of Zoological Systematics and Evolutionary Research","DOI":"10.1111/j.1439-0469.2006.00394.x","ISSN":"0947-5745, 1439-0469","issue":"1","journalAbbreviation":"J Zoological System","language":"en","page":"33-38","source":"DOI.org (Crossref)","title":"Morphometry and eye morphology in three species of Carabus (Coleoptera: Carabidae) in relation to habitat demands","title-short":"Morphometry and eye morphology in three species of Carabus (Coleoptera","volume":"45","author":[{"family":"Talarico","given":"F."},{"family":"Romeo","given":"M."},{"family":"Massolo","given":"A."},{"family":"Brandmayr","given":"P."},{"family":"Zetto","given":"T."}],"issued":{"date-parts":[["2007",2]]}}}],"schema":"https://github.com/citation-style-language/schema/raw/master/csl-citation.json"} </w:instrText>
      </w:r>
      <w:r w:rsidR="00F67655">
        <w:rPr>
          <w:sz w:val="24"/>
          <w:szCs w:val="24"/>
        </w:rPr>
        <w:fldChar w:fldCharType="separate"/>
      </w:r>
      <w:r w:rsidR="00F67655" w:rsidRPr="00B20315">
        <w:rPr>
          <w:sz w:val="24"/>
        </w:rPr>
        <w:t xml:space="preserve">(Bauer and </w:t>
      </w:r>
      <w:proofErr w:type="spellStart"/>
      <w:r w:rsidR="00F67655" w:rsidRPr="00B20315">
        <w:rPr>
          <w:sz w:val="24"/>
        </w:rPr>
        <w:t>Kredler</w:t>
      </w:r>
      <w:proofErr w:type="spellEnd"/>
      <w:r w:rsidR="00F67655" w:rsidRPr="00B20315">
        <w:rPr>
          <w:sz w:val="24"/>
        </w:rPr>
        <w:t xml:space="preserve"> 1993, Ribera et al. 1999, Talarico et al. 2007)</w:t>
      </w:r>
      <w:r w:rsidR="00F67655">
        <w:rPr>
          <w:sz w:val="24"/>
          <w:szCs w:val="24"/>
        </w:rPr>
        <w:fldChar w:fldCharType="end"/>
      </w:r>
      <w:commentRangeStart w:id="23"/>
      <w:r w:rsidR="00F67655">
        <w:rPr>
          <w:sz w:val="24"/>
          <w:szCs w:val="24"/>
        </w:rPr>
        <w:t>.</w:t>
      </w:r>
      <w:commentRangeEnd w:id="23"/>
      <w:r w:rsidR="00F67655">
        <w:rPr>
          <w:rStyle w:val="CommentReference"/>
        </w:rPr>
        <w:commentReference w:id="23"/>
      </w:r>
      <w:r w:rsidR="001744FD">
        <w:rPr>
          <w:sz w:val="24"/>
          <w:szCs w:val="24"/>
        </w:rPr>
        <w:t xml:space="preserve"> </w:t>
      </w:r>
      <w:r w:rsidR="000543C1">
        <w:rPr>
          <w:sz w:val="24"/>
          <w:szCs w:val="24"/>
        </w:rPr>
        <w:t>Species with l</w:t>
      </w:r>
      <w:r w:rsidR="000F70B1">
        <w:rPr>
          <w:sz w:val="24"/>
          <w:szCs w:val="24"/>
        </w:rPr>
        <w:t>arger</w:t>
      </w:r>
      <w:r w:rsidR="000543C1">
        <w:rPr>
          <w:sz w:val="24"/>
          <w:szCs w:val="24"/>
        </w:rPr>
        <w:t xml:space="preserve"> rear trochanters </w:t>
      </w:r>
      <w:r w:rsidR="000F70B1">
        <w:rPr>
          <w:sz w:val="24"/>
          <w:szCs w:val="24"/>
        </w:rPr>
        <w:t>can</w:t>
      </w:r>
      <w:r w:rsidR="008D0D61">
        <w:rPr>
          <w:sz w:val="24"/>
          <w:szCs w:val="24"/>
        </w:rPr>
        <w:t xml:space="preserve"> </w:t>
      </w:r>
      <w:r w:rsidR="00405D36">
        <w:rPr>
          <w:sz w:val="24"/>
          <w:szCs w:val="24"/>
        </w:rPr>
        <w:t>expand</w:t>
      </w:r>
      <w:r w:rsidR="000F70B1">
        <w:rPr>
          <w:sz w:val="24"/>
          <w:szCs w:val="24"/>
        </w:rPr>
        <w:t xml:space="preserve"> crevices between layers of substrate</w:t>
      </w:r>
      <w:r w:rsidR="00B3372A">
        <w:rPr>
          <w:sz w:val="24"/>
          <w:szCs w:val="24"/>
        </w:rPr>
        <w:t>, whereas species with shorter rear trochanters tend to walk or run on the surface</w:t>
      </w:r>
      <w:r w:rsidR="000F70B1">
        <w:rPr>
          <w:sz w:val="24"/>
          <w:szCs w:val="24"/>
        </w:rPr>
        <w:t xml:space="preserve"> </w:t>
      </w:r>
      <w:r w:rsidR="008D0D61">
        <w:rPr>
          <w:sz w:val="24"/>
          <w:szCs w:val="24"/>
        </w:rPr>
        <w:fldChar w:fldCharType="begin"/>
      </w:r>
      <w:r w:rsidR="00B3372A">
        <w:rPr>
          <w:sz w:val="24"/>
          <w:szCs w:val="24"/>
        </w:rPr>
        <w:instrText xml:space="preserve"> ADDIN ZOTERO_ITEM CSL_CITATION {"citationID":"LGMLRpoG","properties":{"formattedCitation":"(Evans 1977, Forsythe 1981)","plainCitation":"(Evans 1977, Forsythe 1981)","noteIndex":0},"citationItems":[{"id":1344,"uris":["http://zotero.org/groups/5154252/items/QTBB5CFG"],"itemData":{"id":1344,"type":"article-journal","abstract":"This study considers leg structure and function in the Adephaga (Caraboidea). Many ground beetles are known to be rapid runners but does this habit account for all the characteristic features of their leg structure? To answer this question, the gaits of several terrestrial Adephagan and Polyphagan beetles have been described briefly; it was concluded that they are fundamentally similar. Thus the peculiar hind legs of Adephaga (with their greatly restricted coxal angle of swing) are not specifically suited to a running habit, but are adapted for pushing. Four basic modifications for pushing have been described in the foreleg of\n              Carabus problematicus.\n              The particular type of pushing was apparent when the functions of its hind leg were considered. The enlarged metatrochanter contains a strong femoral rotator muscle which forces the hind tarsus vertically downwards (and the hindbody upwards). This movement is a necessary part of wedge‐pushing, where the wedge‐shaped head and prothorax are pushed forwards and the hindbody–the back of the wedge–is oscillated vertically to enlarge the horizontal crevice. The slightly movable metacoxa is part of the antagonistic mechanism of femoral counter‐rotation, in which an ingenious lever action swings up the hind legs (and so depresses the hindbody).\n            \n            \n              The most profound locomotory changes in the Adephaga reflect swimming adaptations. These have involved changes in the pro‐ and mesocoxal articulations, and the immobilization of the metacoxae.\n              Trachypachus\n              is particularly interesting, as it is a terrestrial Caraboid with immobilized metacoxae. The terrestrial Adephaga (mainly Carabidae) can be divided into two basic groups with divergent habits (if specialist burrowers, etc. are excluded). These groups (which merge) are the strong wedge‐pushers/poorer runners with relatively large metatrochanters, and the fast runners/poorer wedge‐pushers with smaller trochanters. Experimental evidence for this separation includes estimates of running speeds and the vertical forces exerted by the hind legs of several species during wedge‐pushing.","container-title":"Journal of Zoology","DOI":"10.1111/j.1469-7998.1977.tb03237.x","ISSN":"0952-8369, 1469-7998","issue":"2","journalAbbreviation":"Journal of Zoology","language":"en","page":"189-226","source":"DOI.org (Crossref)","title":"Locomotion in the Coleoptera Adephaga, especially Carabidae","volume":"181","author":[{"family":"Evans","given":"M. E. G."}],"issued":{"date-parts":[["1977",2]]}}},{"id":1263,"uris":["http://zotero.org/groups/5154252/items/KGKMCQGY"],"itemData":{"id":1263,"type":"article-journal","abstract":"Recordings of horizontal pulling forces and running were obtained for a number of species of carabid beetles belonging to different Supertribes. Hind leg measurements also were analysed, and all these parameters were correlated with body lengths and weights.","container-title":"The Coleopterists Bulletin","issue":"4","language":"en","page":"353-378","source":"Zotero","title":"Running and Pushing in Relationship to Hind Leg Structure in Some Carabidae (Coleoptera)","volume":"35","author":[{"family":"Forsythe","given":"Trevor G"}],"issued":{"date-parts":[["1981"]]}}}],"schema":"https://github.com/citation-style-language/schema/raw/master/csl-citation.json"} </w:instrText>
      </w:r>
      <w:r w:rsidR="008D0D61">
        <w:rPr>
          <w:sz w:val="24"/>
          <w:szCs w:val="24"/>
        </w:rPr>
        <w:fldChar w:fldCharType="separate"/>
      </w:r>
      <w:r w:rsidR="00B3372A" w:rsidRPr="00B3372A">
        <w:rPr>
          <w:sz w:val="24"/>
        </w:rPr>
        <w:t>(Evans 1977, Forsythe 1981)</w:t>
      </w:r>
      <w:r w:rsidR="008D0D61">
        <w:rPr>
          <w:sz w:val="24"/>
          <w:szCs w:val="24"/>
        </w:rPr>
        <w:fldChar w:fldCharType="end"/>
      </w:r>
      <w:r w:rsidR="00B3372A">
        <w:rPr>
          <w:sz w:val="24"/>
          <w:szCs w:val="24"/>
        </w:rPr>
        <w:t>. F</w:t>
      </w:r>
      <w:r w:rsidR="000F70B1">
        <w:rPr>
          <w:sz w:val="24"/>
          <w:szCs w:val="24"/>
        </w:rPr>
        <w:t xml:space="preserve">urther research </w:t>
      </w:r>
      <w:r w:rsidR="00B3372A">
        <w:rPr>
          <w:sz w:val="24"/>
          <w:szCs w:val="24"/>
        </w:rPr>
        <w:t xml:space="preserve">could investigate </w:t>
      </w:r>
      <w:r w:rsidR="00AC32E3">
        <w:rPr>
          <w:sz w:val="24"/>
          <w:szCs w:val="24"/>
        </w:rPr>
        <w:t>why salvage-logging favored species with longer trochanters</w:t>
      </w:r>
      <w:r w:rsidR="007C5CA7">
        <w:rPr>
          <w:sz w:val="24"/>
          <w:szCs w:val="24"/>
        </w:rPr>
        <w:t xml:space="preserve">, even though salvaged forest tended to have lower leaf litter </w:t>
      </w:r>
      <w:proofErr w:type="gramStart"/>
      <w:r w:rsidR="007C5CA7">
        <w:rPr>
          <w:sz w:val="24"/>
          <w:szCs w:val="24"/>
        </w:rPr>
        <w:t>cover</w:t>
      </w:r>
      <w:proofErr w:type="gramEnd"/>
      <w:r w:rsidR="007C5CA7">
        <w:rPr>
          <w:sz w:val="24"/>
          <w:szCs w:val="24"/>
        </w:rPr>
        <w:t xml:space="preserve"> and higher vegetation </w:t>
      </w:r>
      <w:proofErr w:type="gramStart"/>
      <w:r w:rsidR="007C5CA7">
        <w:rPr>
          <w:sz w:val="24"/>
          <w:szCs w:val="24"/>
        </w:rPr>
        <w:t>cover</w:t>
      </w:r>
      <w:proofErr w:type="gramEnd"/>
      <w:r w:rsidR="007C5CA7">
        <w:rPr>
          <w:sz w:val="24"/>
          <w:szCs w:val="24"/>
        </w:rPr>
        <w:t>.</w:t>
      </w:r>
      <w:r w:rsidR="00B3372A">
        <w:rPr>
          <w:sz w:val="24"/>
          <w:szCs w:val="24"/>
        </w:rPr>
        <w:t xml:space="preserve"> </w:t>
      </w:r>
      <w:r w:rsidR="001744FD">
        <w:rPr>
          <w:sz w:val="24"/>
          <w:szCs w:val="24"/>
        </w:rPr>
        <w:t xml:space="preserve">The abundance of flight-capable species often increases in the first few years after disturbance, then decreases over time with forest regeneration </w:t>
      </w:r>
      <w:r w:rsidR="001744FD">
        <w:rPr>
          <w:sz w:val="24"/>
          <w:szCs w:val="24"/>
        </w:rPr>
        <w:fldChar w:fldCharType="begin"/>
      </w:r>
      <w:r w:rsidR="001744FD">
        <w:rPr>
          <w:sz w:val="24"/>
          <w:szCs w:val="24"/>
        </w:rPr>
        <w:instrText xml:space="preserve"> ADDIN ZOTERO_ITEM CSL_CITATION {"citationID":"DhfSQLNC","properties":{"formattedCitation":"(Sklodowski and Garbalinska 2011, Riley and Browne 2011)","plainCitation":"(Sklodowski and Garbalinska 2011, Riley and Browne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id":1296,"uris":["http://zotero.org/groups/5154252/items/J2NUC9MQ"],"itemData":{"id":1296,"type":"article-journal","abstract":"We examined diversity, community composition, and wing-state of Carabidae as a function of forest age in Piedmont North Carolina. Carabidae were collected monthly from 396 pitfall traps (12×33 sites) from March 2009 through February 2010, representing 5 forest age classes approximately 0, 10, 50, 85, and 150 years old. A total of 2,568 individuals, representing 30 genera and 63 species, were collected. Carabid species diversity, as estimated by six diversity indices, was significantly different between the oldest and youngest forest age classes for four of the six indices. Most carabid species were habitat generalists, occurring in all or most of the forest age classes. Carabid species composition varied across forest age classes. Seventeen carabid species were identified as potential candidates for ecological indicators of forest age. Non-metric multidimensional scaling (NMDS) showed separation among forest age classes in terms of carabid beetle community composition. The proportion of individuals capable of flight decreased significantly with forest age.","container-title":"ZooKeys","DOI":"10.3897/zookeys.147.2102","ISSN":"1313-2970, 1313-2989","journalAbbreviation":"ZK","language":"en","license":"http://creativecommons.org/licenses/by/3.0/","page":"601-621","source":"DOI.org (Crossref)","title":"Changes in ground beetle diversity and community composition in age structured forests (Coleoptera, Carabidae)","volume":"147","author":[{"family":"Riley","given":"Kathryn"},{"family":"Browne","given":"Robert"}],"issued":{"date-parts":[["2011",11,16]]}}}],"schema":"https://github.com/citation-style-language/schema/raw/master/csl-citation.json"} </w:instrText>
      </w:r>
      <w:r w:rsidR="001744FD">
        <w:rPr>
          <w:sz w:val="24"/>
          <w:szCs w:val="24"/>
        </w:rPr>
        <w:fldChar w:fldCharType="separate"/>
      </w:r>
      <w:r w:rsidR="001744FD" w:rsidRPr="00ED3E96">
        <w:rPr>
          <w:sz w:val="24"/>
        </w:rPr>
        <w:t>(Sklodowski and Garbalinska 2011, Riley and Browne 2011)</w:t>
      </w:r>
      <w:r w:rsidR="001744FD">
        <w:rPr>
          <w:sz w:val="24"/>
          <w:szCs w:val="24"/>
        </w:rPr>
        <w:fldChar w:fldCharType="end"/>
      </w:r>
      <w:r w:rsidR="001744FD">
        <w:rPr>
          <w:sz w:val="24"/>
          <w:szCs w:val="24"/>
        </w:rPr>
        <w:t>.</w:t>
      </w:r>
      <w:r w:rsidR="00B3372A">
        <w:rPr>
          <w:sz w:val="24"/>
          <w:szCs w:val="24"/>
        </w:rPr>
        <w:t xml:space="preserve"> We found that salvage-logging favored flight capable species in 2015, but not in 2022, which may reflect the rapid tree regeneration occurring in salvaged forest </w:t>
      </w:r>
      <w:r w:rsidR="00B3372A">
        <w:rPr>
          <w:sz w:val="24"/>
          <w:szCs w:val="24"/>
        </w:rPr>
        <w:fldChar w:fldCharType="begin"/>
      </w:r>
      <w:r w:rsidR="007839EE">
        <w:rPr>
          <w:sz w:val="24"/>
          <w:szCs w:val="24"/>
        </w:rPr>
        <w:instrText xml:space="preserve"> ADDIN ZOTERO_ITEM CSL_CITATION {"citationID":"qPcujutH","properties":{"formattedCitation":"(Curtze et al. 2018)","plainCitation":"(Curtze et al. 2018)","noteIndex":0},"citationItems":[{"id":716,"uris":["http://zotero.org/groups/5154252/items/BYWIHCSA"],"itemData":{"id":716,"type":"article-journal","container-title":"Northeastern Naturalist","DOI":"10.1656/045.025.0408","ISSN":"1092-6194","issue":"4","journalAbbreviation":"Northeastern Naturalist","page":"627","source":"DOI.org (Crossref)","title":"The Effects of a Tornado Disturbance and a Salvaged Timber Extraction on the Seed-Rain and Recruitment Community of an Eastern Temperate Deciduous Forest","volume":"25","author":[{"family":"Curtze","given":"Alexander C."},{"family":"Carlo","given":"Tomás A."},{"family":"Wenzel","given":"John W."}],"issued":{"date-parts":[["2018",11,1]]}}}],"schema":"https://github.com/citation-style-language/schema/raw/master/csl-citation.json"} </w:instrText>
      </w:r>
      <w:r w:rsidR="00B3372A">
        <w:rPr>
          <w:sz w:val="24"/>
          <w:szCs w:val="24"/>
        </w:rPr>
        <w:fldChar w:fldCharType="separate"/>
      </w:r>
      <w:r w:rsidR="007839EE" w:rsidRPr="007839EE">
        <w:rPr>
          <w:sz w:val="24"/>
        </w:rPr>
        <w:t>(Curtze et al. 2018)</w:t>
      </w:r>
      <w:r w:rsidR="00B3372A">
        <w:rPr>
          <w:sz w:val="24"/>
          <w:szCs w:val="24"/>
        </w:rPr>
        <w:fldChar w:fldCharType="end"/>
      </w:r>
      <w:r w:rsidR="00B3372A">
        <w:rPr>
          <w:sz w:val="24"/>
          <w:szCs w:val="24"/>
        </w:rPr>
        <w:t>.</w:t>
      </w:r>
      <w:r w:rsidR="00773062">
        <w:rPr>
          <w:sz w:val="24"/>
          <w:szCs w:val="24"/>
        </w:rPr>
        <w:t xml:space="preserve"> Finally, </w:t>
      </w:r>
      <w:r w:rsidR="00180698">
        <w:rPr>
          <w:sz w:val="24"/>
          <w:szCs w:val="24"/>
        </w:rPr>
        <w:t xml:space="preserve">species common in undisturbed forest tended to have longer bodies, which may </w:t>
      </w:r>
      <w:r w:rsidR="002735EE">
        <w:rPr>
          <w:sz w:val="24"/>
          <w:szCs w:val="24"/>
        </w:rPr>
        <w:t>reflect</w:t>
      </w:r>
      <w:r w:rsidR="005C5D4A">
        <w:rPr>
          <w:sz w:val="24"/>
          <w:szCs w:val="24"/>
        </w:rPr>
        <w:t xml:space="preserve"> </w:t>
      </w:r>
      <w:r w:rsidR="0084259E">
        <w:rPr>
          <w:sz w:val="24"/>
          <w:szCs w:val="24"/>
        </w:rPr>
        <w:t>that larger forest</w:t>
      </w:r>
      <w:r w:rsidR="002735EE">
        <w:rPr>
          <w:sz w:val="24"/>
          <w:szCs w:val="24"/>
        </w:rPr>
        <w:t>-</w:t>
      </w:r>
      <w:r w:rsidR="0084259E">
        <w:rPr>
          <w:sz w:val="24"/>
          <w:szCs w:val="24"/>
        </w:rPr>
        <w:t xml:space="preserve">specialists </w:t>
      </w:r>
      <w:r w:rsidR="00407271">
        <w:rPr>
          <w:sz w:val="24"/>
          <w:szCs w:val="24"/>
        </w:rPr>
        <w:t>can decline in disturbed forests</w:t>
      </w:r>
      <w:r w:rsidR="002735EE">
        <w:rPr>
          <w:sz w:val="24"/>
          <w:szCs w:val="24"/>
        </w:rPr>
        <w:t xml:space="preserve"> </w:t>
      </w:r>
      <w:r w:rsidR="002735EE">
        <w:rPr>
          <w:sz w:val="24"/>
          <w:szCs w:val="24"/>
        </w:rPr>
        <w:fldChar w:fldCharType="begin"/>
      </w:r>
      <w:r w:rsidR="002735EE">
        <w:rPr>
          <w:sz w:val="24"/>
          <w:szCs w:val="24"/>
        </w:rPr>
        <w:instrText xml:space="preserve"> ADDIN ZOTERO_ITEM CSL_CITATION {"citationID":"0AUXRNUs","properties":{"formattedCitation":"(Sklodowski and Garbalinska 2011)","plainCitation":"(Sklodowski and Garbalinska 2011)","noteIndex":0},"citationItems":[{"id":339,"uris":["http://zotero.org/groups/5154252/items/GXUD6NWL"],"itemData":{"id":339,"type":"article-journal","container-title":"ZooKeys","DOI":"10.3897/zookeys.100.1360","ISSN":"1313-2970, 1313-2989","journalAbbreviation":"ZK","page":"371-392","source":"DOI.org (Crossref)","title":"Ground beetle (Coleoptera, Carabidae) assemblages inhabiting Scots pine stands of Puszcza Piska Forest: six-year responses to a tornado impact","title-short":"Ground beetle (Coleoptera, Carabidae) assemblages inhabiting Scots pine stands of Puszcza Piska Forest","volume":"100","author":[{"family":"Sklodowski","given":"Jaroslaw"},{"family":"Garbalinska","given":"Paulina"}],"issued":{"date-parts":[["2011",5,20]]}}}],"schema":"https://github.com/citation-style-language/schema/raw/master/csl-citation.json"} </w:instrText>
      </w:r>
      <w:r w:rsidR="002735EE">
        <w:rPr>
          <w:sz w:val="24"/>
          <w:szCs w:val="24"/>
        </w:rPr>
        <w:fldChar w:fldCharType="separate"/>
      </w:r>
      <w:r w:rsidR="002735EE" w:rsidRPr="002735EE">
        <w:rPr>
          <w:sz w:val="24"/>
        </w:rPr>
        <w:t xml:space="preserve">(Sklodowski and </w:t>
      </w:r>
      <w:proofErr w:type="spellStart"/>
      <w:r w:rsidR="002735EE" w:rsidRPr="002735EE">
        <w:rPr>
          <w:sz w:val="24"/>
        </w:rPr>
        <w:t>Garbalinska</w:t>
      </w:r>
      <w:proofErr w:type="spellEnd"/>
      <w:r w:rsidR="002735EE" w:rsidRPr="002735EE">
        <w:rPr>
          <w:sz w:val="24"/>
        </w:rPr>
        <w:t xml:space="preserve"> 2011)</w:t>
      </w:r>
      <w:r w:rsidR="002735EE">
        <w:rPr>
          <w:sz w:val="24"/>
          <w:szCs w:val="24"/>
        </w:rPr>
        <w:fldChar w:fldCharType="end"/>
      </w:r>
      <w:r w:rsidR="00407271">
        <w:rPr>
          <w:sz w:val="24"/>
          <w:szCs w:val="24"/>
        </w:rPr>
        <w:t>.</w:t>
      </w:r>
    </w:p>
    <w:p w14:paraId="67BD4772" w14:textId="77777777" w:rsidR="009962B8" w:rsidRDefault="009962B8" w:rsidP="009962B8">
      <w:pPr>
        <w:rPr>
          <w:b/>
          <w:bCs/>
          <w:sz w:val="24"/>
          <w:szCs w:val="24"/>
        </w:rPr>
      </w:pPr>
    </w:p>
    <w:p w14:paraId="14B9B9CE" w14:textId="60FD8564" w:rsidR="00934C4D" w:rsidRDefault="00560A92" w:rsidP="009962B8">
      <w:pPr>
        <w:rPr>
          <w:sz w:val="24"/>
          <w:szCs w:val="24"/>
        </w:rPr>
      </w:pPr>
      <w:r>
        <w:rPr>
          <w:sz w:val="24"/>
          <w:szCs w:val="24"/>
        </w:rPr>
        <w:t xml:space="preserve">The process of salvage-logging following a natural disturbance such as wind can alter important biological legacies </w:t>
      </w:r>
      <w:r w:rsidR="0026040F">
        <w:rPr>
          <w:sz w:val="24"/>
          <w:szCs w:val="24"/>
        </w:rPr>
        <w:t xml:space="preserve">that shape </w:t>
      </w:r>
      <w:r w:rsidR="0031762C">
        <w:rPr>
          <w:sz w:val="24"/>
          <w:szCs w:val="24"/>
        </w:rPr>
        <w:t xml:space="preserve">short- and long-term </w:t>
      </w:r>
      <w:r w:rsidR="0026040F">
        <w:rPr>
          <w:sz w:val="24"/>
          <w:szCs w:val="24"/>
        </w:rPr>
        <w:t>recovery in forests</w:t>
      </w:r>
      <w:r w:rsidR="007839EE">
        <w:rPr>
          <w:sz w:val="24"/>
          <w:szCs w:val="24"/>
        </w:rPr>
        <w:t>. These legacies include</w:t>
      </w:r>
      <w:r w:rsidR="0026040F">
        <w:rPr>
          <w:sz w:val="24"/>
          <w:szCs w:val="24"/>
        </w:rPr>
        <w:t xml:space="preserve"> the size-distribution of tree seedlings </w:t>
      </w:r>
      <w:r w:rsidR="0026040F">
        <w:rPr>
          <w:sz w:val="24"/>
          <w:szCs w:val="24"/>
        </w:rPr>
        <w:fldChar w:fldCharType="begin"/>
      </w:r>
      <w:r w:rsidR="0026040F">
        <w:rPr>
          <w:sz w:val="24"/>
          <w:szCs w:val="24"/>
        </w:rPr>
        <w:instrText xml:space="preserve"> ADDIN ZOTERO_ITEM CSL_CITATION {"citationID":"9VZ0TNeO","properties":{"formattedCitation":"(Slyder et al. 2020)","plainCitation":"(Slyder et al. 2020)","noteIndex":0},"citationItems":[{"id":712,"uris":["http://zotero.org/groups/5154252/items/H87LILQ4"],"itemData":{"id":712,"type":"article-journal","container-title":"New Forests","DOI":"10.1007/s11056-019-09740-x","ISSN":"0169-4286, 1573-5095","issue":"3","journalAbbreviation":"New Forests","language":"en","page":"409-420","source":"DOI.org (Crossref)","title":"Post-windthrow salvage logging increases seedling and understory diversity with little impact on composition immediately after logging","volume":"51","author":[{"family":"Slyder","given":"Jacob B."},{"family":"Wenzel","given":"John W."},{"family":"Royo","given":"Alejandro A."},{"family":"Spicer","given":"Michelle Elise"},{"family":"Carson","given":"Walter P."}],"issued":{"date-parts":[["2020",5]]}}}],"schema":"https://github.com/citation-style-language/schema/raw/master/csl-citation.json"} </w:instrText>
      </w:r>
      <w:r w:rsidR="0026040F">
        <w:rPr>
          <w:sz w:val="24"/>
          <w:szCs w:val="24"/>
        </w:rPr>
        <w:fldChar w:fldCharType="separate"/>
      </w:r>
      <w:r w:rsidR="0026040F" w:rsidRPr="00B4420A">
        <w:rPr>
          <w:sz w:val="24"/>
        </w:rPr>
        <w:t>(Slyder et al. 2020)</w:t>
      </w:r>
      <w:r w:rsidR="0026040F">
        <w:rPr>
          <w:sz w:val="24"/>
          <w:szCs w:val="24"/>
        </w:rPr>
        <w:fldChar w:fldCharType="end"/>
      </w:r>
      <w:r w:rsidR="0026040F">
        <w:rPr>
          <w:sz w:val="24"/>
          <w:szCs w:val="24"/>
        </w:rPr>
        <w:t xml:space="preserve">, the size, age, and microclimate around downed woody debris </w:t>
      </w:r>
      <w:r w:rsidR="0026040F">
        <w:rPr>
          <w:sz w:val="24"/>
          <w:szCs w:val="24"/>
        </w:rPr>
        <w:fldChar w:fldCharType="begin"/>
      </w:r>
      <w:r w:rsidR="0026040F">
        <w:rPr>
          <w:sz w:val="24"/>
          <w:szCs w:val="24"/>
        </w:rPr>
        <w:instrText xml:space="preserve"> ADDIN ZOTERO_ITEM CSL_CITATION {"citationID":"oW8Y13LN","properties":{"formattedCitation":"(Thorn et al. 2014)","plainCitation":"(Thorn et al. 2014)","noteIndex":0},"citationItems":[{"id":796,"uris":["http://zotero.org/groups/5154252/items/4TR272QX"],"itemData":{"id":796,"type":"article-journal","container-title":"PLoS ONE","DOI":"10.1371/journal.pone.0101757","ISSN":"1932-6203","issue":"7","journalAbbreviation":"PLoS ONE","language":"en","page":"e101757","source":"DOI.org (Crossref)","title":"New Insights into the Consequences of Post-Windthrow Salvage Logging Revealed by Functional Structure of Saproxylic Beetles Assemblages","volume":"9","author":[{"family":"Thorn","given":"Simon"},{"family":"Bässler","given":"Claus"},{"family":"Gottschalk","given":"Thomas"},{"family":"Hothorn","given":"Torsten"},{"family":"Bussler","given":"Heinz"},{"family":"Raffa","given":"Kenneth"},{"family":"Müller","given":"Jörg"}],"editor":[{"family":"Hanewinkel","given":"Marc"}],"issued":{"date-parts":[["2014",7,22]]}}}],"schema":"https://github.com/citation-style-language/schema/raw/master/csl-citation.json"} </w:instrText>
      </w:r>
      <w:r w:rsidR="0026040F">
        <w:rPr>
          <w:sz w:val="24"/>
          <w:szCs w:val="24"/>
        </w:rPr>
        <w:fldChar w:fldCharType="separate"/>
      </w:r>
      <w:r w:rsidR="0026040F" w:rsidRPr="00B4420A">
        <w:rPr>
          <w:sz w:val="24"/>
        </w:rPr>
        <w:t>(Thorn et al. 2014)</w:t>
      </w:r>
      <w:r w:rsidR="0026040F">
        <w:rPr>
          <w:sz w:val="24"/>
          <w:szCs w:val="24"/>
        </w:rPr>
        <w:fldChar w:fldCharType="end"/>
      </w:r>
      <w:r w:rsidR="0026040F">
        <w:rPr>
          <w:sz w:val="24"/>
          <w:szCs w:val="24"/>
        </w:rPr>
        <w:t xml:space="preserve">, and the abundance and richness of herbaceous plants in the understory </w:t>
      </w:r>
      <w:r w:rsidR="0026040F">
        <w:rPr>
          <w:sz w:val="24"/>
          <w:szCs w:val="24"/>
        </w:rPr>
        <w:fldChar w:fldCharType="begin"/>
      </w:r>
      <w:r w:rsidR="005F1C34">
        <w:rPr>
          <w:sz w:val="24"/>
          <w:szCs w:val="24"/>
        </w:rPr>
        <w:instrText xml:space="preserve"> ADDIN ZOTERO_ITEM CSL_CITATION {"citationID":"EIODiuaM","properties":{"formattedCitation":"(Elliott et al. 2002, Spicer et al. 2023)","plainCitation":"(Elliott et al. 2002, Spicer et al. 2023)","noteIndex":0},"citationItems":[{"id":1307,"uris":["http://zotero.org/groups/5154252/items/2EKW5D74"],"itemData":{"id":1307,"type":"article-journal","abstract":"ELL~IT, K. J. (IJSDA Forest Service, Southern Research Station, Coweeta Hydrologic Laboratory, 3160 Coweeta Lab Rd., Otto, North Carolina 28763), S. L. HITCHC~~K ANII I,. KR~JECER (Furman University, Greenville, South Carolina 29613). Vegetation response to large-scale disturbance in a Southern Appalachian forest: Hurricane Opal and salvage logging. J. Torrey Bot. Sot. 129: 48-59. 2002.-Disturbance such as catastrophic windthrow can play a major role in the structure and composition of southern Appalachian forests. We report effects of Hurricane Opal followed by salvage logging on vegetation dynamics (regeneration, composition, and diversity) the first three years after disturbance at the Coweeta Hydrologic Laboratory in western North Carolina. The objective of this study was to compare species composition and diversity of undcrstory and groundlayer species in a hurricane + salvage logged (H+S) forest to an adjacent undisturbed forest. Abundance of groundlayer species was much higher in the H+S forest than in the undisturbed forest, and abundance increased over time. Percent cover, density, and species richness were significantly higher in the H+S forest than in the undisturbed forest. In addition, percent cover increased by approximately 85% between 1997 and 1999 in the H+S plots. Shannon’s index of diversity (H’) based on percent cover was significantly higher in the H+S forest than the undisturbed forest by the third year after disturbance. However, there was no significant difference in H’ based on density between H+S forest and the undisturbed forest in either year. In the undisturbed forest, 59 species and 50 genera represented 30 families. By 1999 (the third year after disturbance), the H+S forest retained 93 species. 72 genera and 42 families. The Asteraceae and Liliaceae had the highest number of species in both sampled forests, with more species of Liliaceae in the H+S plots. Micro-relief created from pit and mound topography from uprooting of windthrown trees, shade from the slash-debris left on site from the salvage logging, and shade from the remaining overstory trees created a mosaic of environmental conditions. This environmental heterogeneity could be responsible for the mix of early (shade intolerant) and late (shade tolerant) successional herbaceous species, and a higher species richness and diversity than the undisturbed forest.","container-title":"Journal of the Torrey Botanical Society","DOI":"10.2307/3088682","ISSN":"10955674","issue":"1","journalAbbreviation":"Journal of the Torrey Botanical Society","language":"en","page":"48","source":"DOI.org (Crossref)","title":"Vegetation Response to Large Scale Disturbance in a Southern Appalachian Forest: Hurricane Opal and Salvage Logging","title-short":"Vegetation Response to Large Scale Disturbance in a Southern Appalachian Forest","volume":"129","author":[{"family":"Elliott","given":"Katherine J."},{"family":"Hitchcock","given":"Stephanie L."},{"family":"Krueger","given":"Lisa"}],"issued":{"date-parts":[["2002",1]]}}},{"id":714,"uris":["http://zotero.org/groups/5154252/items/IIR6XHRW"],"itemData":{"id":714,"type":"article-journal","container-title":"Forest Ecology and Management","DOI":"10.1016/j.foreco.2023.121077","ISSN":"03781127","journalAbbreviation":"Forest Ecology and Management","language":"en","page":"121077","source":"DOI.org (Crossref)","title":"Understory plant growth forms respond independently to combined natural and anthropogenic disturbances","volume":"543","author":[{"family":"Spicer","given":"Michelle Elise"},{"family":"Royo","given":"Alejandro A."},{"family":"Wenzel","given":"John W."},{"family":"Carson","given":"Walter P."}],"issued":{"date-parts":[["2023",9]]}}}],"schema":"https://github.com/citation-style-language/schema/raw/master/csl-citation.json"} </w:instrText>
      </w:r>
      <w:r w:rsidR="0026040F">
        <w:rPr>
          <w:sz w:val="24"/>
          <w:szCs w:val="24"/>
        </w:rPr>
        <w:fldChar w:fldCharType="separate"/>
      </w:r>
      <w:r w:rsidR="005F1C34" w:rsidRPr="005F1C34">
        <w:rPr>
          <w:sz w:val="24"/>
        </w:rPr>
        <w:t>(Elliott et al. 2002, Spicer et al. 2023)</w:t>
      </w:r>
      <w:r w:rsidR="0026040F">
        <w:rPr>
          <w:sz w:val="24"/>
          <w:szCs w:val="24"/>
        </w:rPr>
        <w:fldChar w:fldCharType="end"/>
      </w:r>
      <w:r w:rsidR="0026040F">
        <w:rPr>
          <w:sz w:val="24"/>
          <w:szCs w:val="24"/>
        </w:rPr>
        <w:t>.</w:t>
      </w:r>
      <w:r w:rsidR="009E2744">
        <w:rPr>
          <w:sz w:val="24"/>
          <w:szCs w:val="24"/>
        </w:rPr>
        <w:t xml:space="preserve"> Using ground beetles as environmental indicators, we documented</w:t>
      </w:r>
      <w:r w:rsidR="00373621">
        <w:rPr>
          <w:sz w:val="24"/>
          <w:szCs w:val="24"/>
        </w:rPr>
        <w:t xml:space="preserve"> shifts in </w:t>
      </w:r>
      <w:r w:rsidR="003953F8">
        <w:rPr>
          <w:sz w:val="24"/>
          <w:szCs w:val="24"/>
        </w:rPr>
        <w:t xml:space="preserve">community composition that occurred due to salvage-logging. Our results suggest that </w:t>
      </w:r>
      <w:r w:rsidR="00BF4F2B">
        <w:rPr>
          <w:sz w:val="24"/>
          <w:szCs w:val="24"/>
        </w:rPr>
        <w:t>habitat generalists benefitted from salvag</w:t>
      </w:r>
      <w:r w:rsidR="004511FE">
        <w:rPr>
          <w:sz w:val="24"/>
          <w:szCs w:val="24"/>
        </w:rPr>
        <w:t xml:space="preserve">ing, but some species with specialized </w:t>
      </w:r>
      <w:r w:rsidR="000E18C8">
        <w:rPr>
          <w:sz w:val="24"/>
          <w:szCs w:val="24"/>
        </w:rPr>
        <w:t>modes of feeding were disadvantaged</w:t>
      </w:r>
      <w:r w:rsidR="0015157F">
        <w:rPr>
          <w:sz w:val="24"/>
          <w:szCs w:val="24"/>
        </w:rPr>
        <w:t xml:space="preserve"> </w:t>
      </w:r>
      <w:r w:rsidR="000E18C8">
        <w:rPr>
          <w:sz w:val="24"/>
          <w:szCs w:val="24"/>
        </w:rPr>
        <w:fldChar w:fldCharType="begin"/>
      </w:r>
      <w:r w:rsidR="000E18C8">
        <w:rPr>
          <w:sz w:val="24"/>
          <w:szCs w:val="24"/>
        </w:rPr>
        <w:instrText xml:space="preserve"> ADDIN ZOTERO_ITEM CSL_CITATION {"citationID":"nnGeuz0H","properties":{"formattedCitation":"(Sultaire et al. 2021)","plainCitation":"(Sultaire et al. 2021)","noteIndex":0},"citationItems":[{"id":1318,"uris":["http://zotero.org/groups/5154252/items/QGXUNTSD"],"itemData":{"id":1318,"type":"article-journal","abstract":"Managing forests intensively for timber production can homogenize forest structure and, in turn, alter species richness and functional composition of native species communities. Retention forestry, the practice of retaining structural elements during timber harvest, can increase species diversity in recently harvested forests, but its effect on functional trait diversity is less understood. We used a broadscale, replicated experiment to evaluate the effect of ﬁve tree retention patterns on species and functional trait diversity of ground beetles (Family: Carabidae) within early-seral production forests in the Paciﬁc Northwest, USA. We found no evidence for differences in carabid species or functional trait richness among treatments when considering species present in retention patches and adjacent clear-cuts. However, we found evidence for lower taxonomic and functional trait variation between carabid communities present in retention patches and those present in clear-cut areas of stands when retention was allocated to several small patches. Lower levels of functional trait variation in stands with several small patches were due to specialized predators found less often in small retention patches than in aggregated or riparian retention patches. Our ﬁndings indicate that relative to single large or riparian-associated patches, small retention patches functioned similarly to clear-cuts within harvested forests and several small patches did not increase species or functional trait richness. At current levels of retention in the region, allocation of trees to a single upland patch or split between riparian and upland patches can increase variation in ground beetle taxonomic and functional composition within harvested forests.","container-title":"Ecosphere","DOI":"10.1002/ecs2.3641","ISSN":"2150-8925, 2150-8925","issue":"7","journalAbbreviation":"Ecosphere","language":"en","page":"e03641","source":"DOI.org (Crossref)","title":"Effects of varying retention tree patterns on ground beetle (Coleoptera: Carabidae) taxonomic and functional diversity","title-short":"Effects of varying retention tree patterns on ground beetle (Coleoptera","volume":"12","author":[{"family":"Sultaire","given":"Sean M."},{"family":"Kroll","given":"Andrew J."},{"family":"Verschuyl","given":"Jake"},{"family":"Landis","given":"Douglas A."},{"family":"Roloff","given":"Gary J."}],"issued":{"date-parts":[["2021",7]]}}}],"schema":"https://github.com/citation-style-language/schema/raw/master/csl-citation.json"} </w:instrText>
      </w:r>
      <w:r w:rsidR="000E18C8">
        <w:rPr>
          <w:sz w:val="24"/>
          <w:szCs w:val="24"/>
        </w:rPr>
        <w:fldChar w:fldCharType="separate"/>
      </w:r>
      <w:r w:rsidR="000E18C8" w:rsidRPr="000E18C8">
        <w:rPr>
          <w:sz w:val="24"/>
        </w:rPr>
        <w:t>(Sultaire et al. 2021)</w:t>
      </w:r>
      <w:r w:rsidR="000E18C8">
        <w:rPr>
          <w:sz w:val="24"/>
          <w:szCs w:val="24"/>
        </w:rPr>
        <w:fldChar w:fldCharType="end"/>
      </w:r>
      <w:r w:rsidR="000E18C8">
        <w:rPr>
          <w:sz w:val="24"/>
          <w:szCs w:val="24"/>
        </w:rPr>
        <w:t xml:space="preserve">. </w:t>
      </w:r>
      <w:r w:rsidR="006A030A">
        <w:rPr>
          <w:sz w:val="24"/>
          <w:szCs w:val="24"/>
        </w:rPr>
        <w:t>Furthermore</w:t>
      </w:r>
      <w:r w:rsidR="00E34851">
        <w:rPr>
          <w:sz w:val="24"/>
          <w:szCs w:val="24"/>
        </w:rPr>
        <w:t xml:space="preserve">, </w:t>
      </w:r>
      <w:r w:rsidR="00254431">
        <w:rPr>
          <w:sz w:val="24"/>
          <w:szCs w:val="24"/>
        </w:rPr>
        <w:t>we saw larger differences in community composition than we did in alpha-diversity</w:t>
      </w:r>
      <w:r w:rsidR="00C24824">
        <w:rPr>
          <w:sz w:val="24"/>
          <w:szCs w:val="24"/>
        </w:rPr>
        <w:t>, suggesting that species turnover is occurring</w:t>
      </w:r>
      <w:r w:rsidR="00254431">
        <w:rPr>
          <w:sz w:val="24"/>
          <w:szCs w:val="24"/>
        </w:rPr>
        <w:t>.</w:t>
      </w:r>
      <w:r w:rsidR="003F5F99">
        <w:rPr>
          <w:sz w:val="24"/>
          <w:szCs w:val="24"/>
        </w:rPr>
        <w:t xml:space="preserve"> </w:t>
      </w:r>
      <w:r w:rsidR="00296FD8">
        <w:rPr>
          <w:sz w:val="24"/>
          <w:szCs w:val="24"/>
        </w:rPr>
        <w:t>Finally, differences between treatment groups</w:t>
      </w:r>
      <w:r w:rsidR="000270B2">
        <w:rPr>
          <w:sz w:val="24"/>
          <w:szCs w:val="24"/>
        </w:rPr>
        <w:t xml:space="preserve"> (for example, </w:t>
      </w:r>
      <w:r w:rsidR="00C24824">
        <w:rPr>
          <w:sz w:val="24"/>
          <w:szCs w:val="24"/>
        </w:rPr>
        <w:t xml:space="preserve">in </w:t>
      </w:r>
      <w:r w:rsidR="000270B2">
        <w:rPr>
          <w:sz w:val="24"/>
          <w:szCs w:val="24"/>
        </w:rPr>
        <w:t xml:space="preserve">taxonomic composition and CWM </w:t>
      </w:r>
      <w:r w:rsidR="00C24824">
        <w:rPr>
          <w:sz w:val="24"/>
          <w:szCs w:val="24"/>
        </w:rPr>
        <w:t>meta-</w:t>
      </w:r>
      <w:r w:rsidR="000270B2">
        <w:rPr>
          <w:sz w:val="24"/>
          <w:szCs w:val="24"/>
        </w:rPr>
        <w:t>trochanter length)</w:t>
      </w:r>
      <w:r w:rsidR="00296FD8">
        <w:rPr>
          <w:sz w:val="24"/>
          <w:szCs w:val="24"/>
        </w:rPr>
        <w:t xml:space="preserve"> persisted even after nine years</w:t>
      </w:r>
      <w:r w:rsidR="008F2E73">
        <w:rPr>
          <w:sz w:val="24"/>
          <w:szCs w:val="24"/>
        </w:rPr>
        <w:t xml:space="preserve">. These findings suggest that conservation-minded land managers should </w:t>
      </w:r>
      <w:r w:rsidR="00B83E2F">
        <w:rPr>
          <w:sz w:val="24"/>
          <w:szCs w:val="24"/>
        </w:rPr>
        <w:t xml:space="preserve">leave </w:t>
      </w:r>
      <w:r w:rsidR="00D94739">
        <w:rPr>
          <w:sz w:val="24"/>
          <w:szCs w:val="24"/>
        </w:rPr>
        <w:t>a portion of</w:t>
      </w:r>
      <w:r w:rsidR="00B83E2F">
        <w:rPr>
          <w:sz w:val="24"/>
          <w:szCs w:val="24"/>
        </w:rPr>
        <w:t xml:space="preserve"> wind</w:t>
      </w:r>
      <w:r w:rsidR="005F4DDB">
        <w:rPr>
          <w:sz w:val="24"/>
          <w:szCs w:val="24"/>
        </w:rPr>
        <w:t>throw stands unsalvaged</w:t>
      </w:r>
      <w:r w:rsidR="00773538">
        <w:rPr>
          <w:sz w:val="24"/>
          <w:szCs w:val="24"/>
        </w:rPr>
        <w:t xml:space="preserve"> to conserve </w:t>
      </w:r>
      <w:proofErr w:type="gramStart"/>
      <w:r w:rsidR="00D94739">
        <w:rPr>
          <w:sz w:val="24"/>
          <w:szCs w:val="24"/>
        </w:rPr>
        <w:t>ground beetle</w:t>
      </w:r>
      <w:proofErr w:type="gramEnd"/>
      <w:r w:rsidR="00D94739">
        <w:rPr>
          <w:sz w:val="24"/>
          <w:szCs w:val="24"/>
        </w:rPr>
        <w:t xml:space="preserve"> biodiversity in the long</w:t>
      </w:r>
      <w:r w:rsidR="000F76A5">
        <w:rPr>
          <w:sz w:val="24"/>
          <w:szCs w:val="24"/>
        </w:rPr>
        <w:t xml:space="preserve"> </w:t>
      </w:r>
      <w:r w:rsidR="00D94739">
        <w:rPr>
          <w:sz w:val="24"/>
          <w:szCs w:val="24"/>
        </w:rPr>
        <w:t>term.</w:t>
      </w:r>
    </w:p>
    <w:p w14:paraId="40D1829B" w14:textId="77777777" w:rsidR="0026040F" w:rsidRDefault="0026040F" w:rsidP="009962B8">
      <w:pPr>
        <w:rPr>
          <w:sz w:val="24"/>
          <w:szCs w:val="24"/>
        </w:rPr>
      </w:pPr>
    </w:p>
    <w:p w14:paraId="1514B8DB" w14:textId="77777777" w:rsidR="00B945A4" w:rsidRDefault="00B945A4" w:rsidP="009962B8">
      <w:pPr>
        <w:rPr>
          <w:sz w:val="24"/>
          <w:szCs w:val="24"/>
        </w:rPr>
      </w:pPr>
    </w:p>
    <w:p w14:paraId="5489441F" w14:textId="77777777" w:rsidR="00B945A4" w:rsidRDefault="00B945A4" w:rsidP="009962B8">
      <w:pPr>
        <w:rPr>
          <w:sz w:val="24"/>
          <w:szCs w:val="24"/>
        </w:rPr>
      </w:pPr>
    </w:p>
    <w:p w14:paraId="667FF44A" w14:textId="77777777" w:rsidR="00B945A4" w:rsidRDefault="00B945A4" w:rsidP="009962B8">
      <w:pPr>
        <w:rPr>
          <w:sz w:val="24"/>
          <w:szCs w:val="24"/>
        </w:rPr>
      </w:pPr>
    </w:p>
    <w:p w14:paraId="7055CEDB" w14:textId="77777777" w:rsidR="00B945A4" w:rsidRDefault="00B945A4" w:rsidP="009962B8">
      <w:pPr>
        <w:rPr>
          <w:sz w:val="24"/>
          <w:szCs w:val="24"/>
        </w:rPr>
      </w:pPr>
    </w:p>
    <w:p w14:paraId="6C495AE7" w14:textId="0AFF50FF" w:rsidR="001A6350" w:rsidRDefault="001A6350" w:rsidP="00E34238">
      <w:pPr>
        <w:rPr>
          <w:sz w:val="24"/>
          <w:szCs w:val="24"/>
        </w:rPr>
      </w:pPr>
    </w:p>
    <w:p w14:paraId="6B06A07B" w14:textId="77777777" w:rsidR="000E205E" w:rsidRPr="00E743B7" w:rsidRDefault="000E205E" w:rsidP="00E34238">
      <w:pPr>
        <w:rPr>
          <w:sz w:val="24"/>
          <w:szCs w:val="24"/>
        </w:rPr>
      </w:pPr>
    </w:p>
    <w:p w14:paraId="154B70E7" w14:textId="77777777" w:rsidR="0019173B" w:rsidRPr="00F03242" w:rsidRDefault="0019173B" w:rsidP="00E34238">
      <w:pPr>
        <w:rPr>
          <w:sz w:val="24"/>
          <w:szCs w:val="24"/>
        </w:rPr>
      </w:pPr>
    </w:p>
    <w:p w14:paraId="46B57F02" w14:textId="52441617" w:rsidR="00C553BA" w:rsidRPr="00F03242" w:rsidRDefault="00C553BA" w:rsidP="00E34238">
      <w:pPr>
        <w:rPr>
          <w:b/>
          <w:bCs/>
          <w:sz w:val="24"/>
          <w:szCs w:val="24"/>
        </w:rPr>
      </w:pPr>
      <w:r w:rsidRPr="00F03242">
        <w:rPr>
          <w:b/>
          <w:bCs/>
          <w:sz w:val="24"/>
          <w:szCs w:val="24"/>
        </w:rPr>
        <w:t>Supplementary information</w:t>
      </w:r>
    </w:p>
    <w:p w14:paraId="20433A1D" w14:textId="77777777" w:rsidR="00C553BA" w:rsidRPr="00F03242" w:rsidRDefault="00C553BA" w:rsidP="00E34238">
      <w:pPr>
        <w:rPr>
          <w:sz w:val="24"/>
          <w:szCs w:val="24"/>
        </w:rPr>
      </w:pPr>
    </w:p>
    <w:p w14:paraId="0AF4FCD1" w14:textId="4FE67B56" w:rsidR="00AC1B87" w:rsidRDefault="00022051" w:rsidP="00E34238">
      <w:pPr>
        <w:rPr>
          <w:sz w:val="24"/>
          <w:szCs w:val="24"/>
        </w:rPr>
      </w:pPr>
      <w:r>
        <w:rPr>
          <w:sz w:val="24"/>
          <w:szCs w:val="24"/>
        </w:rPr>
        <w:t xml:space="preserve"> </w:t>
      </w:r>
    </w:p>
    <w:p w14:paraId="28C8EF9F" w14:textId="779E946C" w:rsidR="00147BA7" w:rsidRDefault="00C96F66" w:rsidP="00E34238">
      <w:pPr>
        <w:rPr>
          <w:sz w:val="24"/>
          <w:szCs w:val="24"/>
        </w:rPr>
      </w:pPr>
      <w:r w:rsidRPr="00C96F66">
        <w:rPr>
          <w:noProof/>
          <w:sz w:val="24"/>
          <w:szCs w:val="24"/>
        </w:rPr>
        <mc:AlternateContent>
          <mc:Choice Requires="wps">
            <w:drawing>
              <wp:anchor distT="45720" distB="45720" distL="114300" distR="114300" simplePos="0" relativeHeight="251659264" behindDoc="0" locked="0" layoutInCell="1" allowOverlap="1" wp14:anchorId="19B0FDDB" wp14:editId="2483CCD1">
                <wp:simplePos x="0" y="0"/>
                <wp:positionH relativeFrom="column">
                  <wp:posOffset>3156341</wp:posOffset>
                </wp:positionH>
                <wp:positionV relativeFrom="paragraph">
                  <wp:posOffset>64233</wp:posOffset>
                </wp:positionV>
                <wp:extent cx="278721" cy="234315"/>
                <wp:effectExtent l="0" t="0" r="26670" b="13335"/>
                <wp:wrapNone/>
                <wp:docPr id="175168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21" cy="234315"/>
                        </a:xfrm>
                        <a:prstGeom prst="rect">
                          <a:avLst/>
                        </a:prstGeom>
                        <a:solidFill>
                          <a:srgbClr val="FFFFFF"/>
                        </a:solidFill>
                        <a:ln w="9525">
                          <a:solidFill>
                            <a:srgbClr val="000000"/>
                          </a:solidFill>
                          <a:miter lim="800000"/>
                          <a:headEnd/>
                          <a:tailEnd/>
                        </a:ln>
                      </wps:spPr>
                      <wps:txbx>
                        <w:txbxContent>
                          <w:p w14:paraId="75F0127F" w14:textId="0C4A7083" w:rsidR="00C96F66" w:rsidRPr="00C96F66" w:rsidRDefault="00C96F66" w:rsidP="00C96F66">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B0FDDB" id="_x0000_t202" coordsize="21600,21600" o:spt="202" path="m,l,21600r21600,l21600,xe">
                <v:stroke joinstyle="miter"/>
                <v:path gradientshapeok="t" o:connecttype="rect"/>
              </v:shapetype>
              <v:shape id="Text Box 2" o:spid="_x0000_s1026" type="#_x0000_t202" style="position:absolute;margin-left:248.55pt;margin-top:5.05pt;width:21.95pt;height:18.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">
                <v:textbox>
                  <w:txbxContent>
                    <w:p w14:paraId="75F0127F" w14:textId="0C4A7083" w:rsidR="00C96F66" w:rsidRPr="00C96F66" w:rsidRDefault="00C96F66" w:rsidP="00C96F66">
                      <w:r>
                        <w:t>B</w:t>
                      </w:r>
                    </w:p>
                  </w:txbxContent>
                </v:textbox>
              </v:shape>
            </w:pict>
          </mc:Fallback>
        </mc:AlternateContent>
      </w:r>
      <w:r w:rsidRPr="00C96F66">
        <w:rPr>
          <w:noProof/>
          <w:sz w:val="24"/>
          <w:szCs w:val="24"/>
        </w:rPr>
        <mc:AlternateContent>
          <mc:Choice Requires="wps">
            <w:drawing>
              <wp:anchor distT="45720" distB="45720" distL="114300" distR="114300" simplePos="0" relativeHeight="251657216" behindDoc="0" locked="0" layoutInCell="1" allowOverlap="1" wp14:anchorId="5D325A1F" wp14:editId="084850C4">
                <wp:simplePos x="0" y="0"/>
                <wp:positionH relativeFrom="column">
                  <wp:posOffset>303170</wp:posOffset>
                </wp:positionH>
                <wp:positionV relativeFrom="paragraph">
                  <wp:posOffset>79093</wp:posOffset>
                </wp:positionV>
                <wp:extent cx="278721" cy="234315"/>
                <wp:effectExtent l="0" t="0" r="26670" b="133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21" cy="234315"/>
                        </a:xfrm>
                        <a:prstGeom prst="rect">
                          <a:avLst/>
                        </a:prstGeom>
                        <a:solidFill>
                          <a:srgbClr val="FFFFFF"/>
                        </a:solidFill>
                        <a:ln w="9525">
                          <a:solidFill>
                            <a:srgbClr val="000000"/>
                          </a:solidFill>
                          <a:miter lim="800000"/>
                          <a:headEnd/>
                          <a:tailEnd/>
                        </a:ln>
                      </wps:spPr>
                      <wps:txbx>
                        <w:txbxContent>
                          <w:p w14:paraId="10204F43" w14:textId="34AA7F2D" w:rsidR="00C96F66" w:rsidRPr="00C96F66" w:rsidRDefault="00C96F66">
                            <w:r w:rsidRPr="00C96F66">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25A1F" id="_x0000_s1027" type="#_x0000_t202" style="position:absolute;margin-left:23.85pt;margin-top:6.25pt;width:21.95pt;height:18.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">
                <v:textbox>
                  <w:txbxContent>
                    <w:p w14:paraId="10204F43" w14:textId="34AA7F2D" w:rsidR="00C96F66" w:rsidRPr="00C96F66" w:rsidRDefault="00C96F66">
                      <w:r w:rsidRPr="00C96F66">
                        <w:t>A</w:t>
                      </w:r>
                    </w:p>
                  </w:txbxContent>
                </v:textbox>
              </v:shape>
            </w:pict>
          </mc:Fallback>
        </mc:AlternateContent>
      </w:r>
      <w:r w:rsidR="00147BA7" w:rsidRPr="00147BA7">
        <w:rPr>
          <w:noProof/>
          <w:sz w:val="24"/>
          <w:szCs w:val="24"/>
        </w:rPr>
        <w:drawing>
          <wp:inline distT="0" distB="0" distL="0" distR="0" wp14:anchorId="0DEE46D2" wp14:editId="3FCD3454">
            <wp:extent cx="2804853" cy="2134772"/>
            <wp:effectExtent l="0" t="0" r="0" b="0"/>
            <wp:docPr id="30020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9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818747" cy="2145347"/>
                    </a:xfrm>
                    <a:prstGeom prst="rect">
                      <a:avLst/>
                    </a:prstGeom>
                  </pic:spPr>
                </pic:pic>
              </a:graphicData>
            </a:graphic>
          </wp:inline>
        </w:drawing>
      </w:r>
      <w:r w:rsidR="00147BA7" w:rsidRPr="00147BA7">
        <w:rPr>
          <w:noProof/>
          <w:sz w:val="24"/>
          <w:szCs w:val="24"/>
        </w:rPr>
        <w:drawing>
          <wp:inline distT="0" distB="0" distL="0" distR="0" wp14:anchorId="48E6FC22" wp14:editId="6F1D7E1D">
            <wp:extent cx="2820572" cy="2146737"/>
            <wp:effectExtent l="0" t="0" r="0" b="6350"/>
            <wp:docPr id="756634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34016"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840458" cy="2161872"/>
                    </a:xfrm>
                    <a:prstGeom prst="rect">
                      <a:avLst/>
                    </a:prstGeom>
                  </pic:spPr>
                </pic:pic>
              </a:graphicData>
            </a:graphic>
          </wp:inline>
        </w:drawing>
      </w:r>
    </w:p>
    <w:p w14:paraId="0C75BB19" w14:textId="7A5746B9" w:rsidR="006B0A16" w:rsidRDefault="006B0A16" w:rsidP="00E34238">
      <w:pPr>
        <w:rPr>
          <w:sz w:val="24"/>
          <w:szCs w:val="24"/>
        </w:rPr>
      </w:pPr>
      <w:commentRangeStart w:id="24"/>
      <w:r w:rsidRPr="00147BA7">
        <w:rPr>
          <w:b/>
          <w:bCs/>
          <w:sz w:val="24"/>
          <w:szCs w:val="24"/>
        </w:rPr>
        <w:t>Figure S</w:t>
      </w:r>
      <w:r w:rsidR="00DD0151">
        <w:rPr>
          <w:b/>
          <w:bCs/>
          <w:sz w:val="24"/>
          <w:szCs w:val="24"/>
        </w:rPr>
        <w:t>2</w:t>
      </w:r>
      <w:commentRangeEnd w:id="24"/>
      <w:r w:rsidR="0012167A">
        <w:rPr>
          <w:rStyle w:val="CommentReference"/>
        </w:rPr>
        <w:commentReference w:id="24"/>
      </w:r>
      <w:r w:rsidRPr="00147BA7">
        <w:rPr>
          <w:b/>
          <w:bCs/>
          <w:sz w:val="24"/>
          <w:szCs w:val="24"/>
        </w:rPr>
        <w:t>.</w:t>
      </w:r>
      <w:r>
        <w:rPr>
          <w:sz w:val="24"/>
          <w:szCs w:val="24"/>
        </w:rPr>
        <w:t xml:space="preserve"> </w:t>
      </w:r>
      <w:r w:rsidR="00242B8A">
        <w:rPr>
          <w:sz w:val="24"/>
          <w:szCs w:val="24"/>
        </w:rPr>
        <w:t>Species accumulation curve</w:t>
      </w:r>
      <w:r w:rsidR="00C96F66">
        <w:rPr>
          <w:sz w:val="24"/>
          <w:szCs w:val="24"/>
        </w:rPr>
        <w:t>s</w:t>
      </w:r>
      <w:r w:rsidR="00242B8A">
        <w:rPr>
          <w:sz w:val="24"/>
          <w:szCs w:val="24"/>
        </w:rPr>
        <w:t xml:space="preserve"> for A) 2015 ground beetles and B) 2022 ground beetles. The x-axis shows the number of </w:t>
      </w:r>
      <w:r w:rsidR="00147BA7">
        <w:rPr>
          <w:sz w:val="24"/>
          <w:szCs w:val="24"/>
        </w:rPr>
        <w:t>sampled plots, while the y-axis shows the species richness.</w:t>
      </w:r>
      <w:r>
        <w:rPr>
          <w:sz w:val="24"/>
          <w:szCs w:val="24"/>
        </w:rPr>
        <w:t xml:space="preserve"> </w:t>
      </w:r>
    </w:p>
    <w:p w14:paraId="6FDC4B0D" w14:textId="77777777" w:rsidR="00F216FC" w:rsidRDefault="00F216FC" w:rsidP="00E34238">
      <w:pPr>
        <w:rPr>
          <w:sz w:val="24"/>
          <w:szCs w:val="24"/>
        </w:rPr>
      </w:pPr>
    </w:p>
    <w:p w14:paraId="4265489C" w14:textId="7E646E2D" w:rsidR="00F216FC" w:rsidRDefault="00F216FC" w:rsidP="00E34238">
      <w:pPr>
        <w:rPr>
          <w:sz w:val="24"/>
          <w:szCs w:val="24"/>
        </w:rPr>
      </w:pPr>
    </w:p>
    <w:p w14:paraId="198AABED" w14:textId="77777777" w:rsidR="00FB6070" w:rsidRDefault="00FB6070" w:rsidP="00FB6070">
      <w:pPr>
        <w:rPr>
          <w:sz w:val="24"/>
          <w:szCs w:val="24"/>
        </w:rPr>
      </w:pPr>
      <w:r w:rsidRPr="0028054E">
        <w:rPr>
          <w:noProof/>
          <w:sz w:val="24"/>
          <w:szCs w:val="24"/>
        </w:rPr>
        <w:drawing>
          <wp:inline distT="0" distB="0" distL="0" distR="0" wp14:anchorId="7C931035" wp14:editId="30E1B698">
            <wp:extent cx="5676900" cy="4572000"/>
            <wp:effectExtent l="0" t="0" r="0" b="0"/>
            <wp:docPr id="1372825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5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676900" cy="4572000"/>
                    </a:xfrm>
                    <a:prstGeom prst="rect">
                      <a:avLst/>
                    </a:prstGeom>
                  </pic:spPr>
                </pic:pic>
              </a:graphicData>
            </a:graphic>
          </wp:inline>
        </w:drawing>
      </w:r>
    </w:p>
    <w:p w14:paraId="77F25FB6" w14:textId="7D34455C" w:rsidR="00FB6070" w:rsidRDefault="00FB6070" w:rsidP="00FB6070">
      <w:pPr>
        <w:rPr>
          <w:sz w:val="24"/>
          <w:szCs w:val="24"/>
        </w:rPr>
      </w:pPr>
      <w:r w:rsidRPr="00896726">
        <w:rPr>
          <w:b/>
          <w:bCs/>
          <w:sz w:val="24"/>
          <w:szCs w:val="24"/>
        </w:rPr>
        <w:lastRenderedPageBreak/>
        <w:t xml:space="preserve">Figure </w:t>
      </w:r>
      <w:r>
        <w:rPr>
          <w:b/>
          <w:bCs/>
          <w:sz w:val="24"/>
          <w:szCs w:val="24"/>
        </w:rPr>
        <w:t>S3.</w:t>
      </w:r>
      <w:r>
        <w:rPr>
          <w:sz w:val="24"/>
          <w:szCs w:val="24"/>
        </w:rPr>
        <w:t xml:space="preserve"> Biplot of the first two principal component axes of the principal components analysis (PCA) of the eight numerical traits measured for 47</w:t>
      </w:r>
      <w:commentRangeStart w:id="25"/>
      <w:commentRangeStart w:id="26"/>
      <w:r>
        <w:rPr>
          <w:sz w:val="24"/>
          <w:szCs w:val="24"/>
        </w:rPr>
        <w:t xml:space="preserve"> ground beetle species</w:t>
      </w:r>
      <w:commentRangeEnd w:id="25"/>
      <w:r>
        <w:rPr>
          <w:rStyle w:val="CommentReference"/>
        </w:rPr>
        <w:commentReference w:id="25"/>
      </w:r>
      <w:commentRangeEnd w:id="26"/>
      <w:r>
        <w:rPr>
          <w:rStyle w:val="CommentReference"/>
        </w:rPr>
        <w:commentReference w:id="26"/>
      </w:r>
      <w:r>
        <w:rPr>
          <w:sz w:val="24"/>
          <w:szCs w:val="24"/>
        </w:rPr>
        <w:t xml:space="preserve">.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Pr="00A877B6">
        <w:rPr>
          <w:i/>
          <w:iCs/>
          <w:sz w:val="24"/>
          <w:szCs w:val="24"/>
        </w:rPr>
        <w:t>Notiophilus</w:t>
      </w:r>
      <w:proofErr w:type="spellEnd"/>
      <w:r w:rsidRPr="00A877B6">
        <w:rPr>
          <w:i/>
          <w:iCs/>
          <w:sz w:val="24"/>
          <w:szCs w:val="24"/>
        </w:rPr>
        <w:t xml:space="preserve"> aeneus</w:t>
      </w:r>
      <w:r>
        <w:rPr>
          <w:sz w:val="24"/>
          <w:szCs w:val="24"/>
        </w:rPr>
        <w:t xml:space="preserve"> was omitted from the PCA.</w:t>
      </w:r>
    </w:p>
    <w:p w14:paraId="284EC74C" w14:textId="77777777" w:rsidR="00FB6070" w:rsidRDefault="00FB6070" w:rsidP="00FB6070">
      <w:pPr>
        <w:rPr>
          <w:sz w:val="24"/>
          <w:szCs w:val="24"/>
        </w:rPr>
      </w:pPr>
      <w:r>
        <w:rPr>
          <w:noProof/>
        </w:rPr>
        <w:drawing>
          <wp:inline distT="0" distB="0" distL="0" distR="0" wp14:anchorId="5E26AA14" wp14:editId="0C579856">
            <wp:extent cx="5362575" cy="3305175"/>
            <wp:effectExtent l="0" t="0" r="9525" b="9525"/>
            <wp:docPr id="14239533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3312"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362575" cy="3305175"/>
                    </a:xfrm>
                    <a:prstGeom prst="rect">
                      <a:avLst/>
                    </a:prstGeom>
                  </pic:spPr>
                </pic:pic>
              </a:graphicData>
            </a:graphic>
          </wp:inline>
        </w:drawing>
      </w:r>
    </w:p>
    <w:p w14:paraId="714083F3" w14:textId="7CA9EB88" w:rsidR="00FB6070" w:rsidRDefault="00FB6070" w:rsidP="00FB6070">
      <w:pPr>
        <w:rPr>
          <w:sz w:val="24"/>
          <w:szCs w:val="24"/>
        </w:rPr>
      </w:pPr>
      <w:r w:rsidRPr="00A4704A">
        <w:rPr>
          <w:b/>
          <w:bCs/>
          <w:sz w:val="24"/>
          <w:szCs w:val="24"/>
        </w:rPr>
        <w:t xml:space="preserve">Figure </w:t>
      </w:r>
      <w:r>
        <w:rPr>
          <w:b/>
          <w:bCs/>
          <w:sz w:val="24"/>
          <w:szCs w:val="24"/>
        </w:rPr>
        <w:t>S4</w:t>
      </w:r>
      <w:r w:rsidRPr="00A4704A">
        <w:rPr>
          <w:b/>
          <w:bCs/>
          <w:sz w:val="24"/>
          <w:szCs w:val="24"/>
        </w:rPr>
        <w:t>.</w:t>
      </w:r>
      <w:r>
        <w:rPr>
          <w:sz w:val="24"/>
          <w:szCs w:val="24"/>
        </w:rPr>
        <w:t xml:space="preserve"> Biplot of the third principal component axis (y-axis) against the first principal component axis (x-axis) of the principal components analysis (PCA) of the eight numerical traits measured for</w:t>
      </w:r>
      <w:r w:rsidRPr="0098594F">
        <w:rPr>
          <w:noProof/>
        </w:rPr>
        <w:t xml:space="preserve"> </w:t>
      </w:r>
      <w:r>
        <w:rPr>
          <w:sz w:val="24"/>
          <w:szCs w:val="24"/>
        </w:rPr>
        <w:t xml:space="preserve"> 47 ground beetle species. Blue arrows with labels are the eight trait variables, which are explained in Table 1. Black text in the graph indicates the locations of each species in trait space, following the abbreviations in Table 2. The word “standard” after a variable name indicates that it has previously been divided by body length to address high correlations with body length. The species </w:t>
      </w:r>
      <w:proofErr w:type="spellStart"/>
      <w:r w:rsidRPr="00A877B6">
        <w:rPr>
          <w:i/>
          <w:iCs/>
          <w:sz w:val="24"/>
          <w:szCs w:val="24"/>
        </w:rPr>
        <w:t>Notiophilus</w:t>
      </w:r>
      <w:proofErr w:type="spellEnd"/>
      <w:r w:rsidRPr="00A877B6">
        <w:rPr>
          <w:i/>
          <w:iCs/>
          <w:sz w:val="24"/>
          <w:szCs w:val="24"/>
        </w:rPr>
        <w:t xml:space="preserve"> aeneus</w:t>
      </w:r>
      <w:r>
        <w:rPr>
          <w:sz w:val="24"/>
          <w:szCs w:val="24"/>
        </w:rPr>
        <w:t xml:space="preserve"> was omitted from the PCA.</w:t>
      </w:r>
    </w:p>
    <w:p w14:paraId="7EBC3D30" w14:textId="77777777" w:rsidR="001B2E21" w:rsidRDefault="001B2E21" w:rsidP="00E34238">
      <w:pPr>
        <w:rPr>
          <w:sz w:val="24"/>
          <w:szCs w:val="24"/>
        </w:rPr>
      </w:pPr>
    </w:p>
    <w:p w14:paraId="70C6C547" w14:textId="759786D4" w:rsidR="00FB6070" w:rsidRDefault="00FB6070" w:rsidP="00E34238">
      <w:pPr>
        <w:rPr>
          <w:sz w:val="24"/>
          <w:szCs w:val="24"/>
        </w:rPr>
      </w:pPr>
    </w:p>
    <w:p w14:paraId="39DF545E" w14:textId="77777777" w:rsidR="009A47CC" w:rsidRPr="00F03242" w:rsidRDefault="009A47CC" w:rsidP="00E34238">
      <w:pPr>
        <w:rPr>
          <w:sz w:val="24"/>
          <w:szCs w:val="24"/>
        </w:rPr>
      </w:pPr>
    </w:p>
    <w:p w14:paraId="6E3A70A4" w14:textId="05D9949C" w:rsidR="0003388D" w:rsidRPr="00F03242" w:rsidRDefault="0003388D" w:rsidP="00E34238">
      <w:pPr>
        <w:rPr>
          <w:sz w:val="24"/>
          <w:szCs w:val="24"/>
        </w:rPr>
      </w:pPr>
      <w:r w:rsidRPr="00F03242">
        <w:rPr>
          <w:b/>
          <w:bCs/>
          <w:sz w:val="24"/>
          <w:szCs w:val="24"/>
        </w:rPr>
        <w:t>Table S1.</w:t>
      </w:r>
      <w:r w:rsidRPr="00F03242">
        <w:rPr>
          <w:sz w:val="24"/>
          <w:szCs w:val="24"/>
        </w:rPr>
        <w:t xml:space="preserve"> Voucher specimens used for trait measurements</w:t>
      </w:r>
      <w:r w:rsidR="00016A27" w:rsidRPr="00F03242">
        <w:rPr>
          <w:sz w:val="24"/>
          <w:szCs w:val="24"/>
        </w:rPr>
        <w:t xml:space="preserve"> in this study. </w:t>
      </w:r>
      <w:r w:rsidR="001C07F6" w:rsidRPr="00F03242">
        <w:rPr>
          <w:sz w:val="24"/>
          <w:szCs w:val="24"/>
        </w:rPr>
        <w:t>The Unique</w:t>
      </w:r>
      <w:r w:rsidR="00650D4F" w:rsidRPr="00F03242">
        <w:rPr>
          <w:sz w:val="24"/>
          <w:szCs w:val="24"/>
        </w:rPr>
        <w:t xml:space="preserve"> </w:t>
      </w:r>
      <w:r w:rsidR="001C07F6" w:rsidRPr="00F03242">
        <w:rPr>
          <w:sz w:val="24"/>
          <w:szCs w:val="24"/>
        </w:rPr>
        <w:t xml:space="preserve">ID </w:t>
      </w:r>
      <w:r w:rsidR="00650D4F" w:rsidRPr="00F03242">
        <w:rPr>
          <w:sz w:val="24"/>
          <w:szCs w:val="24"/>
        </w:rPr>
        <w:t>begins</w:t>
      </w:r>
      <w:r w:rsidR="001C07F6" w:rsidRPr="00F03242">
        <w:rPr>
          <w:sz w:val="24"/>
          <w:szCs w:val="24"/>
        </w:rPr>
        <w:t xml:space="preserve"> with “OSUC” if the specimen was already </w:t>
      </w:r>
      <w:r w:rsidR="009B6055" w:rsidRPr="00F03242">
        <w:rPr>
          <w:sz w:val="24"/>
          <w:szCs w:val="24"/>
        </w:rPr>
        <w:t xml:space="preserve">in the Ohio State University </w:t>
      </w:r>
      <w:proofErr w:type="spellStart"/>
      <w:r w:rsidR="009B6055" w:rsidRPr="00F03242">
        <w:rPr>
          <w:sz w:val="24"/>
          <w:szCs w:val="24"/>
        </w:rPr>
        <w:t>Triplehorn</w:t>
      </w:r>
      <w:proofErr w:type="spellEnd"/>
      <w:r w:rsidR="009B6055" w:rsidRPr="00F03242">
        <w:rPr>
          <w:sz w:val="24"/>
          <w:szCs w:val="24"/>
        </w:rPr>
        <w:t xml:space="preserve"> Insect Collection</w:t>
      </w:r>
      <w:r w:rsidR="003504CD" w:rsidRPr="00F03242">
        <w:rPr>
          <w:sz w:val="24"/>
          <w:szCs w:val="24"/>
        </w:rPr>
        <w:t xml:space="preserve"> from 2015 or a previous study</w:t>
      </w:r>
      <w:r w:rsidR="009B6055" w:rsidRPr="00F03242">
        <w:rPr>
          <w:sz w:val="24"/>
          <w:szCs w:val="24"/>
        </w:rPr>
        <w:t xml:space="preserve">, whereas </w:t>
      </w:r>
      <w:r w:rsidR="003504CD" w:rsidRPr="00F03242">
        <w:rPr>
          <w:sz w:val="24"/>
          <w:szCs w:val="24"/>
        </w:rPr>
        <w:t>Unique</w:t>
      </w:r>
      <w:r w:rsidR="00650D4F" w:rsidRPr="00F03242">
        <w:rPr>
          <w:sz w:val="24"/>
          <w:szCs w:val="24"/>
        </w:rPr>
        <w:t xml:space="preserve"> </w:t>
      </w:r>
      <w:r w:rsidR="003504CD" w:rsidRPr="00F03242">
        <w:rPr>
          <w:sz w:val="24"/>
          <w:szCs w:val="24"/>
        </w:rPr>
        <w:t xml:space="preserve">IDs with </w:t>
      </w:r>
      <w:r w:rsidR="004905B5" w:rsidRPr="00F03242">
        <w:rPr>
          <w:sz w:val="24"/>
          <w:szCs w:val="24"/>
        </w:rPr>
        <w:t>just a number indicate 2022 specimens which will be vouchered as part of this study</w:t>
      </w:r>
      <w:commentRangeStart w:id="27"/>
      <w:r w:rsidR="004905B5" w:rsidRPr="00F03242">
        <w:rPr>
          <w:sz w:val="24"/>
          <w:szCs w:val="24"/>
        </w:rPr>
        <w:t>.</w:t>
      </w:r>
      <w:commentRangeEnd w:id="27"/>
      <w:r w:rsidR="004905B5" w:rsidRPr="00F03242">
        <w:rPr>
          <w:rStyle w:val="CommentReference"/>
          <w:sz w:val="24"/>
          <w:szCs w:val="24"/>
        </w:rPr>
        <w:commentReference w:id="27"/>
      </w:r>
    </w:p>
    <w:tbl>
      <w:tblPr>
        <w:tblW w:w="9072" w:type="dxa"/>
        <w:tblBorders>
          <w:top w:val="single" w:sz="4" w:space="0" w:color="auto"/>
          <w:bottom w:val="single" w:sz="4" w:space="0" w:color="auto"/>
        </w:tblBorders>
        <w:tblLook w:val="04A0" w:firstRow="1" w:lastRow="0" w:firstColumn="1" w:lastColumn="0" w:noHBand="0" w:noVBand="1"/>
      </w:tblPr>
      <w:tblGrid>
        <w:gridCol w:w="2977"/>
        <w:gridCol w:w="1276"/>
        <w:gridCol w:w="1984"/>
        <w:gridCol w:w="2835"/>
      </w:tblGrid>
      <w:tr w:rsidR="00650D4F" w:rsidRPr="0015036B" w14:paraId="3E8CDEED" w14:textId="77777777" w:rsidTr="0081088C">
        <w:trPr>
          <w:trHeight w:val="290"/>
        </w:trPr>
        <w:tc>
          <w:tcPr>
            <w:tcW w:w="2977" w:type="dxa"/>
            <w:tcBorders>
              <w:top w:val="single" w:sz="4" w:space="0" w:color="auto"/>
              <w:bottom w:val="single" w:sz="4" w:space="0" w:color="auto"/>
            </w:tcBorders>
            <w:noWrap/>
            <w:vAlign w:val="bottom"/>
            <w:hideMark/>
          </w:tcPr>
          <w:p w14:paraId="022AA94C" w14:textId="77777777" w:rsidR="00476C41" w:rsidRPr="0015036B" w:rsidRDefault="00476C41" w:rsidP="00650D4F">
            <w:pPr>
              <w:rPr>
                <w:rFonts w:eastAsia="Times New Roman"/>
                <w:color w:val="000000"/>
                <w:kern w:val="0"/>
                <w:sz w:val="24"/>
                <w:szCs w:val="24"/>
                <w14:ligatures w14:val="none"/>
              </w:rPr>
            </w:pPr>
            <w:r w:rsidRPr="0015036B">
              <w:rPr>
                <w:rFonts w:eastAsia="Times New Roman"/>
                <w:color w:val="000000"/>
                <w:kern w:val="0"/>
                <w:sz w:val="24"/>
                <w:szCs w:val="24"/>
                <w14:ligatures w14:val="none"/>
              </w:rPr>
              <w:t>Species</w:t>
            </w:r>
          </w:p>
        </w:tc>
        <w:tc>
          <w:tcPr>
            <w:tcW w:w="1276" w:type="dxa"/>
            <w:tcBorders>
              <w:top w:val="single" w:sz="4" w:space="0" w:color="auto"/>
              <w:bottom w:val="single" w:sz="4" w:space="0" w:color="auto"/>
            </w:tcBorders>
            <w:noWrap/>
            <w:vAlign w:val="bottom"/>
            <w:hideMark/>
          </w:tcPr>
          <w:p w14:paraId="39AD817B" w14:textId="77777777" w:rsidR="00476C41" w:rsidRPr="0015036B" w:rsidRDefault="00476C41" w:rsidP="00650D4F">
            <w:pPr>
              <w:rPr>
                <w:rFonts w:eastAsia="Times New Roman"/>
                <w:color w:val="000000"/>
                <w:kern w:val="0"/>
                <w:sz w:val="24"/>
                <w:szCs w:val="24"/>
                <w14:ligatures w14:val="none"/>
              </w:rPr>
            </w:pPr>
            <w:r w:rsidRPr="0015036B">
              <w:rPr>
                <w:rFonts w:eastAsia="Times New Roman"/>
                <w:color w:val="000000"/>
                <w:kern w:val="0"/>
                <w:sz w:val="24"/>
                <w:szCs w:val="24"/>
                <w14:ligatures w14:val="none"/>
              </w:rPr>
              <w:t>Sex</w:t>
            </w:r>
          </w:p>
        </w:tc>
        <w:tc>
          <w:tcPr>
            <w:tcW w:w="1984" w:type="dxa"/>
            <w:tcBorders>
              <w:top w:val="single" w:sz="4" w:space="0" w:color="auto"/>
              <w:bottom w:val="single" w:sz="4" w:space="0" w:color="auto"/>
            </w:tcBorders>
            <w:noWrap/>
            <w:vAlign w:val="bottom"/>
            <w:hideMark/>
          </w:tcPr>
          <w:p w14:paraId="504D205B" w14:textId="6FFF0A78" w:rsidR="00476C41" w:rsidRPr="0015036B" w:rsidRDefault="00476C41" w:rsidP="00650D4F">
            <w:pPr>
              <w:rPr>
                <w:rFonts w:eastAsia="Times New Roman"/>
                <w:color w:val="000000"/>
                <w:kern w:val="0"/>
                <w:sz w:val="24"/>
                <w:szCs w:val="24"/>
                <w14:ligatures w14:val="none"/>
              </w:rPr>
            </w:pPr>
            <w:r w:rsidRPr="0015036B">
              <w:rPr>
                <w:rFonts w:eastAsia="Times New Roman"/>
                <w:color w:val="000000"/>
                <w:kern w:val="0"/>
                <w:sz w:val="24"/>
                <w:szCs w:val="24"/>
                <w14:ligatures w14:val="none"/>
              </w:rPr>
              <w:t>Unique</w:t>
            </w:r>
            <w:r w:rsidR="00650D4F" w:rsidRPr="0015036B">
              <w:rPr>
                <w:rFonts w:eastAsia="Times New Roman"/>
                <w:color w:val="000000"/>
                <w:kern w:val="0"/>
                <w:sz w:val="24"/>
                <w:szCs w:val="24"/>
                <w14:ligatures w14:val="none"/>
              </w:rPr>
              <w:t xml:space="preserve"> </w:t>
            </w:r>
            <w:r w:rsidRPr="0015036B">
              <w:rPr>
                <w:rFonts w:eastAsia="Times New Roman"/>
                <w:color w:val="000000"/>
                <w:kern w:val="0"/>
                <w:sz w:val="24"/>
                <w:szCs w:val="24"/>
                <w14:ligatures w14:val="none"/>
              </w:rPr>
              <w:t>ID</w:t>
            </w:r>
          </w:p>
        </w:tc>
        <w:tc>
          <w:tcPr>
            <w:tcW w:w="2835" w:type="dxa"/>
            <w:tcBorders>
              <w:top w:val="single" w:sz="4" w:space="0" w:color="auto"/>
              <w:bottom w:val="single" w:sz="4" w:space="0" w:color="auto"/>
            </w:tcBorders>
            <w:noWrap/>
            <w:vAlign w:val="bottom"/>
            <w:hideMark/>
          </w:tcPr>
          <w:p w14:paraId="39DF1747" w14:textId="0DDAE565" w:rsidR="00476C41" w:rsidRPr="0015036B" w:rsidRDefault="00476C41" w:rsidP="00650D4F">
            <w:pPr>
              <w:rPr>
                <w:rFonts w:eastAsia="Times New Roman"/>
                <w:color w:val="000000"/>
                <w:kern w:val="0"/>
                <w:sz w:val="24"/>
                <w:szCs w:val="24"/>
                <w14:ligatures w14:val="none"/>
              </w:rPr>
            </w:pPr>
            <w:r w:rsidRPr="0015036B">
              <w:rPr>
                <w:rFonts w:eastAsia="Times New Roman"/>
                <w:color w:val="000000"/>
                <w:kern w:val="0"/>
                <w:sz w:val="24"/>
                <w:szCs w:val="24"/>
                <w14:ligatures w14:val="none"/>
              </w:rPr>
              <w:t>Location</w:t>
            </w:r>
            <w:r w:rsidR="00650D4F" w:rsidRPr="0015036B">
              <w:rPr>
                <w:rFonts w:eastAsia="Times New Roman"/>
                <w:color w:val="000000"/>
                <w:kern w:val="0"/>
                <w:sz w:val="24"/>
                <w:szCs w:val="24"/>
                <w14:ligatures w14:val="none"/>
              </w:rPr>
              <w:t xml:space="preserve"> </w:t>
            </w:r>
            <w:r w:rsidRPr="0015036B">
              <w:rPr>
                <w:rFonts w:eastAsia="Times New Roman"/>
                <w:color w:val="000000"/>
                <w:kern w:val="0"/>
                <w:sz w:val="24"/>
                <w:szCs w:val="24"/>
                <w14:ligatures w14:val="none"/>
              </w:rPr>
              <w:t>of</w:t>
            </w:r>
            <w:r w:rsidR="00650D4F" w:rsidRPr="0015036B">
              <w:rPr>
                <w:rFonts w:eastAsia="Times New Roman"/>
                <w:color w:val="000000"/>
                <w:kern w:val="0"/>
                <w:sz w:val="24"/>
                <w:szCs w:val="24"/>
                <w14:ligatures w14:val="none"/>
              </w:rPr>
              <w:t xml:space="preserve"> </w:t>
            </w:r>
            <w:r w:rsidRPr="0015036B">
              <w:rPr>
                <w:rFonts w:eastAsia="Times New Roman"/>
                <w:color w:val="000000"/>
                <w:kern w:val="0"/>
                <w:sz w:val="24"/>
                <w:szCs w:val="24"/>
                <w14:ligatures w14:val="none"/>
              </w:rPr>
              <w:t>collection</w:t>
            </w:r>
          </w:p>
        </w:tc>
      </w:tr>
      <w:tr w:rsidR="00650D4F" w:rsidRPr="0015036B" w14:paraId="56816F1F" w14:textId="77777777" w:rsidTr="0081088C">
        <w:trPr>
          <w:trHeight w:val="290"/>
        </w:trPr>
        <w:tc>
          <w:tcPr>
            <w:tcW w:w="2977" w:type="dxa"/>
            <w:tcBorders>
              <w:top w:val="single" w:sz="4" w:space="0" w:color="auto"/>
            </w:tcBorders>
            <w:noWrap/>
            <w:vAlign w:val="bottom"/>
            <w:hideMark/>
          </w:tcPr>
          <w:p w14:paraId="3D5105A9" w14:textId="3A76A05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Agonoleptus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thoracicus</w:t>
            </w:r>
            <w:proofErr w:type="spellEnd"/>
          </w:p>
        </w:tc>
        <w:tc>
          <w:tcPr>
            <w:tcW w:w="1276" w:type="dxa"/>
            <w:tcBorders>
              <w:top w:val="single" w:sz="4" w:space="0" w:color="auto"/>
            </w:tcBorders>
            <w:noWrap/>
            <w:vAlign w:val="bottom"/>
            <w:hideMark/>
          </w:tcPr>
          <w:p w14:paraId="6852FCE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tcBorders>
              <w:top w:val="single" w:sz="4" w:space="0" w:color="auto"/>
            </w:tcBorders>
            <w:noWrap/>
            <w:vAlign w:val="bottom"/>
            <w:hideMark/>
          </w:tcPr>
          <w:p w14:paraId="52BC57C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819611</w:t>
            </w:r>
          </w:p>
        </w:tc>
        <w:tc>
          <w:tcPr>
            <w:tcW w:w="2835" w:type="dxa"/>
            <w:tcBorders>
              <w:top w:val="single" w:sz="4" w:space="0" w:color="auto"/>
            </w:tcBorders>
            <w:noWrap/>
            <w:vAlign w:val="bottom"/>
            <w:hideMark/>
          </w:tcPr>
          <w:p w14:paraId="1E8103F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1131FCD" w14:textId="77777777" w:rsidTr="0081088C">
        <w:trPr>
          <w:trHeight w:val="290"/>
        </w:trPr>
        <w:tc>
          <w:tcPr>
            <w:tcW w:w="2977" w:type="dxa"/>
            <w:noWrap/>
            <w:vAlign w:val="bottom"/>
            <w:hideMark/>
          </w:tcPr>
          <w:p w14:paraId="3E90DD0A" w14:textId="353C142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ferreum</w:t>
            </w:r>
            <w:proofErr w:type="spellEnd"/>
          </w:p>
        </w:tc>
        <w:tc>
          <w:tcPr>
            <w:tcW w:w="1276" w:type="dxa"/>
            <w:noWrap/>
            <w:vAlign w:val="bottom"/>
            <w:hideMark/>
          </w:tcPr>
          <w:p w14:paraId="567CAE3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835195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671705</w:t>
            </w:r>
          </w:p>
        </w:tc>
        <w:tc>
          <w:tcPr>
            <w:tcW w:w="2835" w:type="dxa"/>
            <w:noWrap/>
            <w:vAlign w:val="bottom"/>
            <w:hideMark/>
          </w:tcPr>
          <w:p w14:paraId="781963B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E43196B" w14:textId="77777777" w:rsidTr="0081088C">
        <w:trPr>
          <w:trHeight w:val="290"/>
        </w:trPr>
        <w:tc>
          <w:tcPr>
            <w:tcW w:w="2977" w:type="dxa"/>
            <w:noWrap/>
            <w:vAlign w:val="bottom"/>
            <w:hideMark/>
          </w:tcPr>
          <w:p w14:paraId="55B7B77D" w14:textId="4942074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ferreum</w:t>
            </w:r>
            <w:proofErr w:type="spellEnd"/>
          </w:p>
        </w:tc>
        <w:tc>
          <w:tcPr>
            <w:tcW w:w="1276" w:type="dxa"/>
            <w:noWrap/>
            <w:vAlign w:val="bottom"/>
            <w:hideMark/>
          </w:tcPr>
          <w:p w14:paraId="0407233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0DE83A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671700</w:t>
            </w:r>
          </w:p>
        </w:tc>
        <w:tc>
          <w:tcPr>
            <w:tcW w:w="2835" w:type="dxa"/>
            <w:noWrap/>
            <w:vAlign w:val="bottom"/>
            <w:hideMark/>
          </w:tcPr>
          <w:p w14:paraId="136E01A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4322ADB" w14:textId="77777777" w:rsidTr="0081088C">
        <w:trPr>
          <w:trHeight w:val="290"/>
        </w:trPr>
        <w:tc>
          <w:tcPr>
            <w:tcW w:w="2977" w:type="dxa"/>
            <w:noWrap/>
            <w:vAlign w:val="bottom"/>
            <w:hideMark/>
          </w:tcPr>
          <w:p w14:paraId="6F331A53" w14:textId="5550489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ferreum</w:t>
            </w:r>
            <w:proofErr w:type="spellEnd"/>
          </w:p>
        </w:tc>
        <w:tc>
          <w:tcPr>
            <w:tcW w:w="1276" w:type="dxa"/>
            <w:noWrap/>
            <w:vAlign w:val="bottom"/>
            <w:hideMark/>
          </w:tcPr>
          <w:p w14:paraId="1685D71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79A623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671704</w:t>
            </w:r>
          </w:p>
        </w:tc>
        <w:tc>
          <w:tcPr>
            <w:tcW w:w="2835" w:type="dxa"/>
            <w:noWrap/>
            <w:vAlign w:val="bottom"/>
            <w:hideMark/>
          </w:tcPr>
          <w:p w14:paraId="68B6499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A7EEEFA" w14:textId="77777777" w:rsidTr="0081088C">
        <w:trPr>
          <w:trHeight w:val="290"/>
        </w:trPr>
        <w:tc>
          <w:tcPr>
            <w:tcW w:w="2977" w:type="dxa"/>
            <w:noWrap/>
            <w:vAlign w:val="bottom"/>
            <w:hideMark/>
          </w:tcPr>
          <w:p w14:paraId="03A2D6D9" w14:textId="4D5038B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ferreum</w:t>
            </w:r>
            <w:proofErr w:type="spellEnd"/>
          </w:p>
        </w:tc>
        <w:tc>
          <w:tcPr>
            <w:tcW w:w="1276" w:type="dxa"/>
            <w:noWrap/>
            <w:vAlign w:val="bottom"/>
            <w:hideMark/>
          </w:tcPr>
          <w:p w14:paraId="1918FAA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E54BED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671703</w:t>
            </w:r>
          </w:p>
        </w:tc>
        <w:tc>
          <w:tcPr>
            <w:tcW w:w="2835" w:type="dxa"/>
            <w:noWrap/>
            <w:vAlign w:val="bottom"/>
            <w:hideMark/>
          </w:tcPr>
          <w:p w14:paraId="442B418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9EC1F96" w14:textId="77777777" w:rsidTr="0081088C">
        <w:trPr>
          <w:trHeight w:val="290"/>
        </w:trPr>
        <w:tc>
          <w:tcPr>
            <w:tcW w:w="2977" w:type="dxa"/>
            <w:noWrap/>
            <w:vAlign w:val="bottom"/>
            <w:hideMark/>
          </w:tcPr>
          <w:p w14:paraId="02A2D978" w14:textId="28EB3C0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lastRenderedPageBreak/>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ferreum</w:t>
            </w:r>
            <w:proofErr w:type="spellEnd"/>
          </w:p>
        </w:tc>
        <w:tc>
          <w:tcPr>
            <w:tcW w:w="1276" w:type="dxa"/>
            <w:noWrap/>
            <w:vAlign w:val="bottom"/>
            <w:hideMark/>
          </w:tcPr>
          <w:p w14:paraId="3C7D929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86E1F2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671702</w:t>
            </w:r>
          </w:p>
        </w:tc>
        <w:tc>
          <w:tcPr>
            <w:tcW w:w="2835" w:type="dxa"/>
            <w:noWrap/>
            <w:vAlign w:val="bottom"/>
            <w:hideMark/>
          </w:tcPr>
          <w:p w14:paraId="73ACDEC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307E79C" w14:textId="77777777" w:rsidTr="0081088C">
        <w:trPr>
          <w:trHeight w:val="290"/>
        </w:trPr>
        <w:tc>
          <w:tcPr>
            <w:tcW w:w="2977" w:type="dxa"/>
            <w:noWrap/>
            <w:vAlign w:val="bottom"/>
            <w:hideMark/>
          </w:tcPr>
          <w:p w14:paraId="0284917E" w14:textId="12078BB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fidele</w:t>
            </w:r>
            <w:proofErr w:type="spellEnd"/>
          </w:p>
        </w:tc>
        <w:tc>
          <w:tcPr>
            <w:tcW w:w="1276" w:type="dxa"/>
            <w:noWrap/>
            <w:vAlign w:val="bottom"/>
            <w:hideMark/>
          </w:tcPr>
          <w:p w14:paraId="32CE33A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B9FDC2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819619</w:t>
            </w:r>
          </w:p>
        </w:tc>
        <w:tc>
          <w:tcPr>
            <w:tcW w:w="2835" w:type="dxa"/>
            <w:noWrap/>
            <w:vAlign w:val="bottom"/>
            <w:hideMark/>
          </w:tcPr>
          <w:p w14:paraId="2ECD3F7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D0AB363" w14:textId="77777777" w:rsidTr="0081088C">
        <w:trPr>
          <w:trHeight w:val="290"/>
        </w:trPr>
        <w:tc>
          <w:tcPr>
            <w:tcW w:w="2977" w:type="dxa"/>
            <w:noWrap/>
            <w:vAlign w:val="bottom"/>
            <w:hideMark/>
          </w:tcPr>
          <w:p w14:paraId="314D146E" w14:textId="6621B8F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fidele</w:t>
            </w:r>
            <w:proofErr w:type="spellEnd"/>
          </w:p>
        </w:tc>
        <w:tc>
          <w:tcPr>
            <w:tcW w:w="1276" w:type="dxa"/>
            <w:noWrap/>
            <w:vAlign w:val="bottom"/>
            <w:hideMark/>
          </w:tcPr>
          <w:p w14:paraId="751581B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51F68A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819616</w:t>
            </w:r>
          </w:p>
        </w:tc>
        <w:tc>
          <w:tcPr>
            <w:tcW w:w="2835" w:type="dxa"/>
            <w:noWrap/>
            <w:vAlign w:val="bottom"/>
            <w:hideMark/>
          </w:tcPr>
          <w:p w14:paraId="30FEE10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445F147" w14:textId="77777777" w:rsidTr="0081088C">
        <w:trPr>
          <w:trHeight w:val="290"/>
        </w:trPr>
        <w:tc>
          <w:tcPr>
            <w:tcW w:w="2977" w:type="dxa"/>
            <w:noWrap/>
            <w:vAlign w:val="bottom"/>
            <w:hideMark/>
          </w:tcPr>
          <w:p w14:paraId="5E90B681" w14:textId="6436D6E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fidele</w:t>
            </w:r>
            <w:proofErr w:type="spellEnd"/>
          </w:p>
        </w:tc>
        <w:tc>
          <w:tcPr>
            <w:tcW w:w="1276" w:type="dxa"/>
            <w:noWrap/>
            <w:vAlign w:val="bottom"/>
            <w:hideMark/>
          </w:tcPr>
          <w:p w14:paraId="70B64F0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D02830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819613</w:t>
            </w:r>
          </w:p>
        </w:tc>
        <w:tc>
          <w:tcPr>
            <w:tcW w:w="2835" w:type="dxa"/>
            <w:noWrap/>
            <w:vAlign w:val="bottom"/>
            <w:hideMark/>
          </w:tcPr>
          <w:p w14:paraId="046A7CE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6517585" w14:textId="77777777" w:rsidTr="0081088C">
        <w:trPr>
          <w:trHeight w:val="290"/>
        </w:trPr>
        <w:tc>
          <w:tcPr>
            <w:tcW w:w="2977" w:type="dxa"/>
            <w:noWrap/>
            <w:vAlign w:val="bottom"/>
            <w:hideMark/>
          </w:tcPr>
          <w:p w14:paraId="0A45D7FC" w14:textId="5CADDEA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retractum</w:t>
            </w:r>
            <w:proofErr w:type="spellEnd"/>
          </w:p>
        </w:tc>
        <w:tc>
          <w:tcPr>
            <w:tcW w:w="1276" w:type="dxa"/>
            <w:noWrap/>
            <w:vAlign w:val="bottom"/>
            <w:hideMark/>
          </w:tcPr>
          <w:p w14:paraId="347B91F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39AE1F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671697</w:t>
            </w:r>
          </w:p>
        </w:tc>
        <w:tc>
          <w:tcPr>
            <w:tcW w:w="2835" w:type="dxa"/>
            <w:noWrap/>
            <w:vAlign w:val="bottom"/>
            <w:hideMark/>
          </w:tcPr>
          <w:p w14:paraId="67DC37B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6F62E4B" w14:textId="77777777" w:rsidTr="0081088C">
        <w:trPr>
          <w:trHeight w:val="290"/>
        </w:trPr>
        <w:tc>
          <w:tcPr>
            <w:tcW w:w="2977" w:type="dxa"/>
            <w:noWrap/>
            <w:vAlign w:val="bottom"/>
            <w:hideMark/>
          </w:tcPr>
          <w:p w14:paraId="7E161839" w14:textId="0656828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retractum</w:t>
            </w:r>
            <w:proofErr w:type="spellEnd"/>
          </w:p>
        </w:tc>
        <w:tc>
          <w:tcPr>
            <w:tcW w:w="1276" w:type="dxa"/>
            <w:noWrap/>
            <w:vAlign w:val="bottom"/>
            <w:hideMark/>
          </w:tcPr>
          <w:p w14:paraId="30AC49A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C926AC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523212</w:t>
            </w:r>
          </w:p>
        </w:tc>
        <w:tc>
          <w:tcPr>
            <w:tcW w:w="2835" w:type="dxa"/>
            <w:noWrap/>
            <w:vAlign w:val="bottom"/>
            <w:hideMark/>
          </w:tcPr>
          <w:p w14:paraId="781634D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3F2FBF0E" w14:textId="77777777" w:rsidTr="0081088C">
        <w:trPr>
          <w:trHeight w:val="290"/>
        </w:trPr>
        <w:tc>
          <w:tcPr>
            <w:tcW w:w="2977" w:type="dxa"/>
            <w:noWrap/>
            <w:vAlign w:val="bottom"/>
            <w:hideMark/>
          </w:tcPr>
          <w:p w14:paraId="2D5AB569" w14:textId="355042E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retractum</w:t>
            </w:r>
            <w:proofErr w:type="spellEnd"/>
          </w:p>
        </w:tc>
        <w:tc>
          <w:tcPr>
            <w:tcW w:w="1276" w:type="dxa"/>
            <w:noWrap/>
            <w:vAlign w:val="bottom"/>
            <w:hideMark/>
          </w:tcPr>
          <w:p w14:paraId="0BEE3F8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E081BB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523213</w:t>
            </w:r>
          </w:p>
        </w:tc>
        <w:tc>
          <w:tcPr>
            <w:tcW w:w="2835" w:type="dxa"/>
            <w:noWrap/>
            <w:vAlign w:val="bottom"/>
            <w:hideMark/>
          </w:tcPr>
          <w:p w14:paraId="281B6CF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005B2232" w14:textId="77777777" w:rsidTr="0081088C">
        <w:trPr>
          <w:trHeight w:val="290"/>
        </w:trPr>
        <w:tc>
          <w:tcPr>
            <w:tcW w:w="2977" w:type="dxa"/>
            <w:noWrap/>
            <w:vAlign w:val="bottom"/>
            <w:hideMark/>
          </w:tcPr>
          <w:p w14:paraId="25C163F0" w14:textId="07E63A7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Agonum</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retractum</w:t>
            </w:r>
            <w:proofErr w:type="spellEnd"/>
          </w:p>
        </w:tc>
        <w:tc>
          <w:tcPr>
            <w:tcW w:w="1276" w:type="dxa"/>
            <w:noWrap/>
            <w:vAlign w:val="bottom"/>
            <w:hideMark/>
          </w:tcPr>
          <w:p w14:paraId="0723BE9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153568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523214</w:t>
            </w:r>
          </w:p>
        </w:tc>
        <w:tc>
          <w:tcPr>
            <w:tcW w:w="2835" w:type="dxa"/>
            <w:noWrap/>
            <w:vAlign w:val="bottom"/>
            <w:hideMark/>
          </w:tcPr>
          <w:p w14:paraId="752AA72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33985822" w14:textId="77777777" w:rsidTr="0081088C">
        <w:trPr>
          <w:trHeight w:val="290"/>
        </w:trPr>
        <w:tc>
          <w:tcPr>
            <w:tcW w:w="2977" w:type="dxa"/>
            <w:noWrap/>
            <w:vAlign w:val="bottom"/>
            <w:hideMark/>
          </w:tcPr>
          <w:p w14:paraId="433B7875" w14:textId="615605A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Amerizus</w:t>
            </w:r>
            <w:proofErr w:type="spellEnd"/>
            <w:r w:rsidR="008E3D86" w:rsidRPr="0015036B">
              <w:rPr>
                <w:rFonts w:eastAsia="Times New Roman"/>
                <w:i/>
                <w:iCs/>
                <w:color w:val="000000"/>
                <w:kern w:val="0"/>
                <w14:ligatures w14:val="none"/>
              </w:rPr>
              <w:t xml:space="preserve"> </w:t>
            </w:r>
            <w:r w:rsidR="0081088C" w:rsidRPr="0015036B">
              <w:rPr>
                <w:rFonts w:eastAsia="Times New Roman"/>
                <w:i/>
                <w:iCs/>
                <w:color w:val="000000"/>
                <w:kern w:val="0"/>
                <w14:ligatures w14:val="none"/>
              </w:rPr>
              <w:t>sp.</w:t>
            </w:r>
          </w:p>
        </w:tc>
        <w:tc>
          <w:tcPr>
            <w:tcW w:w="1276" w:type="dxa"/>
            <w:noWrap/>
            <w:vAlign w:val="bottom"/>
            <w:hideMark/>
          </w:tcPr>
          <w:p w14:paraId="5B89055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29F6F0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819614</w:t>
            </w:r>
          </w:p>
        </w:tc>
        <w:tc>
          <w:tcPr>
            <w:tcW w:w="2835" w:type="dxa"/>
            <w:noWrap/>
            <w:vAlign w:val="bottom"/>
            <w:hideMark/>
          </w:tcPr>
          <w:p w14:paraId="2972C91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A62852C" w14:textId="77777777" w:rsidTr="0081088C">
        <w:trPr>
          <w:trHeight w:val="290"/>
        </w:trPr>
        <w:tc>
          <w:tcPr>
            <w:tcW w:w="2977" w:type="dxa"/>
            <w:noWrap/>
            <w:vAlign w:val="bottom"/>
            <w:hideMark/>
          </w:tcPr>
          <w:p w14:paraId="7679EAB6" w14:textId="0B89404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Amphasia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interstitialis</w:t>
            </w:r>
            <w:proofErr w:type="spellEnd"/>
          </w:p>
        </w:tc>
        <w:tc>
          <w:tcPr>
            <w:tcW w:w="1276" w:type="dxa"/>
            <w:noWrap/>
            <w:vAlign w:val="bottom"/>
            <w:hideMark/>
          </w:tcPr>
          <w:p w14:paraId="3E2E4A9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0EF7FA9" w14:textId="5FB324BC" w:rsidR="00476C41" w:rsidRPr="0015036B" w:rsidRDefault="009543CE" w:rsidP="00650D4F">
            <w:pPr>
              <w:rPr>
                <w:rFonts w:eastAsia="Times New Roman"/>
                <w:color w:val="000000"/>
                <w:kern w:val="0"/>
                <w14:ligatures w14:val="none"/>
              </w:rPr>
            </w:pPr>
            <w:r w:rsidRPr="0015036B">
              <w:rPr>
                <w:rFonts w:eastAsia="Times New Roman"/>
                <w:color w:val="000000"/>
                <w:kern w:val="0"/>
                <w14:ligatures w14:val="none"/>
              </w:rPr>
              <w:t>Not vouchered</w:t>
            </w:r>
          </w:p>
        </w:tc>
        <w:tc>
          <w:tcPr>
            <w:tcW w:w="2835" w:type="dxa"/>
            <w:noWrap/>
            <w:vAlign w:val="bottom"/>
            <w:hideMark/>
          </w:tcPr>
          <w:p w14:paraId="4F0127D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538AB55" w14:textId="77777777" w:rsidTr="0081088C">
        <w:trPr>
          <w:trHeight w:val="290"/>
        </w:trPr>
        <w:tc>
          <w:tcPr>
            <w:tcW w:w="2977" w:type="dxa"/>
            <w:noWrap/>
            <w:vAlign w:val="bottom"/>
            <w:hideMark/>
          </w:tcPr>
          <w:p w14:paraId="309BE4EB" w14:textId="6EAC5B3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Amphasia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interstitialis</w:t>
            </w:r>
            <w:proofErr w:type="spellEnd"/>
          </w:p>
        </w:tc>
        <w:tc>
          <w:tcPr>
            <w:tcW w:w="1276" w:type="dxa"/>
            <w:noWrap/>
            <w:vAlign w:val="bottom"/>
            <w:hideMark/>
          </w:tcPr>
          <w:p w14:paraId="67A9CFA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88F3F88" w14:textId="7EE0155C" w:rsidR="00476C41" w:rsidRPr="0015036B" w:rsidRDefault="009543CE" w:rsidP="00650D4F">
            <w:pPr>
              <w:rPr>
                <w:rFonts w:eastAsia="Times New Roman"/>
                <w:color w:val="000000"/>
                <w:kern w:val="0"/>
                <w14:ligatures w14:val="none"/>
              </w:rPr>
            </w:pPr>
            <w:r w:rsidRPr="0015036B">
              <w:rPr>
                <w:rFonts w:eastAsia="Times New Roman"/>
                <w:color w:val="000000"/>
                <w:kern w:val="0"/>
                <w14:ligatures w14:val="none"/>
              </w:rPr>
              <w:t>Not vouchered</w:t>
            </w:r>
          </w:p>
        </w:tc>
        <w:tc>
          <w:tcPr>
            <w:tcW w:w="2835" w:type="dxa"/>
            <w:noWrap/>
            <w:vAlign w:val="bottom"/>
            <w:hideMark/>
          </w:tcPr>
          <w:p w14:paraId="2A8541C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139A290" w14:textId="77777777" w:rsidTr="0081088C">
        <w:trPr>
          <w:trHeight w:val="290"/>
        </w:trPr>
        <w:tc>
          <w:tcPr>
            <w:tcW w:w="2977" w:type="dxa"/>
            <w:noWrap/>
            <w:vAlign w:val="bottom"/>
            <w:hideMark/>
          </w:tcPr>
          <w:p w14:paraId="7A11BF61" w14:textId="2FBBFD7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Amphasia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interstitialis</w:t>
            </w:r>
            <w:proofErr w:type="spellEnd"/>
          </w:p>
        </w:tc>
        <w:tc>
          <w:tcPr>
            <w:tcW w:w="1276" w:type="dxa"/>
            <w:noWrap/>
            <w:vAlign w:val="bottom"/>
            <w:hideMark/>
          </w:tcPr>
          <w:p w14:paraId="15E7F4D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EA86E4F" w14:textId="27B3FC07" w:rsidR="00476C41" w:rsidRPr="0015036B" w:rsidRDefault="009543CE" w:rsidP="00650D4F">
            <w:pPr>
              <w:rPr>
                <w:rFonts w:eastAsia="Times New Roman"/>
                <w:color w:val="000000"/>
                <w:kern w:val="0"/>
                <w14:ligatures w14:val="none"/>
              </w:rPr>
            </w:pPr>
            <w:r w:rsidRPr="0015036B">
              <w:rPr>
                <w:rFonts w:eastAsia="Times New Roman"/>
                <w:color w:val="000000"/>
                <w:kern w:val="0"/>
                <w14:ligatures w14:val="none"/>
              </w:rPr>
              <w:t>Not vouchered</w:t>
            </w:r>
          </w:p>
        </w:tc>
        <w:tc>
          <w:tcPr>
            <w:tcW w:w="2835" w:type="dxa"/>
            <w:noWrap/>
            <w:vAlign w:val="bottom"/>
            <w:hideMark/>
          </w:tcPr>
          <w:p w14:paraId="1E9CD23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A6979BC" w14:textId="77777777" w:rsidTr="0081088C">
        <w:trPr>
          <w:trHeight w:val="290"/>
        </w:trPr>
        <w:tc>
          <w:tcPr>
            <w:tcW w:w="2977" w:type="dxa"/>
            <w:noWrap/>
            <w:vAlign w:val="bottom"/>
            <w:hideMark/>
          </w:tcPr>
          <w:p w14:paraId="1B1E173A" w14:textId="19ABEE4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Amphasia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interstitialis</w:t>
            </w:r>
            <w:proofErr w:type="spellEnd"/>
          </w:p>
        </w:tc>
        <w:tc>
          <w:tcPr>
            <w:tcW w:w="1276" w:type="dxa"/>
            <w:noWrap/>
            <w:vAlign w:val="bottom"/>
            <w:hideMark/>
          </w:tcPr>
          <w:p w14:paraId="6C6DC64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A5CEF65" w14:textId="3ED8595B" w:rsidR="00476C41" w:rsidRPr="0015036B" w:rsidRDefault="009543CE" w:rsidP="00650D4F">
            <w:pPr>
              <w:rPr>
                <w:rFonts w:eastAsia="Times New Roman"/>
                <w:color w:val="000000"/>
                <w:kern w:val="0"/>
                <w14:ligatures w14:val="none"/>
              </w:rPr>
            </w:pPr>
            <w:r w:rsidRPr="0015036B">
              <w:rPr>
                <w:rFonts w:eastAsia="Times New Roman"/>
                <w:color w:val="000000"/>
                <w:kern w:val="0"/>
                <w14:ligatures w14:val="none"/>
              </w:rPr>
              <w:t>Not vouchered</w:t>
            </w:r>
          </w:p>
        </w:tc>
        <w:tc>
          <w:tcPr>
            <w:tcW w:w="2835" w:type="dxa"/>
            <w:noWrap/>
            <w:vAlign w:val="bottom"/>
            <w:hideMark/>
          </w:tcPr>
          <w:p w14:paraId="6A58C42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473B50C" w14:textId="77777777" w:rsidTr="0081088C">
        <w:trPr>
          <w:trHeight w:val="290"/>
        </w:trPr>
        <w:tc>
          <w:tcPr>
            <w:tcW w:w="2977" w:type="dxa"/>
            <w:noWrap/>
            <w:vAlign w:val="bottom"/>
            <w:hideMark/>
          </w:tcPr>
          <w:p w14:paraId="6B700746" w14:textId="0998A4A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43D3EA7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3D594A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671671</w:t>
            </w:r>
          </w:p>
        </w:tc>
        <w:tc>
          <w:tcPr>
            <w:tcW w:w="2835" w:type="dxa"/>
            <w:noWrap/>
            <w:vAlign w:val="bottom"/>
            <w:hideMark/>
          </w:tcPr>
          <w:p w14:paraId="23B43C2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0078BAD" w14:textId="77777777" w:rsidTr="0081088C">
        <w:trPr>
          <w:trHeight w:val="290"/>
        </w:trPr>
        <w:tc>
          <w:tcPr>
            <w:tcW w:w="2977" w:type="dxa"/>
            <w:noWrap/>
            <w:vAlign w:val="bottom"/>
            <w:hideMark/>
          </w:tcPr>
          <w:p w14:paraId="75F57F3F" w14:textId="4AC55AB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661F97A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50B01E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740908</w:t>
            </w:r>
          </w:p>
        </w:tc>
        <w:tc>
          <w:tcPr>
            <w:tcW w:w="2835" w:type="dxa"/>
            <w:noWrap/>
            <w:vAlign w:val="bottom"/>
            <w:hideMark/>
          </w:tcPr>
          <w:p w14:paraId="7254888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74F4E979" w14:textId="77777777" w:rsidTr="0081088C">
        <w:trPr>
          <w:trHeight w:val="290"/>
        </w:trPr>
        <w:tc>
          <w:tcPr>
            <w:tcW w:w="2977" w:type="dxa"/>
            <w:noWrap/>
            <w:vAlign w:val="bottom"/>
            <w:hideMark/>
          </w:tcPr>
          <w:p w14:paraId="2C862877" w14:textId="6ED50AA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31CB350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BBEE2B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740906</w:t>
            </w:r>
          </w:p>
        </w:tc>
        <w:tc>
          <w:tcPr>
            <w:tcW w:w="2835" w:type="dxa"/>
            <w:noWrap/>
            <w:vAlign w:val="bottom"/>
            <w:hideMark/>
          </w:tcPr>
          <w:p w14:paraId="450BE8F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650BC418" w14:textId="77777777" w:rsidTr="0081088C">
        <w:trPr>
          <w:trHeight w:val="290"/>
        </w:trPr>
        <w:tc>
          <w:tcPr>
            <w:tcW w:w="2977" w:type="dxa"/>
            <w:noWrap/>
            <w:vAlign w:val="bottom"/>
            <w:hideMark/>
          </w:tcPr>
          <w:p w14:paraId="72ADCB6D" w14:textId="64C7D3D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10621A3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E93C4E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819778</w:t>
            </w:r>
          </w:p>
        </w:tc>
        <w:tc>
          <w:tcPr>
            <w:tcW w:w="2835" w:type="dxa"/>
            <w:noWrap/>
            <w:vAlign w:val="bottom"/>
            <w:hideMark/>
          </w:tcPr>
          <w:p w14:paraId="25F5E2D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0BC1FB8" w14:textId="77777777" w:rsidTr="0081088C">
        <w:trPr>
          <w:trHeight w:val="290"/>
        </w:trPr>
        <w:tc>
          <w:tcPr>
            <w:tcW w:w="2977" w:type="dxa"/>
            <w:noWrap/>
            <w:vAlign w:val="bottom"/>
            <w:hideMark/>
          </w:tcPr>
          <w:p w14:paraId="0F6EA7D6" w14:textId="7101765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23296B6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70AEE4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740902</w:t>
            </w:r>
          </w:p>
        </w:tc>
        <w:tc>
          <w:tcPr>
            <w:tcW w:w="2835" w:type="dxa"/>
            <w:noWrap/>
            <w:vAlign w:val="bottom"/>
            <w:hideMark/>
          </w:tcPr>
          <w:p w14:paraId="496487D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36082495" w14:textId="77777777" w:rsidTr="0081088C">
        <w:trPr>
          <w:trHeight w:val="290"/>
        </w:trPr>
        <w:tc>
          <w:tcPr>
            <w:tcW w:w="2977" w:type="dxa"/>
            <w:noWrap/>
            <w:vAlign w:val="bottom"/>
            <w:hideMark/>
          </w:tcPr>
          <w:p w14:paraId="3C199CCD" w14:textId="450801B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harrisii</w:t>
            </w:r>
          </w:p>
        </w:tc>
        <w:tc>
          <w:tcPr>
            <w:tcW w:w="1276" w:type="dxa"/>
            <w:noWrap/>
            <w:vAlign w:val="bottom"/>
            <w:hideMark/>
          </w:tcPr>
          <w:p w14:paraId="3DA13ED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DF473D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740900</w:t>
            </w:r>
          </w:p>
        </w:tc>
        <w:tc>
          <w:tcPr>
            <w:tcW w:w="2835" w:type="dxa"/>
            <w:noWrap/>
            <w:vAlign w:val="bottom"/>
            <w:hideMark/>
          </w:tcPr>
          <w:p w14:paraId="560C6EE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2FAA0716" w14:textId="77777777" w:rsidTr="0081088C">
        <w:trPr>
          <w:trHeight w:val="290"/>
        </w:trPr>
        <w:tc>
          <w:tcPr>
            <w:tcW w:w="2977" w:type="dxa"/>
            <w:noWrap/>
            <w:vAlign w:val="bottom"/>
            <w:hideMark/>
          </w:tcPr>
          <w:p w14:paraId="71704197" w14:textId="6BFF9A9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melanopus</w:t>
            </w:r>
            <w:proofErr w:type="spellEnd"/>
          </w:p>
        </w:tc>
        <w:tc>
          <w:tcPr>
            <w:tcW w:w="1276" w:type="dxa"/>
            <w:noWrap/>
            <w:vAlign w:val="bottom"/>
            <w:hideMark/>
          </w:tcPr>
          <w:p w14:paraId="7A91396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0545F3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819699</w:t>
            </w:r>
          </w:p>
        </w:tc>
        <w:tc>
          <w:tcPr>
            <w:tcW w:w="2835" w:type="dxa"/>
            <w:noWrap/>
            <w:vAlign w:val="bottom"/>
            <w:hideMark/>
          </w:tcPr>
          <w:p w14:paraId="2FD5946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39E1957" w14:textId="77777777" w:rsidTr="0081088C">
        <w:trPr>
          <w:trHeight w:val="290"/>
        </w:trPr>
        <w:tc>
          <w:tcPr>
            <w:tcW w:w="2977" w:type="dxa"/>
            <w:noWrap/>
            <w:vAlign w:val="bottom"/>
            <w:hideMark/>
          </w:tcPr>
          <w:p w14:paraId="28DE9329" w14:textId="1811875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nigerrimus</w:t>
            </w:r>
            <w:proofErr w:type="spellEnd"/>
          </w:p>
        </w:tc>
        <w:tc>
          <w:tcPr>
            <w:tcW w:w="1276" w:type="dxa"/>
            <w:noWrap/>
            <w:vAlign w:val="bottom"/>
            <w:hideMark/>
          </w:tcPr>
          <w:p w14:paraId="7DC0604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839D86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819634</w:t>
            </w:r>
          </w:p>
        </w:tc>
        <w:tc>
          <w:tcPr>
            <w:tcW w:w="2835" w:type="dxa"/>
            <w:noWrap/>
            <w:vAlign w:val="bottom"/>
            <w:hideMark/>
          </w:tcPr>
          <w:p w14:paraId="3E30078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1616C5A" w14:textId="77777777" w:rsidTr="0081088C">
        <w:trPr>
          <w:trHeight w:val="290"/>
        </w:trPr>
        <w:tc>
          <w:tcPr>
            <w:tcW w:w="2977" w:type="dxa"/>
            <w:noWrap/>
            <w:vAlign w:val="bottom"/>
            <w:hideMark/>
          </w:tcPr>
          <w:p w14:paraId="733F0122" w14:textId="74C6502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nigerrimus</w:t>
            </w:r>
            <w:proofErr w:type="spellEnd"/>
          </w:p>
        </w:tc>
        <w:tc>
          <w:tcPr>
            <w:tcW w:w="1276" w:type="dxa"/>
            <w:noWrap/>
            <w:vAlign w:val="bottom"/>
            <w:hideMark/>
          </w:tcPr>
          <w:p w14:paraId="531B701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EA7C3D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819631</w:t>
            </w:r>
          </w:p>
        </w:tc>
        <w:tc>
          <w:tcPr>
            <w:tcW w:w="2835" w:type="dxa"/>
            <w:noWrap/>
            <w:vAlign w:val="bottom"/>
            <w:hideMark/>
          </w:tcPr>
          <w:p w14:paraId="65113D1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FC5BF39" w14:textId="77777777" w:rsidTr="0081088C">
        <w:trPr>
          <w:trHeight w:val="290"/>
        </w:trPr>
        <w:tc>
          <w:tcPr>
            <w:tcW w:w="2977" w:type="dxa"/>
            <w:noWrap/>
            <w:vAlign w:val="bottom"/>
            <w:hideMark/>
          </w:tcPr>
          <w:p w14:paraId="7186A018" w14:textId="74A5DB9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nigerrimus</w:t>
            </w:r>
            <w:proofErr w:type="spellEnd"/>
          </w:p>
        </w:tc>
        <w:tc>
          <w:tcPr>
            <w:tcW w:w="1276" w:type="dxa"/>
            <w:noWrap/>
            <w:vAlign w:val="bottom"/>
            <w:hideMark/>
          </w:tcPr>
          <w:p w14:paraId="54B8AC0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BAC9DB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819628</w:t>
            </w:r>
          </w:p>
        </w:tc>
        <w:tc>
          <w:tcPr>
            <w:tcW w:w="2835" w:type="dxa"/>
            <w:noWrap/>
            <w:vAlign w:val="bottom"/>
            <w:hideMark/>
          </w:tcPr>
          <w:p w14:paraId="382BB4D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CF53848" w14:textId="77777777" w:rsidTr="0081088C">
        <w:trPr>
          <w:trHeight w:val="290"/>
        </w:trPr>
        <w:tc>
          <w:tcPr>
            <w:tcW w:w="2977" w:type="dxa"/>
            <w:noWrap/>
            <w:vAlign w:val="bottom"/>
            <w:hideMark/>
          </w:tcPr>
          <w:p w14:paraId="6045D81B" w14:textId="465D31D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nigerrimus</w:t>
            </w:r>
            <w:proofErr w:type="spellEnd"/>
          </w:p>
        </w:tc>
        <w:tc>
          <w:tcPr>
            <w:tcW w:w="1276" w:type="dxa"/>
            <w:noWrap/>
            <w:vAlign w:val="bottom"/>
            <w:hideMark/>
          </w:tcPr>
          <w:p w14:paraId="72805AF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12DFFA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819625</w:t>
            </w:r>
          </w:p>
        </w:tc>
        <w:tc>
          <w:tcPr>
            <w:tcW w:w="2835" w:type="dxa"/>
            <w:noWrap/>
            <w:vAlign w:val="bottom"/>
            <w:hideMark/>
          </w:tcPr>
          <w:p w14:paraId="1CB4BE4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198E968" w14:textId="77777777" w:rsidTr="0081088C">
        <w:trPr>
          <w:trHeight w:val="290"/>
        </w:trPr>
        <w:tc>
          <w:tcPr>
            <w:tcW w:w="2977" w:type="dxa"/>
            <w:noWrap/>
            <w:vAlign w:val="bottom"/>
            <w:hideMark/>
          </w:tcPr>
          <w:p w14:paraId="467D17B8" w14:textId="7344972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Anisodactylus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nigerrimus</w:t>
            </w:r>
            <w:proofErr w:type="spellEnd"/>
          </w:p>
        </w:tc>
        <w:tc>
          <w:tcPr>
            <w:tcW w:w="1276" w:type="dxa"/>
            <w:noWrap/>
            <w:vAlign w:val="bottom"/>
            <w:hideMark/>
          </w:tcPr>
          <w:p w14:paraId="4803C7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407B6A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819622</w:t>
            </w:r>
          </w:p>
        </w:tc>
        <w:tc>
          <w:tcPr>
            <w:tcW w:w="2835" w:type="dxa"/>
            <w:noWrap/>
            <w:vAlign w:val="bottom"/>
            <w:hideMark/>
          </w:tcPr>
          <w:p w14:paraId="46F64A9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CA75017" w14:textId="77777777" w:rsidTr="0081088C">
        <w:trPr>
          <w:trHeight w:val="290"/>
        </w:trPr>
        <w:tc>
          <w:tcPr>
            <w:tcW w:w="2977" w:type="dxa"/>
            <w:noWrap/>
            <w:vAlign w:val="bottom"/>
            <w:hideMark/>
          </w:tcPr>
          <w:p w14:paraId="123F3777" w14:textId="38A4AE5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Apenes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lucidula</w:t>
            </w:r>
            <w:proofErr w:type="spellEnd"/>
          </w:p>
        </w:tc>
        <w:tc>
          <w:tcPr>
            <w:tcW w:w="1276" w:type="dxa"/>
            <w:noWrap/>
            <w:vAlign w:val="bottom"/>
            <w:hideMark/>
          </w:tcPr>
          <w:p w14:paraId="1E3F8D4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71C77E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819706</w:t>
            </w:r>
          </w:p>
        </w:tc>
        <w:tc>
          <w:tcPr>
            <w:tcW w:w="2835" w:type="dxa"/>
            <w:noWrap/>
            <w:vAlign w:val="bottom"/>
            <w:hideMark/>
          </w:tcPr>
          <w:p w14:paraId="6A2F88F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B0A0B4F" w14:textId="77777777" w:rsidTr="0081088C">
        <w:trPr>
          <w:trHeight w:val="290"/>
        </w:trPr>
        <w:tc>
          <w:tcPr>
            <w:tcW w:w="2977" w:type="dxa"/>
            <w:noWrap/>
            <w:vAlign w:val="bottom"/>
            <w:hideMark/>
          </w:tcPr>
          <w:p w14:paraId="79B857B2" w14:textId="4782137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Apenes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lucidula</w:t>
            </w:r>
            <w:proofErr w:type="spellEnd"/>
          </w:p>
        </w:tc>
        <w:tc>
          <w:tcPr>
            <w:tcW w:w="1276" w:type="dxa"/>
            <w:noWrap/>
            <w:vAlign w:val="bottom"/>
            <w:hideMark/>
          </w:tcPr>
          <w:p w14:paraId="3009439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E7308D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819715</w:t>
            </w:r>
          </w:p>
        </w:tc>
        <w:tc>
          <w:tcPr>
            <w:tcW w:w="2835" w:type="dxa"/>
            <w:noWrap/>
            <w:vAlign w:val="bottom"/>
            <w:hideMark/>
          </w:tcPr>
          <w:p w14:paraId="4E270C2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0EEFC3A" w14:textId="77777777" w:rsidTr="0081088C">
        <w:trPr>
          <w:trHeight w:val="290"/>
        </w:trPr>
        <w:tc>
          <w:tcPr>
            <w:tcW w:w="2977" w:type="dxa"/>
            <w:noWrap/>
            <w:vAlign w:val="bottom"/>
            <w:hideMark/>
          </w:tcPr>
          <w:p w14:paraId="5B60B90E" w14:textId="6341DE0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Apenes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lucidula</w:t>
            </w:r>
            <w:proofErr w:type="spellEnd"/>
          </w:p>
        </w:tc>
        <w:tc>
          <w:tcPr>
            <w:tcW w:w="1276" w:type="dxa"/>
            <w:noWrap/>
            <w:vAlign w:val="bottom"/>
            <w:hideMark/>
          </w:tcPr>
          <w:p w14:paraId="28A8226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53BCA5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819707</w:t>
            </w:r>
          </w:p>
        </w:tc>
        <w:tc>
          <w:tcPr>
            <w:tcW w:w="2835" w:type="dxa"/>
            <w:noWrap/>
            <w:vAlign w:val="bottom"/>
            <w:hideMark/>
          </w:tcPr>
          <w:p w14:paraId="71CE430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8481A2C" w14:textId="77777777" w:rsidTr="0081088C">
        <w:trPr>
          <w:trHeight w:val="290"/>
        </w:trPr>
        <w:tc>
          <w:tcPr>
            <w:tcW w:w="2977" w:type="dxa"/>
            <w:noWrap/>
            <w:vAlign w:val="bottom"/>
            <w:hideMark/>
          </w:tcPr>
          <w:p w14:paraId="3B4F0108" w14:textId="5B5254C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Apenes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lucidula</w:t>
            </w:r>
            <w:proofErr w:type="spellEnd"/>
          </w:p>
        </w:tc>
        <w:tc>
          <w:tcPr>
            <w:tcW w:w="1276" w:type="dxa"/>
            <w:noWrap/>
            <w:vAlign w:val="bottom"/>
            <w:hideMark/>
          </w:tcPr>
          <w:p w14:paraId="60E7601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75DC6B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819716</w:t>
            </w:r>
          </w:p>
        </w:tc>
        <w:tc>
          <w:tcPr>
            <w:tcW w:w="2835" w:type="dxa"/>
            <w:noWrap/>
            <w:vAlign w:val="bottom"/>
            <w:hideMark/>
          </w:tcPr>
          <w:p w14:paraId="539E3AF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6B50E3E" w14:textId="77777777" w:rsidTr="0081088C">
        <w:trPr>
          <w:trHeight w:val="290"/>
        </w:trPr>
        <w:tc>
          <w:tcPr>
            <w:tcW w:w="2977" w:type="dxa"/>
            <w:noWrap/>
            <w:vAlign w:val="bottom"/>
            <w:hideMark/>
          </w:tcPr>
          <w:p w14:paraId="0120F609" w14:textId="263BB73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Apenes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lucidula</w:t>
            </w:r>
            <w:proofErr w:type="spellEnd"/>
          </w:p>
        </w:tc>
        <w:tc>
          <w:tcPr>
            <w:tcW w:w="1276" w:type="dxa"/>
            <w:noWrap/>
            <w:vAlign w:val="bottom"/>
            <w:hideMark/>
          </w:tcPr>
          <w:p w14:paraId="688B680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72377B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819724</w:t>
            </w:r>
          </w:p>
        </w:tc>
        <w:tc>
          <w:tcPr>
            <w:tcW w:w="2835" w:type="dxa"/>
            <w:noWrap/>
            <w:vAlign w:val="bottom"/>
            <w:hideMark/>
          </w:tcPr>
          <w:p w14:paraId="36B4873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F879588" w14:textId="77777777" w:rsidTr="0081088C">
        <w:trPr>
          <w:trHeight w:val="290"/>
        </w:trPr>
        <w:tc>
          <w:tcPr>
            <w:tcW w:w="2977" w:type="dxa"/>
            <w:noWrap/>
            <w:vAlign w:val="bottom"/>
            <w:hideMark/>
          </w:tcPr>
          <w:p w14:paraId="2AF04D9F" w14:textId="52E2611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5FDE923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89C56C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819636</w:t>
            </w:r>
          </w:p>
        </w:tc>
        <w:tc>
          <w:tcPr>
            <w:tcW w:w="2835" w:type="dxa"/>
            <w:noWrap/>
            <w:vAlign w:val="bottom"/>
            <w:hideMark/>
          </w:tcPr>
          <w:p w14:paraId="20BA8B8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B28DF02" w14:textId="77777777" w:rsidTr="0081088C">
        <w:trPr>
          <w:trHeight w:val="290"/>
        </w:trPr>
        <w:tc>
          <w:tcPr>
            <w:tcW w:w="2977" w:type="dxa"/>
            <w:noWrap/>
            <w:vAlign w:val="bottom"/>
            <w:hideMark/>
          </w:tcPr>
          <w:p w14:paraId="7F8053ED" w14:textId="46CC8B3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79209CE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330938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819639</w:t>
            </w:r>
          </w:p>
        </w:tc>
        <w:tc>
          <w:tcPr>
            <w:tcW w:w="2835" w:type="dxa"/>
            <w:noWrap/>
            <w:vAlign w:val="bottom"/>
            <w:hideMark/>
          </w:tcPr>
          <w:p w14:paraId="29995A4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C5B6F0E" w14:textId="77777777" w:rsidTr="0081088C">
        <w:trPr>
          <w:trHeight w:val="290"/>
        </w:trPr>
        <w:tc>
          <w:tcPr>
            <w:tcW w:w="2977" w:type="dxa"/>
            <w:noWrap/>
            <w:vAlign w:val="bottom"/>
            <w:hideMark/>
          </w:tcPr>
          <w:p w14:paraId="6A0036AD" w14:textId="42E4881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253E7AD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8FC5F5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819642</w:t>
            </w:r>
          </w:p>
        </w:tc>
        <w:tc>
          <w:tcPr>
            <w:tcW w:w="2835" w:type="dxa"/>
            <w:noWrap/>
            <w:vAlign w:val="bottom"/>
            <w:hideMark/>
          </w:tcPr>
          <w:p w14:paraId="34E1FAB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BD92B23" w14:textId="77777777" w:rsidTr="0081088C">
        <w:trPr>
          <w:trHeight w:val="290"/>
        </w:trPr>
        <w:tc>
          <w:tcPr>
            <w:tcW w:w="2977" w:type="dxa"/>
            <w:noWrap/>
            <w:vAlign w:val="bottom"/>
            <w:hideMark/>
          </w:tcPr>
          <w:p w14:paraId="3AC0579C" w14:textId="367A259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7FEDC83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0280B2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819645</w:t>
            </w:r>
          </w:p>
        </w:tc>
        <w:tc>
          <w:tcPr>
            <w:tcW w:w="2835" w:type="dxa"/>
            <w:noWrap/>
            <w:vAlign w:val="bottom"/>
            <w:hideMark/>
          </w:tcPr>
          <w:p w14:paraId="7B40B12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C75C1F4" w14:textId="77777777" w:rsidTr="0081088C">
        <w:trPr>
          <w:trHeight w:val="290"/>
        </w:trPr>
        <w:tc>
          <w:tcPr>
            <w:tcW w:w="2977" w:type="dxa"/>
            <w:noWrap/>
            <w:vAlign w:val="bottom"/>
            <w:hideMark/>
          </w:tcPr>
          <w:p w14:paraId="5558D539" w14:textId="2A4D232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4BF8E11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5E12DF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819648</w:t>
            </w:r>
          </w:p>
        </w:tc>
        <w:tc>
          <w:tcPr>
            <w:tcW w:w="2835" w:type="dxa"/>
            <w:noWrap/>
            <w:vAlign w:val="bottom"/>
            <w:hideMark/>
          </w:tcPr>
          <w:p w14:paraId="4AAC3B8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3637712" w14:textId="77777777" w:rsidTr="0081088C">
        <w:trPr>
          <w:trHeight w:val="290"/>
        </w:trPr>
        <w:tc>
          <w:tcPr>
            <w:tcW w:w="2977" w:type="dxa"/>
            <w:noWrap/>
            <w:vAlign w:val="bottom"/>
            <w:hideMark/>
          </w:tcPr>
          <w:p w14:paraId="5C9E81C9" w14:textId="2734050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Carabus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goryi</w:t>
            </w:r>
            <w:proofErr w:type="spellEnd"/>
          </w:p>
        </w:tc>
        <w:tc>
          <w:tcPr>
            <w:tcW w:w="1276" w:type="dxa"/>
            <w:noWrap/>
            <w:vAlign w:val="bottom"/>
            <w:hideMark/>
          </w:tcPr>
          <w:p w14:paraId="47E5D52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7304BC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819651</w:t>
            </w:r>
          </w:p>
        </w:tc>
        <w:tc>
          <w:tcPr>
            <w:tcW w:w="2835" w:type="dxa"/>
            <w:noWrap/>
            <w:vAlign w:val="bottom"/>
            <w:hideMark/>
          </w:tcPr>
          <w:p w14:paraId="72D7299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AE0A6F9" w14:textId="77777777" w:rsidTr="0081088C">
        <w:trPr>
          <w:trHeight w:val="290"/>
        </w:trPr>
        <w:tc>
          <w:tcPr>
            <w:tcW w:w="2977" w:type="dxa"/>
            <w:noWrap/>
            <w:vAlign w:val="bottom"/>
            <w:hideMark/>
          </w:tcPr>
          <w:p w14:paraId="59DBD90F" w14:textId="61FE968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6223076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4DF533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819704</w:t>
            </w:r>
          </w:p>
        </w:tc>
        <w:tc>
          <w:tcPr>
            <w:tcW w:w="2835" w:type="dxa"/>
            <w:noWrap/>
            <w:vAlign w:val="bottom"/>
            <w:hideMark/>
          </w:tcPr>
          <w:p w14:paraId="3688D85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E5BC74F" w14:textId="77777777" w:rsidTr="0081088C">
        <w:trPr>
          <w:trHeight w:val="290"/>
        </w:trPr>
        <w:tc>
          <w:tcPr>
            <w:tcW w:w="2977" w:type="dxa"/>
            <w:noWrap/>
            <w:vAlign w:val="bottom"/>
            <w:hideMark/>
          </w:tcPr>
          <w:p w14:paraId="577273B9" w14:textId="459DB2F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5CCE752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771E13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819713</w:t>
            </w:r>
          </w:p>
        </w:tc>
        <w:tc>
          <w:tcPr>
            <w:tcW w:w="2835" w:type="dxa"/>
            <w:noWrap/>
            <w:vAlign w:val="bottom"/>
            <w:hideMark/>
          </w:tcPr>
          <w:p w14:paraId="66D9D8B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5BABBB1" w14:textId="77777777" w:rsidTr="0081088C">
        <w:trPr>
          <w:trHeight w:val="290"/>
        </w:trPr>
        <w:tc>
          <w:tcPr>
            <w:tcW w:w="2977" w:type="dxa"/>
            <w:noWrap/>
            <w:vAlign w:val="bottom"/>
            <w:hideMark/>
          </w:tcPr>
          <w:p w14:paraId="31FA11F1" w14:textId="615E05C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618F282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C039B8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819722</w:t>
            </w:r>
          </w:p>
        </w:tc>
        <w:tc>
          <w:tcPr>
            <w:tcW w:w="2835" w:type="dxa"/>
            <w:noWrap/>
            <w:vAlign w:val="bottom"/>
            <w:hideMark/>
          </w:tcPr>
          <w:p w14:paraId="4172A1E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4ADE936" w14:textId="77777777" w:rsidTr="0081088C">
        <w:trPr>
          <w:trHeight w:val="290"/>
        </w:trPr>
        <w:tc>
          <w:tcPr>
            <w:tcW w:w="2977" w:type="dxa"/>
            <w:noWrap/>
            <w:vAlign w:val="bottom"/>
            <w:hideMark/>
          </w:tcPr>
          <w:p w14:paraId="47BF50CA" w14:textId="65F69A8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118B26E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2605DB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819705</w:t>
            </w:r>
          </w:p>
        </w:tc>
        <w:tc>
          <w:tcPr>
            <w:tcW w:w="2835" w:type="dxa"/>
            <w:noWrap/>
            <w:vAlign w:val="bottom"/>
            <w:hideMark/>
          </w:tcPr>
          <w:p w14:paraId="65F8CBC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63E357A" w14:textId="77777777" w:rsidTr="0081088C">
        <w:trPr>
          <w:trHeight w:val="290"/>
        </w:trPr>
        <w:tc>
          <w:tcPr>
            <w:tcW w:w="2977" w:type="dxa"/>
            <w:noWrap/>
            <w:vAlign w:val="bottom"/>
            <w:hideMark/>
          </w:tcPr>
          <w:p w14:paraId="6ED86946" w14:textId="5EFE1181"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7F4B862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F66A3B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819714</w:t>
            </w:r>
          </w:p>
        </w:tc>
        <w:tc>
          <w:tcPr>
            <w:tcW w:w="2835" w:type="dxa"/>
            <w:noWrap/>
            <w:vAlign w:val="bottom"/>
            <w:hideMark/>
          </w:tcPr>
          <w:p w14:paraId="6FA4898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C349E5D" w14:textId="77777777" w:rsidTr="0081088C">
        <w:trPr>
          <w:trHeight w:val="290"/>
        </w:trPr>
        <w:tc>
          <w:tcPr>
            <w:tcW w:w="2977" w:type="dxa"/>
            <w:noWrap/>
            <w:vAlign w:val="bottom"/>
            <w:hideMark/>
          </w:tcPr>
          <w:p w14:paraId="6B964CFA" w14:textId="13759CE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emarginatus</w:t>
            </w:r>
            <w:proofErr w:type="spellEnd"/>
          </w:p>
        </w:tc>
        <w:tc>
          <w:tcPr>
            <w:tcW w:w="1276" w:type="dxa"/>
            <w:noWrap/>
            <w:vAlign w:val="bottom"/>
            <w:hideMark/>
          </w:tcPr>
          <w:p w14:paraId="001413D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D4A3D9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819723</w:t>
            </w:r>
          </w:p>
        </w:tc>
        <w:tc>
          <w:tcPr>
            <w:tcW w:w="2835" w:type="dxa"/>
            <w:noWrap/>
            <w:vAlign w:val="bottom"/>
            <w:hideMark/>
          </w:tcPr>
          <w:p w14:paraId="4429372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3373632" w14:textId="77777777" w:rsidTr="0081088C">
        <w:trPr>
          <w:trHeight w:val="290"/>
        </w:trPr>
        <w:tc>
          <w:tcPr>
            <w:tcW w:w="2977" w:type="dxa"/>
            <w:noWrap/>
            <w:vAlign w:val="bottom"/>
            <w:hideMark/>
          </w:tcPr>
          <w:p w14:paraId="09AC4A87" w14:textId="0E5AC1A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laticollis</w:t>
            </w:r>
          </w:p>
        </w:tc>
        <w:tc>
          <w:tcPr>
            <w:tcW w:w="1276" w:type="dxa"/>
            <w:noWrap/>
            <w:vAlign w:val="bottom"/>
            <w:hideMark/>
          </w:tcPr>
          <w:p w14:paraId="31B3D08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A534FF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671794</w:t>
            </w:r>
          </w:p>
        </w:tc>
        <w:tc>
          <w:tcPr>
            <w:tcW w:w="2835" w:type="dxa"/>
            <w:noWrap/>
            <w:vAlign w:val="bottom"/>
            <w:hideMark/>
          </w:tcPr>
          <w:p w14:paraId="4930764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1510005" w14:textId="77777777" w:rsidTr="0081088C">
        <w:trPr>
          <w:trHeight w:val="290"/>
        </w:trPr>
        <w:tc>
          <w:tcPr>
            <w:tcW w:w="2977" w:type="dxa"/>
            <w:noWrap/>
            <w:vAlign w:val="bottom"/>
            <w:hideMark/>
          </w:tcPr>
          <w:p w14:paraId="58270E47" w14:textId="5FA14AB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Chlaenius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laticollis</w:t>
            </w:r>
          </w:p>
        </w:tc>
        <w:tc>
          <w:tcPr>
            <w:tcW w:w="1276" w:type="dxa"/>
            <w:noWrap/>
            <w:vAlign w:val="bottom"/>
            <w:hideMark/>
          </w:tcPr>
          <w:p w14:paraId="6D5BAC2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0E7753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671795</w:t>
            </w:r>
          </w:p>
        </w:tc>
        <w:tc>
          <w:tcPr>
            <w:tcW w:w="2835" w:type="dxa"/>
            <w:noWrap/>
            <w:vAlign w:val="bottom"/>
            <w:hideMark/>
          </w:tcPr>
          <w:p w14:paraId="7A89536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2849DC7" w14:textId="77777777" w:rsidTr="0081088C">
        <w:trPr>
          <w:trHeight w:val="290"/>
        </w:trPr>
        <w:tc>
          <w:tcPr>
            <w:tcW w:w="2977" w:type="dxa"/>
            <w:noWrap/>
            <w:vAlign w:val="bottom"/>
            <w:hideMark/>
          </w:tcPr>
          <w:p w14:paraId="1B7A6775" w14:textId="41C562D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lastRenderedPageBreak/>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41DFAA5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C97228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671699</w:t>
            </w:r>
          </w:p>
        </w:tc>
        <w:tc>
          <w:tcPr>
            <w:tcW w:w="2835" w:type="dxa"/>
            <w:noWrap/>
            <w:vAlign w:val="bottom"/>
            <w:hideMark/>
          </w:tcPr>
          <w:p w14:paraId="0D14D03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A9E84F5" w14:textId="77777777" w:rsidTr="0081088C">
        <w:trPr>
          <w:trHeight w:val="290"/>
        </w:trPr>
        <w:tc>
          <w:tcPr>
            <w:tcW w:w="2977" w:type="dxa"/>
            <w:noWrap/>
            <w:vAlign w:val="bottom"/>
            <w:hideMark/>
          </w:tcPr>
          <w:p w14:paraId="64A5C64A" w14:textId="48C0691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46B4ED6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604978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522517</w:t>
            </w:r>
          </w:p>
        </w:tc>
        <w:tc>
          <w:tcPr>
            <w:tcW w:w="2835" w:type="dxa"/>
            <w:noWrap/>
            <w:vAlign w:val="bottom"/>
            <w:hideMark/>
          </w:tcPr>
          <w:p w14:paraId="193613B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7E2ABF03" w14:textId="77777777" w:rsidTr="0081088C">
        <w:trPr>
          <w:trHeight w:val="290"/>
        </w:trPr>
        <w:tc>
          <w:tcPr>
            <w:tcW w:w="2977" w:type="dxa"/>
            <w:noWrap/>
            <w:vAlign w:val="bottom"/>
            <w:hideMark/>
          </w:tcPr>
          <w:p w14:paraId="3E5F770E" w14:textId="78B2B36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6F673BE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673369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740962</w:t>
            </w:r>
          </w:p>
        </w:tc>
        <w:tc>
          <w:tcPr>
            <w:tcW w:w="2835" w:type="dxa"/>
            <w:noWrap/>
            <w:vAlign w:val="bottom"/>
            <w:hideMark/>
          </w:tcPr>
          <w:p w14:paraId="6D01EE9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01508B08" w14:textId="77777777" w:rsidTr="0081088C">
        <w:trPr>
          <w:trHeight w:val="290"/>
        </w:trPr>
        <w:tc>
          <w:tcPr>
            <w:tcW w:w="2977" w:type="dxa"/>
            <w:noWrap/>
            <w:vAlign w:val="bottom"/>
            <w:hideMark/>
          </w:tcPr>
          <w:p w14:paraId="48EEE414" w14:textId="4F31140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0FB0B53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924288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522528</w:t>
            </w:r>
          </w:p>
        </w:tc>
        <w:tc>
          <w:tcPr>
            <w:tcW w:w="2835" w:type="dxa"/>
            <w:noWrap/>
            <w:vAlign w:val="bottom"/>
            <w:hideMark/>
          </w:tcPr>
          <w:p w14:paraId="4B33124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3802DACA" w14:textId="77777777" w:rsidTr="0081088C">
        <w:trPr>
          <w:trHeight w:val="290"/>
        </w:trPr>
        <w:tc>
          <w:tcPr>
            <w:tcW w:w="2977" w:type="dxa"/>
            <w:noWrap/>
            <w:vAlign w:val="bottom"/>
            <w:hideMark/>
          </w:tcPr>
          <w:p w14:paraId="09F25A99" w14:textId="4187DED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318A44E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081FC1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522527</w:t>
            </w:r>
          </w:p>
        </w:tc>
        <w:tc>
          <w:tcPr>
            <w:tcW w:w="2835" w:type="dxa"/>
            <w:noWrap/>
            <w:vAlign w:val="bottom"/>
            <w:hideMark/>
          </w:tcPr>
          <w:p w14:paraId="35AFE57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45F59C73" w14:textId="77777777" w:rsidTr="0081088C">
        <w:trPr>
          <w:trHeight w:val="290"/>
        </w:trPr>
        <w:tc>
          <w:tcPr>
            <w:tcW w:w="2977" w:type="dxa"/>
            <w:noWrap/>
            <w:vAlign w:val="bottom"/>
            <w:hideMark/>
          </w:tcPr>
          <w:p w14:paraId="60903D5D" w14:textId="3A26A73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convivus</w:t>
            </w:r>
            <w:proofErr w:type="spellEnd"/>
          </w:p>
        </w:tc>
        <w:tc>
          <w:tcPr>
            <w:tcW w:w="1276" w:type="dxa"/>
            <w:noWrap/>
            <w:vAlign w:val="bottom"/>
            <w:hideMark/>
          </w:tcPr>
          <w:p w14:paraId="188F0BA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2BECA9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522525</w:t>
            </w:r>
          </w:p>
        </w:tc>
        <w:tc>
          <w:tcPr>
            <w:tcW w:w="2835" w:type="dxa"/>
            <w:noWrap/>
            <w:vAlign w:val="bottom"/>
            <w:hideMark/>
          </w:tcPr>
          <w:p w14:paraId="2C6F53F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7F7C2B85" w14:textId="77777777" w:rsidTr="0081088C">
        <w:trPr>
          <w:trHeight w:val="290"/>
        </w:trPr>
        <w:tc>
          <w:tcPr>
            <w:tcW w:w="2977" w:type="dxa"/>
            <w:noWrap/>
            <w:vAlign w:val="bottom"/>
            <w:hideMark/>
          </w:tcPr>
          <w:p w14:paraId="7A7FC090" w14:textId="60C9629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fucatus</w:t>
            </w:r>
            <w:proofErr w:type="spellEnd"/>
          </w:p>
        </w:tc>
        <w:tc>
          <w:tcPr>
            <w:tcW w:w="1276" w:type="dxa"/>
            <w:noWrap/>
            <w:vAlign w:val="bottom"/>
            <w:hideMark/>
          </w:tcPr>
          <w:p w14:paraId="120B5DE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91D6D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819782</w:t>
            </w:r>
          </w:p>
        </w:tc>
        <w:tc>
          <w:tcPr>
            <w:tcW w:w="2835" w:type="dxa"/>
            <w:noWrap/>
            <w:vAlign w:val="bottom"/>
            <w:hideMark/>
          </w:tcPr>
          <w:p w14:paraId="58FD10D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9BA802C" w14:textId="77777777" w:rsidTr="0081088C">
        <w:trPr>
          <w:trHeight w:val="290"/>
        </w:trPr>
        <w:tc>
          <w:tcPr>
            <w:tcW w:w="2977" w:type="dxa"/>
            <w:noWrap/>
            <w:vAlign w:val="bottom"/>
            <w:hideMark/>
          </w:tcPr>
          <w:p w14:paraId="599E9396" w14:textId="0BF0EE0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3390CE8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54F5C7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819753</w:t>
            </w:r>
          </w:p>
        </w:tc>
        <w:tc>
          <w:tcPr>
            <w:tcW w:w="2835" w:type="dxa"/>
            <w:noWrap/>
            <w:vAlign w:val="bottom"/>
            <w:hideMark/>
          </w:tcPr>
          <w:p w14:paraId="609A479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2931920" w14:textId="77777777" w:rsidTr="0081088C">
        <w:trPr>
          <w:trHeight w:val="290"/>
        </w:trPr>
        <w:tc>
          <w:tcPr>
            <w:tcW w:w="2977" w:type="dxa"/>
            <w:noWrap/>
            <w:vAlign w:val="bottom"/>
            <w:hideMark/>
          </w:tcPr>
          <w:p w14:paraId="22D3D08F" w14:textId="3FA2F74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32F4B6B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1138B1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819763</w:t>
            </w:r>
          </w:p>
        </w:tc>
        <w:tc>
          <w:tcPr>
            <w:tcW w:w="2835" w:type="dxa"/>
            <w:noWrap/>
            <w:vAlign w:val="bottom"/>
            <w:hideMark/>
          </w:tcPr>
          <w:p w14:paraId="15CBB2B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34B0DA0" w14:textId="77777777" w:rsidTr="0081088C">
        <w:trPr>
          <w:trHeight w:val="290"/>
        </w:trPr>
        <w:tc>
          <w:tcPr>
            <w:tcW w:w="2977" w:type="dxa"/>
            <w:noWrap/>
            <w:vAlign w:val="bottom"/>
            <w:hideMark/>
          </w:tcPr>
          <w:p w14:paraId="2037BEE3" w14:textId="04083CC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15A2D14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24336D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819773</w:t>
            </w:r>
          </w:p>
        </w:tc>
        <w:tc>
          <w:tcPr>
            <w:tcW w:w="2835" w:type="dxa"/>
            <w:noWrap/>
            <w:vAlign w:val="bottom"/>
            <w:hideMark/>
          </w:tcPr>
          <w:p w14:paraId="079C53E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F1028D5" w14:textId="77777777" w:rsidTr="0081088C">
        <w:trPr>
          <w:trHeight w:val="290"/>
        </w:trPr>
        <w:tc>
          <w:tcPr>
            <w:tcW w:w="2977" w:type="dxa"/>
            <w:noWrap/>
            <w:vAlign w:val="bottom"/>
            <w:hideMark/>
          </w:tcPr>
          <w:p w14:paraId="415664A7" w14:textId="68F937D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2A6036F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82A0CA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819754</w:t>
            </w:r>
          </w:p>
        </w:tc>
        <w:tc>
          <w:tcPr>
            <w:tcW w:w="2835" w:type="dxa"/>
            <w:noWrap/>
            <w:vAlign w:val="bottom"/>
            <w:hideMark/>
          </w:tcPr>
          <w:p w14:paraId="1033675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4051982" w14:textId="77777777" w:rsidTr="0081088C">
        <w:trPr>
          <w:trHeight w:val="290"/>
        </w:trPr>
        <w:tc>
          <w:tcPr>
            <w:tcW w:w="2977" w:type="dxa"/>
            <w:noWrap/>
            <w:vAlign w:val="bottom"/>
            <w:hideMark/>
          </w:tcPr>
          <w:p w14:paraId="49FB3E02" w14:textId="4ADCE58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4686A94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7188E0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819764</w:t>
            </w:r>
          </w:p>
        </w:tc>
        <w:tc>
          <w:tcPr>
            <w:tcW w:w="2835" w:type="dxa"/>
            <w:noWrap/>
            <w:vAlign w:val="bottom"/>
            <w:hideMark/>
          </w:tcPr>
          <w:p w14:paraId="440DE48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7C92483" w14:textId="77777777" w:rsidTr="0081088C">
        <w:trPr>
          <w:trHeight w:val="290"/>
        </w:trPr>
        <w:tc>
          <w:tcPr>
            <w:tcW w:w="2977" w:type="dxa"/>
            <w:noWrap/>
            <w:vAlign w:val="bottom"/>
            <w:hideMark/>
          </w:tcPr>
          <w:p w14:paraId="32B083D8" w14:textId="430601F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Cyclotrachelus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sigillatus</w:t>
            </w:r>
            <w:proofErr w:type="spellEnd"/>
          </w:p>
        </w:tc>
        <w:tc>
          <w:tcPr>
            <w:tcW w:w="1276" w:type="dxa"/>
            <w:noWrap/>
            <w:vAlign w:val="bottom"/>
            <w:hideMark/>
          </w:tcPr>
          <w:p w14:paraId="38BEB35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6F3AB9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819774</w:t>
            </w:r>
          </w:p>
        </w:tc>
        <w:tc>
          <w:tcPr>
            <w:tcW w:w="2835" w:type="dxa"/>
            <w:noWrap/>
            <w:vAlign w:val="bottom"/>
            <w:hideMark/>
          </w:tcPr>
          <w:p w14:paraId="4D0B5BA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111FA85" w14:textId="77777777" w:rsidTr="0081088C">
        <w:trPr>
          <w:trHeight w:val="290"/>
        </w:trPr>
        <w:tc>
          <w:tcPr>
            <w:tcW w:w="2977" w:type="dxa"/>
            <w:noWrap/>
            <w:vAlign w:val="bottom"/>
            <w:hideMark/>
          </w:tcPr>
          <w:p w14:paraId="0A8A8A90" w14:textId="0660A9F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Cymindis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limbata</w:t>
            </w:r>
            <w:proofErr w:type="spellEnd"/>
          </w:p>
        </w:tc>
        <w:tc>
          <w:tcPr>
            <w:tcW w:w="1276" w:type="dxa"/>
            <w:noWrap/>
            <w:vAlign w:val="bottom"/>
            <w:hideMark/>
          </w:tcPr>
          <w:p w14:paraId="7FF26909" w14:textId="310CBE3D"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unknown</w:t>
            </w:r>
            <w:r w:rsidR="00650D4F" w:rsidRPr="0015036B">
              <w:rPr>
                <w:rFonts w:eastAsia="Times New Roman"/>
                <w:color w:val="000000"/>
                <w:kern w:val="0"/>
                <w14:ligatures w14:val="none"/>
              </w:rPr>
              <w:t xml:space="preserve"> </w:t>
            </w:r>
            <w:r w:rsidRPr="0015036B">
              <w:rPr>
                <w:rFonts w:eastAsia="Times New Roman"/>
                <w:color w:val="000000"/>
                <w:kern w:val="0"/>
                <w14:ligatures w14:val="none"/>
              </w:rPr>
              <w:t>sex</w:t>
            </w:r>
          </w:p>
        </w:tc>
        <w:tc>
          <w:tcPr>
            <w:tcW w:w="1984" w:type="dxa"/>
            <w:noWrap/>
            <w:vAlign w:val="bottom"/>
            <w:hideMark/>
          </w:tcPr>
          <w:p w14:paraId="11B47D5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819617</w:t>
            </w:r>
          </w:p>
        </w:tc>
        <w:tc>
          <w:tcPr>
            <w:tcW w:w="2835" w:type="dxa"/>
            <w:noWrap/>
            <w:vAlign w:val="bottom"/>
            <w:hideMark/>
          </w:tcPr>
          <w:p w14:paraId="54399B9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85AC27C" w14:textId="77777777" w:rsidTr="0081088C">
        <w:trPr>
          <w:trHeight w:val="290"/>
        </w:trPr>
        <w:tc>
          <w:tcPr>
            <w:tcW w:w="2977" w:type="dxa"/>
            <w:noWrap/>
            <w:vAlign w:val="bottom"/>
            <w:hideMark/>
          </w:tcPr>
          <w:p w14:paraId="69C488EB" w14:textId="2B1ACD3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Cymindis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platicollis</w:t>
            </w:r>
            <w:proofErr w:type="spellEnd"/>
          </w:p>
        </w:tc>
        <w:tc>
          <w:tcPr>
            <w:tcW w:w="1276" w:type="dxa"/>
            <w:noWrap/>
            <w:vAlign w:val="bottom"/>
            <w:hideMark/>
          </w:tcPr>
          <w:p w14:paraId="33C59FF3" w14:textId="1647A1E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unknown</w:t>
            </w:r>
            <w:r w:rsidR="008E3D86" w:rsidRPr="0015036B">
              <w:rPr>
                <w:rFonts w:eastAsia="Times New Roman"/>
                <w:color w:val="000000"/>
                <w:kern w:val="0"/>
                <w14:ligatures w14:val="none"/>
              </w:rPr>
              <w:t xml:space="preserve"> </w:t>
            </w:r>
            <w:r w:rsidRPr="0015036B">
              <w:rPr>
                <w:rFonts w:eastAsia="Times New Roman"/>
                <w:color w:val="000000"/>
                <w:kern w:val="0"/>
                <w14:ligatures w14:val="none"/>
              </w:rPr>
              <w:t>sex</w:t>
            </w:r>
          </w:p>
        </w:tc>
        <w:tc>
          <w:tcPr>
            <w:tcW w:w="1984" w:type="dxa"/>
            <w:noWrap/>
            <w:vAlign w:val="bottom"/>
            <w:hideMark/>
          </w:tcPr>
          <w:p w14:paraId="3F95FB6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819777</w:t>
            </w:r>
          </w:p>
        </w:tc>
        <w:tc>
          <w:tcPr>
            <w:tcW w:w="2835" w:type="dxa"/>
            <w:noWrap/>
            <w:vAlign w:val="bottom"/>
            <w:hideMark/>
          </w:tcPr>
          <w:p w14:paraId="77DB6FB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3847C3C" w14:textId="77777777" w:rsidTr="0081088C">
        <w:trPr>
          <w:trHeight w:val="290"/>
        </w:trPr>
        <w:tc>
          <w:tcPr>
            <w:tcW w:w="2977" w:type="dxa"/>
            <w:noWrap/>
            <w:vAlign w:val="bottom"/>
            <w:hideMark/>
          </w:tcPr>
          <w:p w14:paraId="0CE3EFA2" w14:textId="00C8C63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1F6CD28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CD4384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819708</w:t>
            </w:r>
          </w:p>
        </w:tc>
        <w:tc>
          <w:tcPr>
            <w:tcW w:w="2835" w:type="dxa"/>
            <w:noWrap/>
            <w:vAlign w:val="bottom"/>
            <w:hideMark/>
          </w:tcPr>
          <w:p w14:paraId="647F524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DF4B661" w14:textId="77777777" w:rsidTr="0081088C">
        <w:trPr>
          <w:trHeight w:val="290"/>
        </w:trPr>
        <w:tc>
          <w:tcPr>
            <w:tcW w:w="2977" w:type="dxa"/>
            <w:noWrap/>
            <w:vAlign w:val="bottom"/>
            <w:hideMark/>
          </w:tcPr>
          <w:p w14:paraId="0C9EC8BD" w14:textId="33BB321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4287C45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D83201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819717</w:t>
            </w:r>
          </w:p>
        </w:tc>
        <w:tc>
          <w:tcPr>
            <w:tcW w:w="2835" w:type="dxa"/>
            <w:noWrap/>
            <w:vAlign w:val="bottom"/>
            <w:hideMark/>
          </w:tcPr>
          <w:p w14:paraId="5A738CF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B4D873D" w14:textId="77777777" w:rsidTr="0081088C">
        <w:trPr>
          <w:trHeight w:val="290"/>
        </w:trPr>
        <w:tc>
          <w:tcPr>
            <w:tcW w:w="2977" w:type="dxa"/>
            <w:noWrap/>
            <w:vAlign w:val="bottom"/>
            <w:hideMark/>
          </w:tcPr>
          <w:p w14:paraId="5005735D" w14:textId="52E6CDA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7C27A59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808F79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819725</w:t>
            </w:r>
          </w:p>
        </w:tc>
        <w:tc>
          <w:tcPr>
            <w:tcW w:w="2835" w:type="dxa"/>
            <w:noWrap/>
            <w:vAlign w:val="bottom"/>
            <w:hideMark/>
          </w:tcPr>
          <w:p w14:paraId="2B0F0C0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BA4E0F4" w14:textId="77777777" w:rsidTr="0081088C">
        <w:trPr>
          <w:trHeight w:val="290"/>
        </w:trPr>
        <w:tc>
          <w:tcPr>
            <w:tcW w:w="2977" w:type="dxa"/>
            <w:noWrap/>
            <w:vAlign w:val="bottom"/>
            <w:hideMark/>
          </w:tcPr>
          <w:p w14:paraId="684A246C" w14:textId="168BFB6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7F64276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048E1B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819709</w:t>
            </w:r>
          </w:p>
        </w:tc>
        <w:tc>
          <w:tcPr>
            <w:tcW w:w="2835" w:type="dxa"/>
            <w:noWrap/>
            <w:vAlign w:val="bottom"/>
            <w:hideMark/>
          </w:tcPr>
          <w:p w14:paraId="47087CB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F3AD559" w14:textId="77777777" w:rsidTr="0081088C">
        <w:trPr>
          <w:trHeight w:val="290"/>
        </w:trPr>
        <w:tc>
          <w:tcPr>
            <w:tcW w:w="2977" w:type="dxa"/>
            <w:noWrap/>
            <w:vAlign w:val="bottom"/>
            <w:hideMark/>
          </w:tcPr>
          <w:p w14:paraId="6F56C921" w14:textId="69C5F64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6F6EE4A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C47E46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819718</w:t>
            </w:r>
          </w:p>
        </w:tc>
        <w:tc>
          <w:tcPr>
            <w:tcW w:w="2835" w:type="dxa"/>
            <w:noWrap/>
            <w:vAlign w:val="bottom"/>
            <w:hideMark/>
          </w:tcPr>
          <w:p w14:paraId="3D12A46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BE19A7A" w14:textId="77777777" w:rsidTr="0081088C">
        <w:trPr>
          <w:trHeight w:val="290"/>
        </w:trPr>
        <w:tc>
          <w:tcPr>
            <w:tcW w:w="2977" w:type="dxa"/>
            <w:noWrap/>
            <w:vAlign w:val="bottom"/>
            <w:hideMark/>
          </w:tcPr>
          <w:p w14:paraId="5F177273" w14:textId="3DE89C7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politus</w:t>
            </w:r>
            <w:proofErr w:type="spellEnd"/>
          </w:p>
        </w:tc>
        <w:tc>
          <w:tcPr>
            <w:tcW w:w="1276" w:type="dxa"/>
            <w:noWrap/>
            <w:vAlign w:val="bottom"/>
            <w:hideMark/>
          </w:tcPr>
          <w:p w14:paraId="218E8BA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4916D3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819726</w:t>
            </w:r>
          </w:p>
        </w:tc>
        <w:tc>
          <w:tcPr>
            <w:tcW w:w="2835" w:type="dxa"/>
            <w:noWrap/>
            <w:vAlign w:val="bottom"/>
            <w:hideMark/>
          </w:tcPr>
          <w:p w14:paraId="0A18FE5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E160276" w14:textId="77777777" w:rsidTr="0081088C">
        <w:trPr>
          <w:trHeight w:val="290"/>
        </w:trPr>
        <w:tc>
          <w:tcPr>
            <w:tcW w:w="2977" w:type="dxa"/>
            <w:noWrap/>
            <w:vAlign w:val="bottom"/>
            <w:hideMark/>
          </w:tcPr>
          <w:p w14:paraId="18F042D8" w14:textId="56EAF41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54410A2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E2F17B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819604</w:t>
            </w:r>
          </w:p>
        </w:tc>
        <w:tc>
          <w:tcPr>
            <w:tcW w:w="2835" w:type="dxa"/>
            <w:noWrap/>
            <w:vAlign w:val="bottom"/>
            <w:hideMark/>
          </w:tcPr>
          <w:p w14:paraId="4FACAA8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973EC78" w14:textId="77777777" w:rsidTr="0081088C">
        <w:trPr>
          <w:trHeight w:val="290"/>
        </w:trPr>
        <w:tc>
          <w:tcPr>
            <w:tcW w:w="2977" w:type="dxa"/>
            <w:noWrap/>
            <w:vAlign w:val="bottom"/>
            <w:hideMark/>
          </w:tcPr>
          <w:p w14:paraId="1D693C6A" w14:textId="35D5951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693F764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2A9CF2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819719</w:t>
            </w:r>
          </w:p>
        </w:tc>
        <w:tc>
          <w:tcPr>
            <w:tcW w:w="2835" w:type="dxa"/>
            <w:noWrap/>
            <w:vAlign w:val="bottom"/>
            <w:hideMark/>
          </w:tcPr>
          <w:p w14:paraId="077DA01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D665190" w14:textId="77777777" w:rsidTr="0081088C">
        <w:trPr>
          <w:trHeight w:val="290"/>
        </w:trPr>
        <w:tc>
          <w:tcPr>
            <w:tcW w:w="2977" w:type="dxa"/>
            <w:noWrap/>
            <w:vAlign w:val="bottom"/>
            <w:hideMark/>
          </w:tcPr>
          <w:p w14:paraId="6F43AE6D" w14:textId="7ED4B0F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12878F1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589838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819727</w:t>
            </w:r>
          </w:p>
        </w:tc>
        <w:tc>
          <w:tcPr>
            <w:tcW w:w="2835" w:type="dxa"/>
            <w:noWrap/>
            <w:vAlign w:val="bottom"/>
            <w:hideMark/>
          </w:tcPr>
          <w:p w14:paraId="3787BCE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2F5BA56" w14:textId="77777777" w:rsidTr="0081088C">
        <w:trPr>
          <w:trHeight w:val="290"/>
        </w:trPr>
        <w:tc>
          <w:tcPr>
            <w:tcW w:w="2977" w:type="dxa"/>
            <w:noWrap/>
            <w:vAlign w:val="bottom"/>
            <w:hideMark/>
          </w:tcPr>
          <w:p w14:paraId="0954003F" w14:textId="5154C53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769A18F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0BCE91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819710</w:t>
            </w:r>
          </w:p>
        </w:tc>
        <w:tc>
          <w:tcPr>
            <w:tcW w:w="2835" w:type="dxa"/>
            <w:noWrap/>
            <w:vAlign w:val="bottom"/>
            <w:hideMark/>
          </w:tcPr>
          <w:p w14:paraId="3A47E3A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D4C7A3A" w14:textId="77777777" w:rsidTr="0081088C">
        <w:trPr>
          <w:trHeight w:val="290"/>
        </w:trPr>
        <w:tc>
          <w:tcPr>
            <w:tcW w:w="2977" w:type="dxa"/>
            <w:noWrap/>
            <w:vAlign w:val="bottom"/>
            <w:hideMark/>
          </w:tcPr>
          <w:p w14:paraId="57FA5D51" w14:textId="2E2615C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3ADAD1C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7AF9C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819720</w:t>
            </w:r>
          </w:p>
        </w:tc>
        <w:tc>
          <w:tcPr>
            <w:tcW w:w="2835" w:type="dxa"/>
            <w:noWrap/>
            <w:vAlign w:val="bottom"/>
            <w:hideMark/>
          </w:tcPr>
          <w:p w14:paraId="27121F6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7B65F69" w14:textId="77777777" w:rsidTr="0081088C">
        <w:trPr>
          <w:trHeight w:val="290"/>
        </w:trPr>
        <w:tc>
          <w:tcPr>
            <w:tcW w:w="2977" w:type="dxa"/>
            <w:noWrap/>
            <w:vAlign w:val="bottom"/>
            <w:hideMark/>
          </w:tcPr>
          <w:p w14:paraId="79F9F6E8" w14:textId="43E936A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Dicaelus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teter</w:t>
            </w:r>
            <w:proofErr w:type="spellEnd"/>
          </w:p>
        </w:tc>
        <w:tc>
          <w:tcPr>
            <w:tcW w:w="1276" w:type="dxa"/>
            <w:noWrap/>
            <w:vAlign w:val="bottom"/>
            <w:hideMark/>
          </w:tcPr>
          <w:p w14:paraId="05821B9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B694CB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819728</w:t>
            </w:r>
          </w:p>
        </w:tc>
        <w:tc>
          <w:tcPr>
            <w:tcW w:w="2835" w:type="dxa"/>
            <w:noWrap/>
            <w:vAlign w:val="bottom"/>
            <w:hideMark/>
          </w:tcPr>
          <w:p w14:paraId="41AFFE2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D90B1BE" w14:textId="77777777" w:rsidTr="0081088C">
        <w:trPr>
          <w:trHeight w:val="290"/>
        </w:trPr>
        <w:tc>
          <w:tcPr>
            <w:tcW w:w="2977" w:type="dxa"/>
            <w:noWrap/>
            <w:vAlign w:val="bottom"/>
            <w:hideMark/>
          </w:tcPr>
          <w:p w14:paraId="4A7703EE" w14:textId="66FE239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Galerita</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bicolor</w:t>
            </w:r>
          </w:p>
        </w:tc>
        <w:tc>
          <w:tcPr>
            <w:tcW w:w="1276" w:type="dxa"/>
            <w:noWrap/>
            <w:vAlign w:val="bottom"/>
            <w:hideMark/>
          </w:tcPr>
          <w:p w14:paraId="52DE918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F82FB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819640</w:t>
            </w:r>
          </w:p>
        </w:tc>
        <w:tc>
          <w:tcPr>
            <w:tcW w:w="2835" w:type="dxa"/>
            <w:noWrap/>
            <w:vAlign w:val="bottom"/>
            <w:hideMark/>
          </w:tcPr>
          <w:p w14:paraId="1EF58F8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0ABB622" w14:textId="77777777" w:rsidTr="0081088C">
        <w:trPr>
          <w:trHeight w:val="290"/>
        </w:trPr>
        <w:tc>
          <w:tcPr>
            <w:tcW w:w="2977" w:type="dxa"/>
            <w:noWrap/>
            <w:vAlign w:val="bottom"/>
            <w:hideMark/>
          </w:tcPr>
          <w:p w14:paraId="42FFB598" w14:textId="0451507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Galerita</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bicolor</w:t>
            </w:r>
          </w:p>
        </w:tc>
        <w:tc>
          <w:tcPr>
            <w:tcW w:w="1276" w:type="dxa"/>
            <w:noWrap/>
            <w:vAlign w:val="bottom"/>
            <w:hideMark/>
          </w:tcPr>
          <w:p w14:paraId="66E64D7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C362EB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819637</w:t>
            </w:r>
          </w:p>
        </w:tc>
        <w:tc>
          <w:tcPr>
            <w:tcW w:w="2835" w:type="dxa"/>
            <w:noWrap/>
            <w:vAlign w:val="bottom"/>
            <w:hideMark/>
          </w:tcPr>
          <w:p w14:paraId="35A9DDB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41CFD32" w14:textId="77777777" w:rsidTr="0081088C">
        <w:trPr>
          <w:trHeight w:val="290"/>
        </w:trPr>
        <w:tc>
          <w:tcPr>
            <w:tcW w:w="2977" w:type="dxa"/>
            <w:noWrap/>
            <w:vAlign w:val="bottom"/>
            <w:hideMark/>
          </w:tcPr>
          <w:p w14:paraId="66770B78" w14:textId="732CC10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7FFFE19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67F613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819658</w:t>
            </w:r>
          </w:p>
        </w:tc>
        <w:tc>
          <w:tcPr>
            <w:tcW w:w="2835" w:type="dxa"/>
            <w:noWrap/>
            <w:vAlign w:val="bottom"/>
            <w:hideMark/>
          </w:tcPr>
          <w:p w14:paraId="2FC217E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ACB82F6" w14:textId="77777777" w:rsidTr="0081088C">
        <w:trPr>
          <w:trHeight w:val="290"/>
        </w:trPr>
        <w:tc>
          <w:tcPr>
            <w:tcW w:w="2977" w:type="dxa"/>
            <w:noWrap/>
            <w:vAlign w:val="bottom"/>
            <w:hideMark/>
          </w:tcPr>
          <w:p w14:paraId="272A4B0C" w14:textId="5517BE1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1C8DC3B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599C10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819655</w:t>
            </w:r>
          </w:p>
        </w:tc>
        <w:tc>
          <w:tcPr>
            <w:tcW w:w="2835" w:type="dxa"/>
            <w:noWrap/>
            <w:vAlign w:val="bottom"/>
            <w:hideMark/>
          </w:tcPr>
          <w:p w14:paraId="768E43C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4D18963" w14:textId="77777777" w:rsidTr="0081088C">
        <w:trPr>
          <w:trHeight w:val="290"/>
        </w:trPr>
        <w:tc>
          <w:tcPr>
            <w:tcW w:w="2977" w:type="dxa"/>
            <w:noWrap/>
            <w:vAlign w:val="bottom"/>
            <w:hideMark/>
          </w:tcPr>
          <w:p w14:paraId="7C6BE477" w14:textId="68C6BD5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5228A5E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C71BF1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819652</w:t>
            </w:r>
          </w:p>
        </w:tc>
        <w:tc>
          <w:tcPr>
            <w:tcW w:w="2835" w:type="dxa"/>
            <w:noWrap/>
            <w:vAlign w:val="bottom"/>
            <w:hideMark/>
          </w:tcPr>
          <w:p w14:paraId="32BC172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F80F0F4" w14:textId="77777777" w:rsidTr="0081088C">
        <w:trPr>
          <w:trHeight w:val="290"/>
        </w:trPr>
        <w:tc>
          <w:tcPr>
            <w:tcW w:w="2977" w:type="dxa"/>
            <w:noWrap/>
            <w:vAlign w:val="bottom"/>
            <w:hideMark/>
          </w:tcPr>
          <w:p w14:paraId="259080B8" w14:textId="69E5485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33A6E01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3EFDCF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819649</w:t>
            </w:r>
          </w:p>
        </w:tc>
        <w:tc>
          <w:tcPr>
            <w:tcW w:w="2835" w:type="dxa"/>
            <w:noWrap/>
            <w:vAlign w:val="bottom"/>
            <w:hideMark/>
          </w:tcPr>
          <w:p w14:paraId="43FD17A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B264C62" w14:textId="77777777" w:rsidTr="0081088C">
        <w:trPr>
          <w:trHeight w:val="290"/>
        </w:trPr>
        <w:tc>
          <w:tcPr>
            <w:tcW w:w="2977" w:type="dxa"/>
            <w:noWrap/>
            <w:vAlign w:val="bottom"/>
            <w:hideMark/>
          </w:tcPr>
          <w:p w14:paraId="70A89C93" w14:textId="10D4F97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0F8BAEB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CBB3B8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819646</w:t>
            </w:r>
          </w:p>
        </w:tc>
        <w:tc>
          <w:tcPr>
            <w:tcW w:w="2835" w:type="dxa"/>
            <w:noWrap/>
            <w:vAlign w:val="bottom"/>
            <w:hideMark/>
          </w:tcPr>
          <w:p w14:paraId="35E7DD6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1AA07B5" w14:textId="77777777" w:rsidTr="0081088C">
        <w:trPr>
          <w:trHeight w:val="290"/>
        </w:trPr>
        <w:tc>
          <w:tcPr>
            <w:tcW w:w="2977" w:type="dxa"/>
            <w:noWrap/>
            <w:vAlign w:val="bottom"/>
            <w:hideMark/>
          </w:tcPr>
          <w:p w14:paraId="274CFE68" w14:textId="1DC262B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Harpalus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spadiceus</w:t>
            </w:r>
            <w:proofErr w:type="spellEnd"/>
          </w:p>
        </w:tc>
        <w:tc>
          <w:tcPr>
            <w:tcW w:w="1276" w:type="dxa"/>
            <w:noWrap/>
            <w:vAlign w:val="bottom"/>
            <w:hideMark/>
          </w:tcPr>
          <w:p w14:paraId="4FC8951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D0CDE8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819643</w:t>
            </w:r>
          </w:p>
        </w:tc>
        <w:tc>
          <w:tcPr>
            <w:tcW w:w="2835" w:type="dxa"/>
            <w:noWrap/>
            <w:vAlign w:val="bottom"/>
            <w:hideMark/>
          </w:tcPr>
          <w:p w14:paraId="51C3052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C4C9151" w14:textId="77777777" w:rsidTr="0081088C">
        <w:trPr>
          <w:trHeight w:val="290"/>
        </w:trPr>
        <w:tc>
          <w:tcPr>
            <w:tcW w:w="2977" w:type="dxa"/>
            <w:noWrap/>
            <w:vAlign w:val="bottom"/>
            <w:hideMark/>
          </w:tcPr>
          <w:p w14:paraId="32F6705D" w14:textId="6BDED79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Lophoglossus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scrutator</w:t>
            </w:r>
          </w:p>
        </w:tc>
        <w:tc>
          <w:tcPr>
            <w:tcW w:w="1276" w:type="dxa"/>
            <w:noWrap/>
            <w:vAlign w:val="bottom"/>
            <w:hideMark/>
          </w:tcPr>
          <w:p w14:paraId="33416FC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06B31B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819780</w:t>
            </w:r>
          </w:p>
        </w:tc>
        <w:tc>
          <w:tcPr>
            <w:tcW w:w="2835" w:type="dxa"/>
            <w:noWrap/>
            <w:vAlign w:val="bottom"/>
            <w:hideMark/>
          </w:tcPr>
          <w:p w14:paraId="5B5FFBD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900A5BE" w14:textId="77777777" w:rsidTr="0081088C">
        <w:trPr>
          <w:trHeight w:val="290"/>
        </w:trPr>
        <w:tc>
          <w:tcPr>
            <w:tcW w:w="2977" w:type="dxa"/>
            <w:noWrap/>
            <w:vAlign w:val="bottom"/>
            <w:hideMark/>
          </w:tcPr>
          <w:p w14:paraId="706F84B9" w14:textId="65FEFEE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Myas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0143A52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B24351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819733</w:t>
            </w:r>
          </w:p>
        </w:tc>
        <w:tc>
          <w:tcPr>
            <w:tcW w:w="2835" w:type="dxa"/>
            <w:noWrap/>
            <w:vAlign w:val="bottom"/>
            <w:hideMark/>
          </w:tcPr>
          <w:p w14:paraId="5716993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432E473" w14:textId="77777777" w:rsidTr="0081088C">
        <w:trPr>
          <w:trHeight w:val="290"/>
        </w:trPr>
        <w:tc>
          <w:tcPr>
            <w:tcW w:w="2977" w:type="dxa"/>
            <w:noWrap/>
            <w:vAlign w:val="bottom"/>
            <w:hideMark/>
          </w:tcPr>
          <w:p w14:paraId="48E32238" w14:textId="72E1516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Myas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4CA4A10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2C2457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819734</w:t>
            </w:r>
          </w:p>
        </w:tc>
        <w:tc>
          <w:tcPr>
            <w:tcW w:w="2835" w:type="dxa"/>
            <w:noWrap/>
            <w:vAlign w:val="bottom"/>
            <w:hideMark/>
          </w:tcPr>
          <w:p w14:paraId="51F08BE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621EDFF" w14:textId="77777777" w:rsidTr="0081088C">
        <w:trPr>
          <w:trHeight w:val="290"/>
        </w:trPr>
        <w:tc>
          <w:tcPr>
            <w:tcW w:w="2977" w:type="dxa"/>
            <w:noWrap/>
            <w:vAlign w:val="bottom"/>
            <w:hideMark/>
          </w:tcPr>
          <w:p w14:paraId="7F72BB9B" w14:textId="4167DFF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6F94337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387A71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672665</w:t>
            </w:r>
          </w:p>
        </w:tc>
        <w:tc>
          <w:tcPr>
            <w:tcW w:w="2835" w:type="dxa"/>
            <w:noWrap/>
            <w:vAlign w:val="bottom"/>
            <w:hideMark/>
          </w:tcPr>
          <w:p w14:paraId="2620DF4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C228B15" w14:textId="77777777" w:rsidTr="0081088C">
        <w:trPr>
          <w:trHeight w:val="290"/>
        </w:trPr>
        <w:tc>
          <w:tcPr>
            <w:tcW w:w="2977" w:type="dxa"/>
            <w:noWrap/>
            <w:vAlign w:val="bottom"/>
            <w:hideMark/>
          </w:tcPr>
          <w:p w14:paraId="6EB4359D" w14:textId="51C889F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1279AA0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07D31F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672659</w:t>
            </w:r>
          </w:p>
        </w:tc>
        <w:tc>
          <w:tcPr>
            <w:tcW w:w="2835" w:type="dxa"/>
            <w:noWrap/>
            <w:vAlign w:val="bottom"/>
            <w:hideMark/>
          </w:tcPr>
          <w:p w14:paraId="3DF21BD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38C6A43" w14:textId="77777777" w:rsidTr="0081088C">
        <w:trPr>
          <w:trHeight w:val="290"/>
        </w:trPr>
        <w:tc>
          <w:tcPr>
            <w:tcW w:w="2977" w:type="dxa"/>
            <w:noWrap/>
            <w:vAlign w:val="bottom"/>
            <w:hideMark/>
          </w:tcPr>
          <w:p w14:paraId="243E49CC" w14:textId="6A035E5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04A1CE3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E6FA7F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672651</w:t>
            </w:r>
          </w:p>
        </w:tc>
        <w:tc>
          <w:tcPr>
            <w:tcW w:w="2835" w:type="dxa"/>
            <w:noWrap/>
            <w:vAlign w:val="bottom"/>
            <w:hideMark/>
          </w:tcPr>
          <w:p w14:paraId="2C8B356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5DD8D4C" w14:textId="77777777" w:rsidTr="0081088C">
        <w:trPr>
          <w:trHeight w:val="290"/>
        </w:trPr>
        <w:tc>
          <w:tcPr>
            <w:tcW w:w="2977" w:type="dxa"/>
            <w:noWrap/>
            <w:vAlign w:val="bottom"/>
            <w:hideMark/>
          </w:tcPr>
          <w:p w14:paraId="6CD56EDE" w14:textId="0DA267B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530B357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00E984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672663</w:t>
            </w:r>
          </w:p>
        </w:tc>
        <w:tc>
          <w:tcPr>
            <w:tcW w:w="2835" w:type="dxa"/>
            <w:noWrap/>
            <w:vAlign w:val="bottom"/>
            <w:hideMark/>
          </w:tcPr>
          <w:p w14:paraId="7AF3CBC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9357065" w14:textId="77777777" w:rsidTr="0081088C">
        <w:trPr>
          <w:trHeight w:val="290"/>
        </w:trPr>
        <w:tc>
          <w:tcPr>
            <w:tcW w:w="2977" w:type="dxa"/>
            <w:noWrap/>
            <w:vAlign w:val="bottom"/>
            <w:hideMark/>
          </w:tcPr>
          <w:p w14:paraId="4F828E20" w14:textId="4D2C6E2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5E9342A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271097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672662</w:t>
            </w:r>
          </w:p>
        </w:tc>
        <w:tc>
          <w:tcPr>
            <w:tcW w:w="2835" w:type="dxa"/>
            <w:noWrap/>
            <w:vAlign w:val="bottom"/>
            <w:hideMark/>
          </w:tcPr>
          <w:p w14:paraId="5585CDC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B04BEDB" w14:textId="77777777" w:rsidTr="0081088C">
        <w:trPr>
          <w:trHeight w:val="290"/>
        </w:trPr>
        <w:tc>
          <w:tcPr>
            <w:tcW w:w="2977" w:type="dxa"/>
            <w:noWrap/>
            <w:vAlign w:val="bottom"/>
            <w:hideMark/>
          </w:tcPr>
          <w:p w14:paraId="62257F46" w14:textId="398845B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lastRenderedPageBreak/>
              <w:t>Notiobia</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nitidipennis</w:t>
            </w:r>
            <w:proofErr w:type="spellEnd"/>
          </w:p>
        </w:tc>
        <w:tc>
          <w:tcPr>
            <w:tcW w:w="1276" w:type="dxa"/>
            <w:noWrap/>
            <w:vAlign w:val="bottom"/>
            <w:hideMark/>
          </w:tcPr>
          <w:p w14:paraId="53907D3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91F95B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672661</w:t>
            </w:r>
          </w:p>
        </w:tc>
        <w:tc>
          <w:tcPr>
            <w:tcW w:w="2835" w:type="dxa"/>
            <w:noWrap/>
            <w:vAlign w:val="bottom"/>
            <w:hideMark/>
          </w:tcPr>
          <w:p w14:paraId="7BBE9FC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CD99B2C" w14:textId="77777777" w:rsidTr="0081088C">
        <w:trPr>
          <w:trHeight w:val="290"/>
        </w:trPr>
        <w:tc>
          <w:tcPr>
            <w:tcW w:w="2977" w:type="dxa"/>
            <w:noWrap/>
            <w:vAlign w:val="bottom"/>
            <w:hideMark/>
          </w:tcPr>
          <w:p w14:paraId="601AB37E" w14:textId="3B65CD6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Notiophilus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aeneus</w:t>
            </w:r>
          </w:p>
        </w:tc>
        <w:tc>
          <w:tcPr>
            <w:tcW w:w="1276" w:type="dxa"/>
            <w:noWrap/>
            <w:vAlign w:val="bottom"/>
            <w:hideMark/>
          </w:tcPr>
          <w:p w14:paraId="7B64E41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88FB8E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819608</w:t>
            </w:r>
          </w:p>
        </w:tc>
        <w:tc>
          <w:tcPr>
            <w:tcW w:w="2835" w:type="dxa"/>
            <w:noWrap/>
            <w:vAlign w:val="bottom"/>
            <w:hideMark/>
          </w:tcPr>
          <w:p w14:paraId="6CB5285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0C8F126" w14:textId="77777777" w:rsidTr="0081088C">
        <w:trPr>
          <w:trHeight w:val="290"/>
        </w:trPr>
        <w:tc>
          <w:tcPr>
            <w:tcW w:w="2977" w:type="dxa"/>
            <w:noWrap/>
            <w:vAlign w:val="bottom"/>
            <w:hideMark/>
          </w:tcPr>
          <w:p w14:paraId="4322D3B5" w14:textId="55ED02C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Olisthopus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parmatus</w:t>
            </w:r>
            <w:proofErr w:type="spellEnd"/>
          </w:p>
        </w:tc>
        <w:tc>
          <w:tcPr>
            <w:tcW w:w="1276" w:type="dxa"/>
            <w:noWrap/>
            <w:vAlign w:val="bottom"/>
            <w:hideMark/>
          </w:tcPr>
          <w:p w14:paraId="2A208FD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E39D5D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819630</w:t>
            </w:r>
          </w:p>
        </w:tc>
        <w:tc>
          <w:tcPr>
            <w:tcW w:w="2835" w:type="dxa"/>
            <w:noWrap/>
            <w:vAlign w:val="bottom"/>
            <w:hideMark/>
          </w:tcPr>
          <w:p w14:paraId="4BCE34B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C2BC516" w14:textId="77777777" w:rsidTr="0081088C">
        <w:trPr>
          <w:trHeight w:val="290"/>
        </w:trPr>
        <w:tc>
          <w:tcPr>
            <w:tcW w:w="2977" w:type="dxa"/>
            <w:noWrap/>
            <w:vAlign w:val="bottom"/>
            <w:hideMark/>
          </w:tcPr>
          <w:p w14:paraId="77D82022" w14:textId="2C15AE0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Olisthopus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parmatus</w:t>
            </w:r>
            <w:proofErr w:type="spellEnd"/>
          </w:p>
        </w:tc>
        <w:tc>
          <w:tcPr>
            <w:tcW w:w="1276" w:type="dxa"/>
            <w:noWrap/>
            <w:vAlign w:val="bottom"/>
            <w:hideMark/>
          </w:tcPr>
          <w:p w14:paraId="3955B6A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84E14A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819633</w:t>
            </w:r>
          </w:p>
        </w:tc>
        <w:tc>
          <w:tcPr>
            <w:tcW w:w="2835" w:type="dxa"/>
            <w:noWrap/>
            <w:vAlign w:val="bottom"/>
            <w:hideMark/>
          </w:tcPr>
          <w:p w14:paraId="567AB2D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F5CF885" w14:textId="77777777" w:rsidTr="0081088C">
        <w:trPr>
          <w:trHeight w:val="290"/>
        </w:trPr>
        <w:tc>
          <w:tcPr>
            <w:tcW w:w="2977" w:type="dxa"/>
            <w:noWrap/>
            <w:vAlign w:val="bottom"/>
            <w:hideMark/>
          </w:tcPr>
          <w:p w14:paraId="7634B4CE" w14:textId="1C755631"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Olisthopus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parmatus</w:t>
            </w:r>
            <w:proofErr w:type="spellEnd"/>
          </w:p>
        </w:tc>
        <w:tc>
          <w:tcPr>
            <w:tcW w:w="1276" w:type="dxa"/>
            <w:noWrap/>
            <w:vAlign w:val="bottom"/>
            <w:hideMark/>
          </w:tcPr>
          <w:p w14:paraId="5F093E8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0B1302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672763</w:t>
            </w:r>
          </w:p>
        </w:tc>
        <w:tc>
          <w:tcPr>
            <w:tcW w:w="2835" w:type="dxa"/>
            <w:noWrap/>
            <w:vAlign w:val="bottom"/>
            <w:hideMark/>
          </w:tcPr>
          <w:p w14:paraId="2890A02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4FD29CE" w14:textId="77777777" w:rsidTr="0081088C">
        <w:trPr>
          <w:trHeight w:val="290"/>
        </w:trPr>
        <w:tc>
          <w:tcPr>
            <w:tcW w:w="2977" w:type="dxa"/>
            <w:noWrap/>
            <w:vAlign w:val="bottom"/>
            <w:hideMark/>
          </w:tcPr>
          <w:p w14:paraId="3CB6F16D" w14:textId="0D46DE7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Olisthopus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parmatus</w:t>
            </w:r>
            <w:proofErr w:type="spellEnd"/>
          </w:p>
        </w:tc>
        <w:tc>
          <w:tcPr>
            <w:tcW w:w="1276" w:type="dxa"/>
            <w:noWrap/>
            <w:vAlign w:val="bottom"/>
            <w:hideMark/>
          </w:tcPr>
          <w:p w14:paraId="5158C25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524FC2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672759</w:t>
            </w:r>
          </w:p>
        </w:tc>
        <w:tc>
          <w:tcPr>
            <w:tcW w:w="2835" w:type="dxa"/>
            <w:noWrap/>
            <w:vAlign w:val="bottom"/>
            <w:hideMark/>
          </w:tcPr>
          <w:p w14:paraId="06E9DE2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D72B0E5" w14:textId="77777777" w:rsidTr="0081088C">
        <w:trPr>
          <w:trHeight w:val="290"/>
        </w:trPr>
        <w:tc>
          <w:tcPr>
            <w:tcW w:w="2977" w:type="dxa"/>
            <w:noWrap/>
            <w:vAlign w:val="bottom"/>
            <w:hideMark/>
          </w:tcPr>
          <w:p w14:paraId="0F39AC4A" w14:textId="710D6BB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Olisthopus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parmatus</w:t>
            </w:r>
            <w:proofErr w:type="spellEnd"/>
          </w:p>
        </w:tc>
        <w:tc>
          <w:tcPr>
            <w:tcW w:w="1276" w:type="dxa"/>
            <w:noWrap/>
            <w:vAlign w:val="bottom"/>
            <w:hideMark/>
          </w:tcPr>
          <w:p w14:paraId="32934E4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82FBB6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672760</w:t>
            </w:r>
          </w:p>
        </w:tc>
        <w:tc>
          <w:tcPr>
            <w:tcW w:w="2835" w:type="dxa"/>
            <w:noWrap/>
            <w:vAlign w:val="bottom"/>
            <w:hideMark/>
          </w:tcPr>
          <w:p w14:paraId="3A348F8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07AD939" w14:textId="77777777" w:rsidTr="0081088C">
        <w:trPr>
          <w:trHeight w:val="290"/>
        </w:trPr>
        <w:tc>
          <w:tcPr>
            <w:tcW w:w="2977" w:type="dxa"/>
            <w:noWrap/>
            <w:vAlign w:val="bottom"/>
            <w:hideMark/>
          </w:tcPr>
          <w:p w14:paraId="03F8F0ED" w14:textId="5F6AB59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Patrobus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longicornis</w:t>
            </w:r>
          </w:p>
        </w:tc>
        <w:tc>
          <w:tcPr>
            <w:tcW w:w="1276" w:type="dxa"/>
            <w:noWrap/>
            <w:vAlign w:val="bottom"/>
            <w:hideMark/>
          </w:tcPr>
          <w:p w14:paraId="003F5C4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9C3379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819693</w:t>
            </w:r>
          </w:p>
        </w:tc>
        <w:tc>
          <w:tcPr>
            <w:tcW w:w="2835" w:type="dxa"/>
            <w:noWrap/>
            <w:vAlign w:val="bottom"/>
            <w:hideMark/>
          </w:tcPr>
          <w:p w14:paraId="7138F0C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1DF378E" w14:textId="77777777" w:rsidTr="0081088C">
        <w:trPr>
          <w:trHeight w:val="290"/>
        </w:trPr>
        <w:tc>
          <w:tcPr>
            <w:tcW w:w="2977" w:type="dxa"/>
            <w:noWrap/>
            <w:vAlign w:val="bottom"/>
            <w:hideMark/>
          </w:tcPr>
          <w:p w14:paraId="73EC2935" w14:textId="6B97E2B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45F5DDB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447EBA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819612</w:t>
            </w:r>
          </w:p>
        </w:tc>
        <w:tc>
          <w:tcPr>
            <w:tcW w:w="2835" w:type="dxa"/>
            <w:noWrap/>
            <w:vAlign w:val="bottom"/>
            <w:hideMark/>
          </w:tcPr>
          <w:p w14:paraId="56276F2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F796E65" w14:textId="77777777" w:rsidTr="0081088C">
        <w:trPr>
          <w:trHeight w:val="290"/>
        </w:trPr>
        <w:tc>
          <w:tcPr>
            <w:tcW w:w="2977" w:type="dxa"/>
            <w:noWrap/>
            <w:vAlign w:val="bottom"/>
            <w:hideMark/>
          </w:tcPr>
          <w:p w14:paraId="2B631203" w14:textId="22129C0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12B6C54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8B9D8A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819615</w:t>
            </w:r>
          </w:p>
        </w:tc>
        <w:tc>
          <w:tcPr>
            <w:tcW w:w="2835" w:type="dxa"/>
            <w:noWrap/>
            <w:vAlign w:val="bottom"/>
            <w:hideMark/>
          </w:tcPr>
          <w:p w14:paraId="5CB9658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F32B408" w14:textId="77777777" w:rsidTr="0081088C">
        <w:trPr>
          <w:trHeight w:val="290"/>
        </w:trPr>
        <w:tc>
          <w:tcPr>
            <w:tcW w:w="2977" w:type="dxa"/>
            <w:noWrap/>
            <w:vAlign w:val="bottom"/>
            <w:hideMark/>
          </w:tcPr>
          <w:p w14:paraId="008CFDEC" w14:textId="66F3E7A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3BF6096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8D4410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819618</w:t>
            </w:r>
          </w:p>
        </w:tc>
        <w:tc>
          <w:tcPr>
            <w:tcW w:w="2835" w:type="dxa"/>
            <w:noWrap/>
            <w:vAlign w:val="bottom"/>
            <w:hideMark/>
          </w:tcPr>
          <w:p w14:paraId="31CFE28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6B1C0FB" w14:textId="77777777" w:rsidTr="0081088C">
        <w:trPr>
          <w:trHeight w:val="290"/>
        </w:trPr>
        <w:tc>
          <w:tcPr>
            <w:tcW w:w="2977" w:type="dxa"/>
            <w:noWrap/>
            <w:vAlign w:val="bottom"/>
            <w:hideMark/>
          </w:tcPr>
          <w:p w14:paraId="27315FF7" w14:textId="3F12819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2C3B3E0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7C76E5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819621</w:t>
            </w:r>
          </w:p>
        </w:tc>
        <w:tc>
          <w:tcPr>
            <w:tcW w:w="2835" w:type="dxa"/>
            <w:noWrap/>
            <w:vAlign w:val="bottom"/>
            <w:hideMark/>
          </w:tcPr>
          <w:p w14:paraId="38E079E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A55DF72" w14:textId="77777777" w:rsidTr="0081088C">
        <w:trPr>
          <w:trHeight w:val="290"/>
        </w:trPr>
        <w:tc>
          <w:tcPr>
            <w:tcW w:w="2977" w:type="dxa"/>
            <w:noWrap/>
            <w:vAlign w:val="bottom"/>
            <w:hideMark/>
          </w:tcPr>
          <w:p w14:paraId="3C450EC9" w14:textId="7E8221C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4055184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B920F4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819624</w:t>
            </w:r>
          </w:p>
        </w:tc>
        <w:tc>
          <w:tcPr>
            <w:tcW w:w="2835" w:type="dxa"/>
            <w:noWrap/>
            <w:vAlign w:val="bottom"/>
            <w:hideMark/>
          </w:tcPr>
          <w:p w14:paraId="4D61C1D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44AB72E" w14:textId="77777777" w:rsidTr="0081088C">
        <w:trPr>
          <w:trHeight w:val="290"/>
        </w:trPr>
        <w:tc>
          <w:tcPr>
            <w:tcW w:w="2977" w:type="dxa"/>
            <w:noWrap/>
            <w:vAlign w:val="bottom"/>
            <w:hideMark/>
          </w:tcPr>
          <w:p w14:paraId="0B69F4CE" w14:textId="7586B43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angustatus</w:t>
            </w:r>
            <w:proofErr w:type="spellEnd"/>
          </w:p>
        </w:tc>
        <w:tc>
          <w:tcPr>
            <w:tcW w:w="1276" w:type="dxa"/>
            <w:noWrap/>
            <w:vAlign w:val="bottom"/>
            <w:hideMark/>
          </w:tcPr>
          <w:p w14:paraId="7AE134E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CB6CF3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819627</w:t>
            </w:r>
          </w:p>
        </w:tc>
        <w:tc>
          <w:tcPr>
            <w:tcW w:w="2835" w:type="dxa"/>
            <w:noWrap/>
            <w:vAlign w:val="bottom"/>
            <w:hideMark/>
          </w:tcPr>
          <w:p w14:paraId="7C3765D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8558790" w14:textId="77777777" w:rsidTr="0081088C">
        <w:trPr>
          <w:trHeight w:val="290"/>
        </w:trPr>
        <w:tc>
          <w:tcPr>
            <w:tcW w:w="2977" w:type="dxa"/>
            <w:noWrap/>
            <w:vAlign w:val="bottom"/>
            <w:hideMark/>
          </w:tcPr>
          <w:p w14:paraId="7162440A" w14:textId="2C28BB5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decentis</w:t>
            </w:r>
            <w:proofErr w:type="spellEnd"/>
          </w:p>
        </w:tc>
        <w:tc>
          <w:tcPr>
            <w:tcW w:w="1276" w:type="dxa"/>
            <w:noWrap/>
            <w:vAlign w:val="bottom"/>
            <w:hideMark/>
          </w:tcPr>
          <w:p w14:paraId="61D915D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0289E3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819687</w:t>
            </w:r>
          </w:p>
        </w:tc>
        <w:tc>
          <w:tcPr>
            <w:tcW w:w="2835" w:type="dxa"/>
            <w:noWrap/>
            <w:vAlign w:val="bottom"/>
            <w:hideMark/>
          </w:tcPr>
          <w:p w14:paraId="114AA98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4B54B8B" w14:textId="77777777" w:rsidTr="0081088C">
        <w:trPr>
          <w:trHeight w:val="290"/>
        </w:trPr>
        <w:tc>
          <w:tcPr>
            <w:tcW w:w="2977" w:type="dxa"/>
            <w:noWrap/>
            <w:vAlign w:val="bottom"/>
            <w:hideMark/>
          </w:tcPr>
          <w:p w14:paraId="043E8704" w14:textId="6C77D63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hypolithos</w:t>
            </w:r>
            <w:proofErr w:type="spellEnd"/>
          </w:p>
        </w:tc>
        <w:tc>
          <w:tcPr>
            <w:tcW w:w="1276" w:type="dxa"/>
            <w:noWrap/>
            <w:vAlign w:val="bottom"/>
            <w:hideMark/>
          </w:tcPr>
          <w:p w14:paraId="6DCE66E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24EFD4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819690</w:t>
            </w:r>
          </w:p>
        </w:tc>
        <w:tc>
          <w:tcPr>
            <w:tcW w:w="2835" w:type="dxa"/>
            <w:noWrap/>
            <w:vAlign w:val="bottom"/>
            <w:hideMark/>
          </w:tcPr>
          <w:p w14:paraId="4B57070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97BE8FA" w14:textId="77777777" w:rsidTr="0081088C">
        <w:trPr>
          <w:trHeight w:val="290"/>
        </w:trPr>
        <w:tc>
          <w:tcPr>
            <w:tcW w:w="2977" w:type="dxa"/>
            <w:noWrap/>
            <w:vAlign w:val="bottom"/>
            <w:hideMark/>
          </w:tcPr>
          <w:p w14:paraId="1A1FEF96" w14:textId="72D8B5B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tenuicollis</w:t>
            </w:r>
            <w:proofErr w:type="spellEnd"/>
          </w:p>
        </w:tc>
        <w:tc>
          <w:tcPr>
            <w:tcW w:w="1276" w:type="dxa"/>
            <w:noWrap/>
            <w:vAlign w:val="bottom"/>
            <w:hideMark/>
          </w:tcPr>
          <w:p w14:paraId="56370A0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888CC1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819610</w:t>
            </w:r>
          </w:p>
        </w:tc>
        <w:tc>
          <w:tcPr>
            <w:tcW w:w="2835" w:type="dxa"/>
            <w:noWrap/>
            <w:vAlign w:val="bottom"/>
            <w:hideMark/>
          </w:tcPr>
          <w:p w14:paraId="530B745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199FDAB" w14:textId="77777777" w:rsidTr="0081088C">
        <w:trPr>
          <w:trHeight w:val="290"/>
        </w:trPr>
        <w:tc>
          <w:tcPr>
            <w:tcW w:w="2977" w:type="dxa"/>
            <w:noWrap/>
            <w:vAlign w:val="bottom"/>
            <w:hideMark/>
          </w:tcPr>
          <w:p w14:paraId="21A5ACD1" w14:textId="15C9173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tenuicollis</w:t>
            </w:r>
            <w:proofErr w:type="spellEnd"/>
          </w:p>
        </w:tc>
        <w:tc>
          <w:tcPr>
            <w:tcW w:w="1276" w:type="dxa"/>
            <w:noWrap/>
            <w:vAlign w:val="bottom"/>
            <w:hideMark/>
          </w:tcPr>
          <w:p w14:paraId="6BE39A4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5A2732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819607</w:t>
            </w:r>
          </w:p>
        </w:tc>
        <w:tc>
          <w:tcPr>
            <w:tcW w:w="2835" w:type="dxa"/>
            <w:noWrap/>
            <w:vAlign w:val="bottom"/>
            <w:hideMark/>
          </w:tcPr>
          <w:p w14:paraId="1428859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50CE398" w14:textId="77777777" w:rsidTr="0081088C">
        <w:trPr>
          <w:trHeight w:val="290"/>
        </w:trPr>
        <w:tc>
          <w:tcPr>
            <w:tcW w:w="2977" w:type="dxa"/>
            <w:noWrap/>
            <w:vAlign w:val="bottom"/>
            <w:hideMark/>
          </w:tcPr>
          <w:p w14:paraId="3BA58713" w14:textId="4AF5CCC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tenuicollis</w:t>
            </w:r>
            <w:proofErr w:type="spellEnd"/>
          </w:p>
        </w:tc>
        <w:tc>
          <w:tcPr>
            <w:tcW w:w="1276" w:type="dxa"/>
            <w:noWrap/>
            <w:vAlign w:val="bottom"/>
            <w:hideMark/>
          </w:tcPr>
          <w:p w14:paraId="583BCAC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8DF1D3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819603</w:t>
            </w:r>
          </w:p>
        </w:tc>
        <w:tc>
          <w:tcPr>
            <w:tcW w:w="2835" w:type="dxa"/>
            <w:noWrap/>
            <w:vAlign w:val="bottom"/>
            <w:hideMark/>
          </w:tcPr>
          <w:p w14:paraId="726FC60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9294879" w14:textId="77777777" w:rsidTr="0081088C">
        <w:trPr>
          <w:trHeight w:val="290"/>
        </w:trPr>
        <w:tc>
          <w:tcPr>
            <w:tcW w:w="2977" w:type="dxa"/>
            <w:noWrap/>
            <w:vAlign w:val="bottom"/>
            <w:hideMark/>
          </w:tcPr>
          <w:p w14:paraId="1A840B2C" w14:textId="6A7962C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tenuicollis</w:t>
            </w:r>
            <w:proofErr w:type="spellEnd"/>
          </w:p>
        </w:tc>
        <w:tc>
          <w:tcPr>
            <w:tcW w:w="1276" w:type="dxa"/>
            <w:noWrap/>
            <w:vAlign w:val="bottom"/>
            <w:hideMark/>
          </w:tcPr>
          <w:p w14:paraId="56AD5F5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4305E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819606</w:t>
            </w:r>
          </w:p>
        </w:tc>
        <w:tc>
          <w:tcPr>
            <w:tcW w:w="2835" w:type="dxa"/>
            <w:noWrap/>
            <w:vAlign w:val="bottom"/>
            <w:hideMark/>
          </w:tcPr>
          <w:p w14:paraId="5EA4890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065041F" w14:textId="77777777" w:rsidTr="0081088C">
        <w:trPr>
          <w:trHeight w:val="290"/>
        </w:trPr>
        <w:tc>
          <w:tcPr>
            <w:tcW w:w="2977" w:type="dxa"/>
            <w:noWrap/>
            <w:vAlign w:val="bottom"/>
            <w:hideMark/>
          </w:tcPr>
          <w:p w14:paraId="6FCE4AFB" w14:textId="19BE4B6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Platynus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tenuicollis</w:t>
            </w:r>
            <w:proofErr w:type="spellEnd"/>
          </w:p>
        </w:tc>
        <w:tc>
          <w:tcPr>
            <w:tcW w:w="1276" w:type="dxa"/>
            <w:noWrap/>
            <w:vAlign w:val="bottom"/>
            <w:hideMark/>
          </w:tcPr>
          <w:p w14:paraId="581F772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A2A98F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819609</w:t>
            </w:r>
          </w:p>
        </w:tc>
        <w:tc>
          <w:tcPr>
            <w:tcW w:w="2835" w:type="dxa"/>
            <w:noWrap/>
            <w:vAlign w:val="bottom"/>
            <w:hideMark/>
          </w:tcPr>
          <w:p w14:paraId="5F3A088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6E558DA" w14:textId="77777777" w:rsidTr="0081088C">
        <w:trPr>
          <w:trHeight w:val="290"/>
        </w:trPr>
        <w:tc>
          <w:tcPr>
            <w:tcW w:w="2977" w:type="dxa"/>
            <w:noWrap/>
            <w:vAlign w:val="bottom"/>
            <w:hideMark/>
          </w:tcPr>
          <w:p w14:paraId="4E5BE922" w14:textId="3222B56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Pseudamara</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arenaria</w:t>
            </w:r>
          </w:p>
        </w:tc>
        <w:tc>
          <w:tcPr>
            <w:tcW w:w="1276" w:type="dxa"/>
            <w:noWrap/>
            <w:vAlign w:val="bottom"/>
            <w:hideMark/>
          </w:tcPr>
          <w:p w14:paraId="370BAF5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6519AD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819605</w:t>
            </w:r>
          </w:p>
        </w:tc>
        <w:tc>
          <w:tcPr>
            <w:tcW w:w="2835" w:type="dxa"/>
            <w:noWrap/>
            <w:vAlign w:val="bottom"/>
            <w:hideMark/>
          </w:tcPr>
          <w:p w14:paraId="13ADA02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7C83D23" w14:textId="77777777" w:rsidTr="0081088C">
        <w:trPr>
          <w:trHeight w:val="290"/>
        </w:trPr>
        <w:tc>
          <w:tcPr>
            <w:tcW w:w="2977" w:type="dxa"/>
            <w:noWrap/>
            <w:vAlign w:val="bottom"/>
            <w:hideMark/>
          </w:tcPr>
          <w:p w14:paraId="278E5985" w14:textId="268BB9F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Pseudamara</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arenaria</w:t>
            </w:r>
          </w:p>
        </w:tc>
        <w:tc>
          <w:tcPr>
            <w:tcW w:w="1276" w:type="dxa"/>
            <w:noWrap/>
            <w:vAlign w:val="bottom"/>
            <w:hideMark/>
          </w:tcPr>
          <w:p w14:paraId="1B0D113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F5B4DC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671695</w:t>
            </w:r>
          </w:p>
        </w:tc>
        <w:tc>
          <w:tcPr>
            <w:tcW w:w="2835" w:type="dxa"/>
            <w:noWrap/>
            <w:vAlign w:val="bottom"/>
            <w:hideMark/>
          </w:tcPr>
          <w:p w14:paraId="4CC334A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B1920B9" w14:textId="77777777" w:rsidTr="0081088C">
        <w:trPr>
          <w:trHeight w:val="290"/>
        </w:trPr>
        <w:tc>
          <w:tcPr>
            <w:tcW w:w="2977" w:type="dxa"/>
            <w:noWrap/>
            <w:vAlign w:val="bottom"/>
            <w:hideMark/>
          </w:tcPr>
          <w:p w14:paraId="57DE70AF" w14:textId="2AFCA48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0B95C4E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BB0089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819749</w:t>
            </w:r>
          </w:p>
        </w:tc>
        <w:tc>
          <w:tcPr>
            <w:tcW w:w="2835" w:type="dxa"/>
            <w:noWrap/>
            <w:vAlign w:val="bottom"/>
            <w:hideMark/>
          </w:tcPr>
          <w:p w14:paraId="7B4682E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DC7C1B3" w14:textId="77777777" w:rsidTr="0081088C">
        <w:trPr>
          <w:trHeight w:val="290"/>
        </w:trPr>
        <w:tc>
          <w:tcPr>
            <w:tcW w:w="2977" w:type="dxa"/>
            <w:noWrap/>
            <w:vAlign w:val="bottom"/>
            <w:hideMark/>
          </w:tcPr>
          <w:p w14:paraId="6E09519D" w14:textId="01A9EB9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768CF04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7EA40D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819759</w:t>
            </w:r>
          </w:p>
        </w:tc>
        <w:tc>
          <w:tcPr>
            <w:tcW w:w="2835" w:type="dxa"/>
            <w:noWrap/>
            <w:vAlign w:val="bottom"/>
            <w:hideMark/>
          </w:tcPr>
          <w:p w14:paraId="10C62D6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CF15D81" w14:textId="77777777" w:rsidTr="0081088C">
        <w:trPr>
          <w:trHeight w:val="290"/>
        </w:trPr>
        <w:tc>
          <w:tcPr>
            <w:tcW w:w="2977" w:type="dxa"/>
            <w:noWrap/>
            <w:vAlign w:val="bottom"/>
            <w:hideMark/>
          </w:tcPr>
          <w:p w14:paraId="135EB33E" w14:textId="78AC8B1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330F026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1DB073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819769</w:t>
            </w:r>
          </w:p>
        </w:tc>
        <w:tc>
          <w:tcPr>
            <w:tcW w:w="2835" w:type="dxa"/>
            <w:noWrap/>
            <w:vAlign w:val="bottom"/>
            <w:hideMark/>
          </w:tcPr>
          <w:p w14:paraId="2AAFFFB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F017E81" w14:textId="77777777" w:rsidTr="0081088C">
        <w:trPr>
          <w:trHeight w:val="290"/>
        </w:trPr>
        <w:tc>
          <w:tcPr>
            <w:tcW w:w="2977" w:type="dxa"/>
            <w:noWrap/>
            <w:vAlign w:val="bottom"/>
            <w:hideMark/>
          </w:tcPr>
          <w:p w14:paraId="129CF1C9" w14:textId="1D21839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29F4704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1843FD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819750</w:t>
            </w:r>
          </w:p>
        </w:tc>
        <w:tc>
          <w:tcPr>
            <w:tcW w:w="2835" w:type="dxa"/>
            <w:noWrap/>
            <w:vAlign w:val="bottom"/>
            <w:hideMark/>
          </w:tcPr>
          <w:p w14:paraId="6991F21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6BE0E02" w14:textId="77777777" w:rsidTr="0081088C">
        <w:trPr>
          <w:trHeight w:val="290"/>
        </w:trPr>
        <w:tc>
          <w:tcPr>
            <w:tcW w:w="2977" w:type="dxa"/>
            <w:noWrap/>
            <w:vAlign w:val="bottom"/>
            <w:hideMark/>
          </w:tcPr>
          <w:p w14:paraId="175ED10A" w14:textId="1D4BEDD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2B862CA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56AAE3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819760</w:t>
            </w:r>
          </w:p>
        </w:tc>
        <w:tc>
          <w:tcPr>
            <w:tcW w:w="2835" w:type="dxa"/>
            <w:noWrap/>
            <w:vAlign w:val="bottom"/>
            <w:hideMark/>
          </w:tcPr>
          <w:p w14:paraId="78AB829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17355A3" w14:textId="77777777" w:rsidTr="0081088C">
        <w:trPr>
          <w:trHeight w:val="290"/>
        </w:trPr>
        <w:tc>
          <w:tcPr>
            <w:tcW w:w="2977" w:type="dxa"/>
            <w:noWrap/>
            <w:vAlign w:val="bottom"/>
            <w:hideMark/>
          </w:tcPr>
          <w:p w14:paraId="242C4842" w14:textId="030726A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adoxus</w:t>
            </w:r>
            <w:proofErr w:type="spellEnd"/>
          </w:p>
        </w:tc>
        <w:tc>
          <w:tcPr>
            <w:tcW w:w="1276" w:type="dxa"/>
            <w:noWrap/>
            <w:vAlign w:val="bottom"/>
            <w:hideMark/>
          </w:tcPr>
          <w:p w14:paraId="51DCC42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D5EAEA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819770</w:t>
            </w:r>
          </w:p>
        </w:tc>
        <w:tc>
          <w:tcPr>
            <w:tcW w:w="2835" w:type="dxa"/>
            <w:noWrap/>
            <w:vAlign w:val="bottom"/>
            <w:hideMark/>
          </w:tcPr>
          <w:p w14:paraId="545F921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A78A3F0" w14:textId="77777777" w:rsidTr="0081088C">
        <w:trPr>
          <w:trHeight w:val="290"/>
        </w:trPr>
        <w:tc>
          <w:tcPr>
            <w:tcW w:w="2977" w:type="dxa"/>
            <w:noWrap/>
            <w:vAlign w:val="bottom"/>
            <w:hideMark/>
          </w:tcPr>
          <w:p w14:paraId="70A948A5" w14:textId="3CD0042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atratus</w:t>
            </w:r>
          </w:p>
        </w:tc>
        <w:tc>
          <w:tcPr>
            <w:tcW w:w="1276" w:type="dxa"/>
            <w:noWrap/>
            <w:vAlign w:val="bottom"/>
            <w:hideMark/>
          </w:tcPr>
          <w:p w14:paraId="2954DAA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755041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819735</w:t>
            </w:r>
          </w:p>
        </w:tc>
        <w:tc>
          <w:tcPr>
            <w:tcW w:w="2835" w:type="dxa"/>
            <w:noWrap/>
            <w:vAlign w:val="bottom"/>
            <w:hideMark/>
          </w:tcPr>
          <w:p w14:paraId="538BEFB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BDF1ED5" w14:textId="77777777" w:rsidTr="0081088C">
        <w:trPr>
          <w:trHeight w:val="290"/>
        </w:trPr>
        <w:tc>
          <w:tcPr>
            <w:tcW w:w="2977" w:type="dxa"/>
            <w:noWrap/>
            <w:vAlign w:val="bottom"/>
            <w:hideMark/>
          </w:tcPr>
          <w:p w14:paraId="41360135" w14:textId="060966B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atratus</w:t>
            </w:r>
          </w:p>
        </w:tc>
        <w:tc>
          <w:tcPr>
            <w:tcW w:w="1276" w:type="dxa"/>
            <w:noWrap/>
            <w:vAlign w:val="bottom"/>
            <w:hideMark/>
          </w:tcPr>
          <w:p w14:paraId="4FD931F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A5F615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819736</w:t>
            </w:r>
          </w:p>
        </w:tc>
        <w:tc>
          <w:tcPr>
            <w:tcW w:w="2835" w:type="dxa"/>
            <w:noWrap/>
            <w:vAlign w:val="bottom"/>
            <w:hideMark/>
          </w:tcPr>
          <w:p w14:paraId="1825594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B01C8C6" w14:textId="77777777" w:rsidTr="0081088C">
        <w:trPr>
          <w:trHeight w:val="290"/>
        </w:trPr>
        <w:tc>
          <w:tcPr>
            <w:tcW w:w="2977" w:type="dxa"/>
            <w:noWrap/>
            <w:vAlign w:val="bottom"/>
            <w:hideMark/>
          </w:tcPr>
          <w:p w14:paraId="69AEBEFF" w14:textId="30CF529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6FE232F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3C966D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819751</w:t>
            </w:r>
          </w:p>
        </w:tc>
        <w:tc>
          <w:tcPr>
            <w:tcW w:w="2835" w:type="dxa"/>
            <w:noWrap/>
            <w:vAlign w:val="bottom"/>
            <w:hideMark/>
          </w:tcPr>
          <w:p w14:paraId="707B734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1EC215F" w14:textId="77777777" w:rsidTr="0081088C">
        <w:trPr>
          <w:trHeight w:val="290"/>
        </w:trPr>
        <w:tc>
          <w:tcPr>
            <w:tcW w:w="2977" w:type="dxa"/>
            <w:noWrap/>
            <w:vAlign w:val="bottom"/>
            <w:hideMark/>
          </w:tcPr>
          <w:p w14:paraId="1E804274" w14:textId="20E41CB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39820C8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D28175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819761</w:t>
            </w:r>
          </w:p>
        </w:tc>
        <w:tc>
          <w:tcPr>
            <w:tcW w:w="2835" w:type="dxa"/>
            <w:noWrap/>
            <w:vAlign w:val="bottom"/>
            <w:hideMark/>
          </w:tcPr>
          <w:p w14:paraId="1615806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D5782F8" w14:textId="77777777" w:rsidTr="0081088C">
        <w:trPr>
          <w:trHeight w:val="290"/>
        </w:trPr>
        <w:tc>
          <w:tcPr>
            <w:tcW w:w="2977" w:type="dxa"/>
            <w:noWrap/>
            <w:vAlign w:val="bottom"/>
            <w:hideMark/>
          </w:tcPr>
          <w:p w14:paraId="6AC9228F" w14:textId="374BA23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413FBB1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4FA286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819771</w:t>
            </w:r>
          </w:p>
        </w:tc>
        <w:tc>
          <w:tcPr>
            <w:tcW w:w="2835" w:type="dxa"/>
            <w:noWrap/>
            <w:vAlign w:val="bottom"/>
            <w:hideMark/>
          </w:tcPr>
          <w:p w14:paraId="4BED656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91BA975" w14:textId="77777777" w:rsidTr="0081088C">
        <w:trPr>
          <w:trHeight w:val="290"/>
        </w:trPr>
        <w:tc>
          <w:tcPr>
            <w:tcW w:w="2977" w:type="dxa"/>
            <w:noWrap/>
            <w:vAlign w:val="bottom"/>
            <w:hideMark/>
          </w:tcPr>
          <w:p w14:paraId="51485589" w14:textId="086B389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5F0642E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E41ABD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819752</w:t>
            </w:r>
          </w:p>
        </w:tc>
        <w:tc>
          <w:tcPr>
            <w:tcW w:w="2835" w:type="dxa"/>
            <w:noWrap/>
            <w:vAlign w:val="bottom"/>
            <w:hideMark/>
          </w:tcPr>
          <w:p w14:paraId="0869ACE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6E0BF98" w14:textId="77777777" w:rsidTr="0081088C">
        <w:trPr>
          <w:trHeight w:val="290"/>
        </w:trPr>
        <w:tc>
          <w:tcPr>
            <w:tcW w:w="2977" w:type="dxa"/>
            <w:noWrap/>
            <w:vAlign w:val="bottom"/>
            <w:hideMark/>
          </w:tcPr>
          <w:p w14:paraId="1540D189" w14:textId="2B1D115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72B33B0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0ED4A1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819762</w:t>
            </w:r>
          </w:p>
        </w:tc>
        <w:tc>
          <w:tcPr>
            <w:tcW w:w="2835" w:type="dxa"/>
            <w:noWrap/>
            <w:vAlign w:val="bottom"/>
            <w:hideMark/>
          </w:tcPr>
          <w:p w14:paraId="0A407BF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7C02B54" w14:textId="77777777" w:rsidTr="0081088C">
        <w:trPr>
          <w:trHeight w:val="290"/>
        </w:trPr>
        <w:tc>
          <w:tcPr>
            <w:tcW w:w="2977" w:type="dxa"/>
            <w:noWrap/>
            <w:vAlign w:val="bottom"/>
            <w:hideMark/>
          </w:tcPr>
          <w:p w14:paraId="572316A4" w14:textId="4B23653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coracinus</w:t>
            </w:r>
            <w:proofErr w:type="spellEnd"/>
          </w:p>
        </w:tc>
        <w:tc>
          <w:tcPr>
            <w:tcW w:w="1276" w:type="dxa"/>
            <w:noWrap/>
            <w:vAlign w:val="bottom"/>
            <w:hideMark/>
          </w:tcPr>
          <w:p w14:paraId="7828650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0B9648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819772</w:t>
            </w:r>
          </w:p>
        </w:tc>
        <w:tc>
          <w:tcPr>
            <w:tcW w:w="2835" w:type="dxa"/>
            <w:noWrap/>
            <w:vAlign w:val="bottom"/>
            <w:hideMark/>
          </w:tcPr>
          <w:p w14:paraId="2352BA4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B8AEE00" w14:textId="77777777" w:rsidTr="0081088C">
        <w:trPr>
          <w:trHeight w:val="290"/>
        </w:trPr>
        <w:tc>
          <w:tcPr>
            <w:tcW w:w="2977" w:type="dxa"/>
            <w:noWrap/>
            <w:vAlign w:val="bottom"/>
            <w:hideMark/>
          </w:tcPr>
          <w:p w14:paraId="624AF594" w14:textId="320AD9C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corvinus</w:t>
            </w:r>
            <w:proofErr w:type="spellEnd"/>
          </w:p>
        </w:tc>
        <w:tc>
          <w:tcPr>
            <w:tcW w:w="1276" w:type="dxa"/>
            <w:noWrap/>
            <w:vAlign w:val="bottom"/>
            <w:hideMark/>
          </w:tcPr>
          <w:p w14:paraId="70BC143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A607FE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671808</w:t>
            </w:r>
          </w:p>
        </w:tc>
        <w:tc>
          <w:tcPr>
            <w:tcW w:w="2835" w:type="dxa"/>
            <w:noWrap/>
            <w:vAlign w:val="bottom"/>
            <w:hideMark/>
          </w:tcPr>
          <w:p w14:paraId="6318DAB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22C1BA1" w14:textId="77777777" w:rsidTr="0081088C">
        <w:trPr>
          <w:trHeight w:val="290"/>
        </w:trPr>
        <w:tc>
          <w:tcPr>
            <w:tcW w:w="2977" w:type="dxa"/>
            <w:noWrap/>
            <w:vAlign w:val="bottom"/>
            <w:hideMark/>
          </w:tcPr>
          <w:p w14:paraId="2BD96233" w14:textId="309DF7A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corvinus</w:t>
            </w:r>
            <w:proofErr w:type="spellEnd"/>
          </w:p>
        </w:tc>
        <w:tc>
          <w:tcPr>
            <w:tcW w:w="1276" w:type="dxa"/>
            <w:noWrap/>
            <w:vAlign w:val="bottom"/>
            <w:hideMark/>
          </w:tcPr>
          <w:p w14:paraId="4D98FD1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1324EE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671807</w:t>
            </w:r>
          </w:p>
        </w:tc>
        <w:tc>
          <w:tcPr>
            <w:tcW w:w="2835" w:type="dxa"/>
            <w:noWrap/>
            <w:vAlign w:val="bottom"/>
            <w:hideMark/>
          </w:tcPr>
          <w:p w14:paraId="0209847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50CC61F" w14:textId="77777777" w:rsidTr="0081088C">
        <w:trPr>
          <w:trHeight w:val="290"/>
        </w:trPr>
        <w:tc>
          <w:tcPr>
            <w:tcW w:w="2977" w:type="dxa"/>
            <w:noWrap/>
            <w:vAlign w:val="bottom"/>
            <w:hideMark/>
          </w:tcPr>
          <w:p w14:paraId="312CD6A0" w14:textId="0E52EC2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corvinus</w:t>
            </w:r>
            <w:proofErr w:type="spellEnd"/>
          </w:p>
        </w:tc>
        <w:tc>
          <w:tcPr>
            <w:tcW w:w="1276" w:type="dxa"/>
            <w:noWrap/>
            <w:vAlign w:val="bottom"/>
            <w:hideMark/>
          </w:tcPr>
          <w:p w14:paraId="20328F4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EAF070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671809</w:t>
            </w:r>
          </w:p>
        </w:tc>
        <w:tc>
          <w:tcPr>
            <w:tcW w:w="2835" w:type="dxa"/>
            <w:noWrap/>
            <w:vAlign w:val="bottom"/>
            <w:hideMark/>
          </w:tcPr>
          <w:p w14:paraId="2BAE9EB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3CFA80C" w14:textId="77777777" w:rsidTr="0081088C">
        <w:trPr>
          <w:trHeight w:val="290"/>
        </w:trPr>
        <w:tc>
          <w:tcPr>
            <w:tcW w:w="2977" w:type="dxa"/>
            <w:noWrap/>
            <w:vAlign w:val="bottom"/>
            <w:hideMark/>
          </w:tcPr>
          <w:p w14:paraId="36199111" w14:textId="38BF45F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corvinus</w:t>
            </w:r>
            <w:proofErr w:type="spellEnd"/>
          </w:p>
        </w:tc>
        <w:tc>
          <w:tcPr>
            <w:tcW w:w="1276" w:type="dxa"/>
            <w:noWrap/>
            <w:vAlign w:val="bottom"/>
            <w:hideMark/>
          </w:tcPr>
          <w:p w14:paraId="0DDF120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1C3F3C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671810</w:t>
            </w:r>
          </w:p>
        </w:tc>
        <w:tc>
          <w:tcPr>
            <w:tcW w:w="2835" w:type="dxa"/>
            <w:noWrap/>
            <w:vAlign w:val="bottom"/>
            <w:hideMark/>
          </w:tcPr>
          <w:p w14:paraId="156D0E7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B0D6E92" w14:textId="77777777" w:rsidTr="0081088C">
        <w:trPr>
          <w:trHeight w:val="290"/>
        </w:trPr>
        <w:tc>
          <w:tcPr>
            <w:tcW w:w="2977" w:type="dxa"/>
            <w:noWrap/>
            <w:vAlign w:val="bottom"/>
            <w:hideMark/>
          </w:tcPr>
          <w:p w14:paraId="206E812B" w14:textId="072DDF9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diligendus</w:t>
            </w:r>
            <w:proofErr w:type="spellEnd"/>
          </w:p>
        </w:tc>
        <w:tc>
          <w:tcPr>
            <w:tcW w:w="1276" w:type="dxa"/>
            <w:noWrap/>
            <w:vAlign w:val="bottom"/>
            <w:hideMark/>
          </w:tcPr>
          <w:p w14:paraId="4A5E19E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71561A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819781</w:t>
            </w:r>
          </w:p>
        </w:tc>
        <w:tc>
          <w:tcPr>
            <w:tcW w:w="2835" w:type="dxa"/>
            <w:noWrap/>
            <w:vAlign w:val="bottom"/>
            <w:hideMark/>
          </w:tcPr>
          <w:p w14:paraId="2A4F30B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A0881BB" w14:textId="77777777" w:rsidTr="0081088C">
        <w:trPr>
          <w:trHeight w:val="290"/>
        </w:trPr>
        <w:tc>
          <w:tcPr>
            <w:tcW w:w="2977" w:type="dxa"/>
            <w:noWrap/>
            <w:vAlign w:val="bottom"/>
            <w:hideMark/>
          </w:tcPr>
          <w:p w14:paraId="0D579B74" w14:textId="3ADFCD0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hamiltoni</w:t>
            </w:r>
          </w:p>
        </w:tc>
        <w:tc>
          <w:tcPr>
            <w:tcW w:w="1276" w:type="dxa"/>
            <w:noWrap/>
            <w:vAlign w:val="bottom"/>
            <w:hideMark/>
          </w:tcPr>
          <w:p w14:paraId="74F35E6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7793DC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819779</w:t>
            </w:r>
          </w:p>
        </w:tc>
        <w:tc>
          <w:tcPr>
            <w:tcW w:w="2835" w:type="dxa"/>
            <w:noWrap/>
            <w:vAlign w:val="bottom"/>
            <w:hideMark/>
          </w:tcPr>
          <w:p w14:paraId="4144DE1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9E97A9A" w14:textId="77777777" w:rsidTr="0081088C">
        <w:trPr>
          <w:trHeight w:val="290"/>
        </w:trPr>
        <w:tc>
          <w:tcPr>
            <w:tcW w:w="2977" w:type="dxa"/>
            <w:noWrap/>
            <w:vAlign w:val="bottom"/>
            <w:hideMark/>
          </w:tcPr>
          <w:p w14:paraId="03659BF5" w14:textId="3FEABF1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6C1CC23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654C63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819682</w:t>
            </w:r>
          </w:p>
        </w:tc>
        <w:tc>
          <w:tcPr>
            <w:tcW w:w="2835" w:type="dxa"/>
            <w:noWrap/>
            <w:vAlign w:val="bottom"/>
            <w:hideMark/>
          </w:tcPr>
          <w:p w14:paraId="1D4562B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6EAD927" w14:textId="77777777" w:rsidTr="0081088C">
        <w:trPr>
          <w:trHeight w:val="290"/>
        </w:trPr>
        <w:tc>
          <w:tcPr>
            <w:tcW w:w="2977" w:type="dxa"/>
            <w:noWrap/>
            <w:vAlign w:val="bottom"/>
            <w:hideMark/>
          </w:tcPr>
          <w:p w14:paraId="5D11112D" w14:textId="53B5F23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lastRenderedPageBreak/>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72CCE42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958BEB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819679</w:t>
            </w:r>
          </w:p>
        </w:tc>
        <w:tc>
          <w:tcPr>
            <w:tcW w:w="2835" w:type="dxa"/>
            <w:noWrap/>
            <w:vAlign w:val="bottom"/>
            <w:hideMark/>
          </w:tcPr>
          <w:p w14:paraId="1C98A47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DD6C246" w14:textId="77777777" w:rsidTr="0081088C">
        <w:trPr>
          <w:trHeight w:val="290"/>
        </w:trPr>
        <w:tc>
          <w:tcPr>
            <w:tcW w:w="2977" w:type="dxa"/>
            <w:noWrap/>
            <w:vAlign w:val="bottom"/>
            <w:hideMark/>
          </w:tcPr>
          <w:p w14:paraId="1A99782C" w14:textId="56B25B1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0CA4030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B14211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819676</w:t>
            </w:r>
          </w:p>
        </w:tc>
        <w:tc>
          <w:tcPr>
            <w:tcW w:w="2835" w:type="dxa"/>
            <w:noWrap/>
            <w:vAlign w:val="bottom"/>
            <w:hideMark/>
          </w:tcPr>
          <w:p w14:paraId="1E46667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B4666D9" w14:textId="77777777" w:rsidTr="0081088C">
        <w:trPr>
          <w:trHeight w:val="290"/>
        </w:trPr>
        <w:tc>
          <w:tcPr>
            <w:tcW w:w="2977" w:type="dxa"/>
            <w:noWrap/>
            <w:vAlign w:val="bottom"/>
            <w:hideMark/>
          </w:tcPr>
          <w:p w14:paraId="02E7AA63" w14:textId="6E3B65B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0C8038D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E121FC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819673</w:t>
            </w:r>
          </w:p>
        </w:tc>
        <w:tc>
          <w:tcPr>
            <w:tcW w:w="2835" w:type="dxa"/>
            <w:noWrap/>
            <w:vAlign w:val="bottom"/>
            <w:hideMark/>
          </w:tcPr>
          <w:p w14:paraId="085AB7B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45BC557" w14:textId="77777777" w:rsidTr="0081088C">
        <w:trPr>
          <w:trHeight w:val="290"/>
        </w:trPr>
        <w:tc>
          <w:tcPr>
            <w:tcW w:w="2977" w:type="dxa"/>
            <w:noWrap/>
            <w:vAlign w:val="bottom"/>
            <w:hideMark/>
          </w:tcPr>
          <w:p w14:paraId="76E4449E" w14:textId="57FB3BC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2E29694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5B8C56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819670</w:t>
            </w:r>
          </w:p>
        </w:tc>
        <w:tc>
          <w:tcPr>
            <w:tcW w:w="2835" w:type="dxa"/>
            <w:noWrap/>
            <w:vAlign w:val="bottom"/>
            <w:hideMark/>
          </w:tcPr>
          <w:p w14:paraId="1C79B68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BB4AEC2" w14:textId="77777777" w:rsidTr="0081088C">
        <w:trPr>
          <w:trHeight w:val="290"/>
        </w:trPr>
        <w:tc>
          <w:tcPr>
            <w:tcW w:w="2977" w:type="dxa"/>
            <w:noWrap/>
            <w:vAlign w:val="bottom"/>
            <w:hideMark/>
          </w:tcPr>
          <w:p w14:paraId="4FAE56D9" w14:textId="7FA96DF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lachrymosus</w:t>
            </w:r>
            <w:proofErr w:type="spellEnd"/>
          </w:p>
        </w:tc>
        <w:tc>
          <w:tcPr>
            <w:tcW w:w="1276" w:type="dxa"/>
            <w:noWrap/>
            <w:vAlign w:val="bottom"/>
            <w:hideMark/>
          </w:tcPr>
          <w:p w14:paraId="6E469E2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62EC19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819667</w:t>
            </w:r>
          </w:p>
        </w:tc>
        <w:tc>
          <w:tcPr>
            <w:tcW w:w="2835" w:type="dxa"/>
            <w:noWrap/>
            <w:vAlign w:val="bottom"/>
            <w:hideMark/>
          </w:tcPr>
          <w:p w14:paraId="6AC4D1E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FAA6361" w14:textId="77777777" w:rsidTr="0081088C">
        <w:trPr>
          <w:trHeight w:val="290"/>
        </w:trPr>
        <w:tc>
          <w:tcPr>
            <w:tcW w:w="2977" w:type="dxa"/>
            <w:noWrap/>
            <w:vAlign w:val="bottom"/>
            <w:hideMark/>
          </w:tcPr>
          <w:p w14:paraId="7DA1126D" w14:textId="707D5A6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melanarius</w:t>
            </w:r>
            <w:proofErr w:type="spellEnd"/>
          </w:p>
        </w:tc>
        <w:tc>
          <w:tcPr>
            <w:tcW w:w="1276" w:type="dxa"/>
            <w:noWrap/>
            <w:vAlign w:val="bottom"/>
            <w:hideMark/>
          </w:tcPr>
          <w:p w14:paraId="274CEA8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CCD9AC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522968</w:t>
            </w:r>
          </w:p>
        </w:tc>
        <w:tc>
          <w:tcPr>
            <w:tcW w:w="2835" w:type="dxa"/>
            <w:noWrap/>
            <w:vAlign w:val="bottom"/>
            <w:hideMark/>
          </w:tcPr>
          <w:p w14:paraId="06B883F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43C79D54" w14:textId="77777777" w:rsidTr="0081088C">
        <w:trPr>
          <w:trHeight w:val="290"/>
        </w:trPr>
        <w:tc>
          <w:tcPr>
            <w:tcW w:w="2977" w:type="dxa"/>
            <w:noWrap/>
            <w:vAlign w:val="bottom"/>
            <w:hideMark/>
          </w:tcPr>
          <w:p w14:paraId="76B36E3B" w14:textId="46BE85D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melanarius</w:t>
            </w:r>
            <w:proofErr w:type="spellEnd"/>
          </w:p>
        </w:tc>
        <w:tc>
          <w:tcPr>
            <w:tcW w:w="1276" w:type="dxa"/>
            <w:noWrap/>
            <w:vAlign w:val="bottom"/>
            <w:hideMark/>
          </w:tcPr>
          <w:p w14:paraId="5C98C02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B104F3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522969</w:t>
            </w:r>
          </w:p>
        </w:tc>
        <w:tc>
          <w:tcPr>
            <w:tcW w:w="2835" w:type="dxa"/>
            <w:noWrap/>
            <w:vAlign w:val="bottom"/>
            <w:hideMark/>
          </w:tcPr>
          <w:p w14:paraId="6BBCC46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137EF64E" w14:textId="77777777" w:rsidTr="0081088C">
        <w:trPr>
          <w:trHeight w:val="290"/>
        </w:trPr>
        <w:tc>
          <w:tcPr>
            <w:tcW w:w="2977" w:type="dxa"/>
            <w:noWrap/>
            <w:vAlign w:val="bottom"/>
            <w:hideMark/>
          </w:tcPr>
          <w:p w14:paraId="5BEB675F" w14:textId="37B8F7B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melanarius</w:t>
            </w:r>
            <w:proofErr w:type="spellEnd"/>
          </w:p>
        </w:tc>
        <w:tc>
          <w:tcPr>
            <w:tcW w:w="1276" w:type="dxa"/>
            <w:noWrap/>
            <w:vAlign w:val="bottom"/>
            <w:hideMark/>
          </w:tcPr>
          <w:p w14:paraId="70E988C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A30BE9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668451</w:t>
            </w:r>
          </w:p>
        </w:tc>
        <w:tc>
          <w:tcPr>
            <w:tcW w:w="2835" w:type="dxa"/>
            <w:noWrap/>
            <w:vAlign w:val="bottom"/>
            <w:hideMark/>
          </w:tcPr>
          <w:p w14:paraId="4B0B81C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B54AC2A" w14:textId="77777777" w:rsidTr="0081088C">
        <w:trPr>
          <w:trHeight w:val="290"/>
        </w:trPr>
        <w:tc>
          <w:tcPr>
            <w:tcW w:w="2977" w:type="dxa"/>
            <w:noWrap/>
            <w:vAlign w:val="bottom"/>
            <w:hideMark/>
          </w:tcPr>
          <w:p w14:paraId="08BBD299" w14:textId="013C457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melanarius</w:t>
            </w:r>
            <w:proofErr w:type="spellEnd"/>
          </w:p>
        </w:tc>
        <w:tc>
          <w:tcPr>
            <w:tcW w:w="1276" w:type="dxa"/>
            <w:noWrap/>
            <w:vAlign w:val="bottom"/>
            <w:hideMark/>
          </w:tcPr>
          <w:p w14:paraId="288AFD4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722F0B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740950</w:t>
            </w:r>
          </w:p>
        </w:tc>
        <w:tc>
          <w:tcPr>
            <w:tcW w:w="2835" w:type="dxa"/>
            <w:noWrap/>
            <w:vAlign w:val="bottom"/>
            <w:hideMark/>
          </w:tcPr>
          <w:p w14:paraId="1278B21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Cuyahoga Co. OH</w:t>
            </w:r>
          </w:p>
        </w:tc>
      </w:tr>
      <w:tr w:rsidR="00650D4F" w:rsidRPr="0015036B" w14:paraId="4D2261BB" w14:textId="77777777" w:rsidTr="0081088C">
        <w:trPr>
          <w:trHeight w:val="290"/>
        </w:trPr>
        <w:tc>
          <w:tcPr>
            <w:tcW w:w="2977" w:type="dxa"/>
            <w:noWrap/>
            <w:vAlign w:val="bottom"/>
            <w:hideMark/>
          </w:tcPr>
          <w:p w14:paraId="3A5DAD9C" w14:textId="0F93374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36DA182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7DD923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819737</w:t>
            </w:r>
          </w:p>
        </w:tc>
        <w:tc>
          <w:tcPr>
            <w:tcW w:w="2835" w:type="dxa"/>
            <w:noWrap/>
            <w:vAlign w:val="bottom"/>
            <w:hideMark/>
          </w:tcPr>
          <w:p w14:paraId="3A403AF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9B23946" w14:textId="77777777" w:rsidTr="0081088C">
        <w:trPr>
          <w:trHeight w:val="290"/>
        </w:trPr>
        <w:tc>
          <w:tcPr>
            <w:tcW w:w="2977" w:type="dxa"/>
            <w:noWrap/>
            <w:vAlign w:val="bottom"/>
            <w:hideMark/>
          </w:tcPr>
          <w:p w14:paraId="3B0C1A87" w14:textId="58C03BD1"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5A626D7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D0EE99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819741</w:t>
            </w:r>
          </w:p>
        </w:tc>
        <w:tc>
          <w:tcPr>
            <w:tcW w:w="2835" w:type="dxa"/>
            <w:noWrap/>
            <w:vAlign w:val="bottom"/>
            <w:hideMark/>
          </w:tcPr>
          <w:p w14:paraId="1025156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75DFB17" w14:textId="77777777" w:rsidTr="0081088C">
        <w:trPr>
          <w:trHeight w:val="290"/>
        </w:trPr>
        <w:tc>
          <w:tcPr>
            <w:tcW w:w="2977" w:type="dxa"/>
            <w:noWrap/>
            <w:vAlign w:val="bottom"/>
            <w:hideMark/>
          </w:tcPr>
          <w:p w14:paraId="454C291E" w14:textId="2C76307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15D232F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BF95FF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819745</w:t>
            </w:r>
          </w:p>
        </w:tc>
        <w:tc>
          <w:tcPr>
            <w:tcW w:w="2835" w:type="dxa"/>
            <w:noWrap/>
            <w:vAlign w:val="bottom"/>
            <w:hideMark/>
          </w:tcPr>
          <w:p w14:paraId="68E2FF0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0CECD67" w14:textId="77777777" w:rsidTr="0081088C">
        <w:trPr>
          <w:trHeight w:val="290"/>
        </w:trPr>
        <w:tc>
          <w:tcPr>
            <w:tcW w:w="2977" w:type="dxa"/>
            <w:noWrap/>
            <w:vAlign w:val="bottom"/>
            <w:hideMark/>
          </w:tcPr>
          <w:p w14:paraId="1B769BDE" w14:textId="55B6908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3046467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309897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819738</w:t>
            </w:r>
          </w:p>
        </w:tc>
        <w:tc>
          <w:tcPr>
            <w:tcW w:w="2835" w:type="dxa"/>
            <w:noWrap/>
            <w:vAlign w:val="bottom"/>
            <w:hideMark/>
          </w:tcPr>
          <w:p w14:paraId="6FEB4BF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BBD42BD" w14:textId="77777777" w:rsidTr="0081088C">
        <w:trPr>
          <w:trHeight w:val="290"/>
        </w:trPr>
        <w:tc>
          <w:tcPr>
            <w:tcW w:w="2977" w:type="dxa"/>
            <w:noWrap/>
            <w:vAlign w:val="bottom"/>
            <w:hideMark/>
          </w:tcPr>
          <w:p w14:paraId="08AAAD95" w14:textId="461C19F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16D1D35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AA5A2E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819742</w:t>
            </w:r>
          </w:p>
        </w:tc>
        <w:tc>
          <w:tcPr>
            <w:tcW w:w="2835" w:type="dxa"/>
            <w:noWrap/>
            <w:vAlign w:val="bottom"/>
            <w:hideMark/>
          </w:tcPr>
          <w:p w14:paraId="0F661EE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033EBB0" w14:textId="77777777" w:rsidTr="0081088C">
        <w:trPr>
          <w:trHeight w:val="290"/>
        </w:trPr>
        <w:tc>
          <w:tcPr>
            <w:tcW w:w="2977" w:type="dxa"/>
            <w:noWrap/>
            <w:vAlign w:val="bottom"/>
            <w:hideMark/>
          </w:tcPr>
          <w:p w14:paraId="06B621EF" w14:textId="5B9FCB7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moestus</w:t>
            </w:r>
            <w:proofErr w:type="spellEnd"/>
          </w:p>
        </w:tc>
        <w:tc>
          <w:tcPr>
            <w:tcW w:w="1276" w:type="dxa"/>
            <w:noWrap/>
            <w:vAlign w:val="bottom"/>
            <w:hideMark/>
          </w:tcPr>
          <w:p w14:paraId="1440761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7FE0C0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819746</w:t>
            </w:r>
          </w:p>
        </w:tc>
        <w:tc>
          <w:tcPr>
            <w:tcW w:w="2835" w:type="dxa"/>
            <w:noWrap/>
            <w:vAlign w:val="bottom"/>
            <w:hideMark/>
          </w:tcPr>
          <w:p w14:paraId="3820DFB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80E4820" w14:textId="77777777" w:rsidTr="0081088C">
        <w:trPr>
          <w:trHeight w:val="290"/>
        </w:trPr>
        <w:tc>
          <w:tcPr>
            <w:tcW w:w="2977" w:type="dxa"/>
            <w:noWrap/>
            <w:vAlign w:val="bottom"/>
            <w:hideMark/>
          </w:tcPr>
          <w:p w14:paraId="42E5A836" w14:textId="0CCAC7C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7F73015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7A06A19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522813</w:t>
            </w:r>
          </w:p>
        </w:tc>
        <w:tc>
          <w:tcPr>
            <w:tcW w:w="2835" w:type="dxa"/>
            <w:noWrap/>
            <w:vAlign w:val="bottom"/>
            <w:hideMark/>
          </w:tcPr>
          <w:p w14:paraId="6B72395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21444DFE" w14:textId="77777777" w:rsidTr="0081088C">
        <w:trPr>
          <w:trHeight w:val="290"/>
        </w:trPr>
        <w:tc>
          <w:tcPr>
            <w:tcW w:w="2977" w:type="dxa"/>
            <w:noWrap/>
            <w:vAlign w:val="bottom"/>
            <w:hideMark/>
          </w:tcPr>
          <w:p w14:paraId="76F1A9CC" w14:textId="1963DF6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300BDD7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23BD68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671803</w:t>
            </w:r>
          </w:p>
        </w:tc>
        <w:tc>
          <w:tcPr>
            <w:tcW w:w="2835" w:type="dxa"/>
            <w:noWrap/>
            <w:vAlign w:val="bottom"/>
            <w:hideMark/>
          </w:tcPr>
          <w:p w14:paraId="5CA0D62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9FA7755" w14:textId="77777777" w:rsidTr="0081088C">
        <w:trPr>
          <w:trHeight w:val="290"/>
        </w:trPr>
        <w:tc>
          <w:tcPr>
            <w:tcW w:w="2977" w:type="dxa"/>
            <w:noWrap/>
            <w:vAlign w:val="bottom"/>
            <w:hideMark/>
          </w:tcPr>
          <w:p w14:paraId="5470C91D" w14:textId="439F551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05E02E1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454BF9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671804</w:t>
            </w:r>
          </w:p>
        </w:tc>
        <w:tc>
          <w:tcPr>
            <w:tcW w:w="2835" w:type="dxa"/>
            <w:noWrap/>
            <w:vAlign w:val="bottom"/>
            <w:hideMark/>
          </w:tcPr>
          <w:p w14:paraId="42469CC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22748DE" w14:textId="77777777" w:rsidTr="0081088C">
        <w:trPr>
          <w:trHeight w:val="290"/>
        </w:trPr>
        <w:tc>
          <w:tcPr>
            <w:tcW w:w="2977" w:type="dxa"/>
            <w:noWrap/>
            <w:vAlign w:val="bottom"/>
            <w:hideMark/>
          </w:tcPr>
          <w:p w14:paraId="08C0D252" w14:textId="023F108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6851507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2895D7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522811</w:t>
            </w:r>
          </w:p>
        </w:tc>
        <w:tc>
          <w:tcPr>
            <w:tcW w:w="2835" w:type="dxa"/>
            <w:noWrap/>
            <w:vAlign w:val="bottom"/>
            <w:hideMark/>
          </w:tcPr>
          <w:p w14:paraId="3AD395D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Erie Co. OH</w:t>
            </w:r>
          </w:p>
        </w:tc>
      </w:tr>
      <w:tr w:rsidR="00650D4F" w:rsidRPr="0015036B" w14:paraId="54905F52" w14:textId="77777777" w:rsidTr="0081088C">
        <w:trPr>
          <w:trHeight w:val="290"/>
        </w:trPr>
        <w:tc>
          <w:tcPr>
            <w:tcW w:w="2977" w:type="dxa"/>
            <w:noWrap/>
            <w:vAlign w:val="bottom"/>
            <w:hideMark/>
          </w:tcPr>
          <w:p w14:paraId="1823539A" w14:textId="1A8E13B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1E4B047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EF690E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671805</w:t>
            </w:r>
          </w:p>
        </w:tc>
        <w:tc>
          <w:tcPr>
            <w:tcW w:w="2835" w:type="dxa"/>
            <w:noWrap/>
            <w:vAlign w:val="bottom"/>
            <w:hideMark/>
          </w:tcPr>
          <w:p w14:paraId="1421178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691BEE9" w14:textId="77777777" w:rsidTr="0081088C">
        <w:trPr>
          <w:trHeight w:val="290"/>
        </w:trPr>
        <w:tc>
          <w:tcPr>
            <w:tcW w:w="2977" w:type="dxa"/>
            <w:noWrap/>
            <w:vAlign w:val="bottom"/>
            <w:hideMark/>
          </w:tcPr>
          <w:p w14:paraId="41A5BF5B" w14:textId="468E1F0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mutus</w:t>
            </w:r>
            <w:proofErr w:type="spellEnd"/>
          </w:p>
        </w:tc>
        <w:tc>
          <w:tcPr>
            <w:tcW w:w="1276" w:type="dxa"/>
            <w:noWrap/>
            <w:vAlign w:val="bottom"/>
            <w:hideMark/>
          </w:tcPr>
          <w:p w14:paraId="0EAAD57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ACCBE3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OSUC 671801</w:t>
            </w:r>
          </w:p>
        </w:tc>
        <w:tc>
          <w:tcPr>
            <w:tcW w:w="2835" w:type="dxa"/>
            <w:noWrap/>
            <w:vAlign w:val="bottom"/>
            <w:hideMark/>
          </w:tcPr>
          <w:p w14:paraId="2BA9A7A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AF0DE2D" w14:textId="77777777" w:rsidTr="0081088C">
        <w:trPr>
          <w:trHeight w:val="290"/>
        </w:trPr>
        <w:tc>
          <w:tcPr>
            <w:tcW w:w="2977" w:type="dxa"/>
            <w:noWrap/>
            <w:vAlign w:val="bottom"/>
            <w:hideMark/>
          </w:tcPr>
          <w:p w14:paraId="4055B32E" w14:textId="4CBD7C4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32C7D0F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6A7703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819729</w:t>
            </w:r>
          </w:p>
        </w:tc>
        <w:tc>
          <w:tcPr>
            <w:tcW w:w="2835" w:type="dxa"/>
            <w:noWrap/>
            <w:vAlign w:val="bottom"/>
            <w:hideMark/>
          </w:tcPr>
          <w:p w14:paraId="5089A0F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48A6B5F" w14:textId="77777777" w:rsidTr="0081088C">
        <w:trPr>
          <w:trHeight w:val="290"/>
        </w:trPr>
        <w:tc>
          <w:tcPr>
            <w:tcW w:w="2977" w:type="dxa"/>
            <w:noWrap/>
            <w:vAlign w:val="bottom"/>
            <w:hideMark/>
          </w:tcPr>
          <w:p w14:paraId="158831E7" w14:textId="3A0C7BB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24EF1E5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46AFA7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819739</w:t>
            </w:r>
          </w:p>
        </w:tc>
        <w:tc>
          <w:tcPr>
            <w:tcW w:w="2835" w:type="dxa"/>
            <w:noWrap/>
            <w:vAlign w:val="bottom"/>
            <w:hideMark/>
          </w:tcPr>
          <w:p w14:paraId="1718914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C189E0A" w14:textId="77777777" w:rsidTr="0081088C">
        <w:trPr>
          <w:trHeight w:val="290"/>
        </w:trPr>
        <w:tc>
          <w:tcPr>
            <w:tcW w:w="2977" w:type="dxa"/>
            <w:noWrap/>
            <w:vAlign w:val="bottom"/>
            <w:hideMark/>
          </w:tcPr>
          <w:p w14:paraId="6D45EAC9" w14:textId="2E20089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2E4D019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B43500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819743</w:t>
            </w:r>
          </w:p>
        </w:tc>
        <w:tc>
          <w:tcPr>
            <w:tcW w:w="2835" w:type="dxa"/>
            <w:noWrap/>
            <w:vAlign w:val="bottom"/>
            <w:hideMark/>
          </w:tcPr>
          <w:p w14:paraId="406209A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6529F96" w14:textId="77777777" w:rsidTr="0081088C">
        <w:trPr>
          <w:trHeight w:val="290"/>
        </w:trPr>
        <w:tc>
          <w:tcPr>
            <w:tcW w:w="2977" w:type="dxa"/>
            <w:noWrap/>
            <w:vAlign w:val="bottom"/>
            <w:hideMark/>
          </w:tcPr>
          <w:p w14:paraId="2773A7B9" w14:textId="3750F5E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1AF61FA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F28188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819730</w:t>
            </w:r>
          </w:p>
        </w:tc>
        <w:tc>
          <w:tcPr>
            <w:tcW w:w="2835" w:type="dxa"/>
            <w:noWrap/>
            <w:vAlign w:val="bottom"/>
            <w:hideMark/>
          </w:tcPr>
          <w:p w14:paraId="704230A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9237246" w14:textId="77777777" w:rsidTr="0081088C">
        <w:trPr>
          <w:trHeight w:val="290"/>
        </w:trPr>
        <w:tc>
          <w:tcPr>
            <w:tcW w:w="2977" w:type="dxa"/>
            <w:noWrap/>
            <w:vAlign w:val="bottom"/>
            <w:hideMark/>
          </w:tcPr>
          <w:p w14:paraId="1AC11AA1" w14:textId="79156B4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7D2763D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B2ED2C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819740</w:t>
            </w:r>
          </w:p>
        </w:tc>
        <w:tc>
          <w:tcPr>
            <w:tcW w:w="2835" w:type="dxa"/>
            <w:noWrap/>
            <w:vAlign w:val="bottom"/>
            <w:hideMark/>
          </w:tcPr>
          <w:p w14:paraId="7E59E14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58B3087" w14:textId="77777777" w:rsidTr="0081088C">
        <w:trPr>
          <w:trHeight w:val="290"/>
        </w:trPr>
        <w:tc>
          <w:tcPr>
            <w:tcW w:w="2977" w:type="dxa"/>
            <w:noWrap/>
            <w:vAlign w:val="bottom"/>
            <w:hideMark/>
          </w:tcPr>
          <w:p w14:paraId="3FE3C46B" w14:textId="593C571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rostratus</w:t>
            </w:r>
          </w:p>
        </w:tc>
        <w:tc>
          <w:tcPr>
            <w:tcW w:w="1276" w:type="dxa"/>
            <w:noWrap/>
            <w:vAlign w:val="bottom"/>
            <w:hideMark/>
          </w:tcPr>
          <w:p w14:paraId="1FF3004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85F9C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819744</w:t>
            </w:r>
          </w:p>
        </w:tc>
        <w:tc>
          <w:tcPr>
            <w:tcW w:w="2835" w:type="dxa"/>
            <w:noWrap/>
            <w:vAlign w:val="bottom"/>
            <w:hideMark/>
          </w:tcPr>
          <w:p w14:paraId="1702127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BDB3756" w14:textId="77777777" w:rsidTr="0081088C">
        <w:trPr>
          <w:trHeight w:val="290"/>
        </w:trPr>
        <w:tc>
          <w:tcPr>
            <w:tcW w:w="2977" w:type="dxa"/>
            <w:noWrap/>
            <w:vAlign w:val="bottom"/>
            <w:hideMark/>
          </w:tcPr>
          <w:p w14:paraId="07D187F5" w14:textId="4D6DBAF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sayanus</w:t>
            </w:r>
            <w:proofErr w:type="spellEnd"/>
          </w:p>
        </w:tc>
        <w:tc>
          <w:tcPr>
            <w:tcW w:w="1276" w:type="dxa"/>
            <w:noWrap/>
            <w:vAlign w:val="bottom"/>
            <w:hideMark/>
          </w:tcPr>
          <w:p w14:paraId="0C597E7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055B1D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819731</w:t>
            </w:r>
          </w:p>
        </w:tc>
        <w:tc>
          <w:tcPr>
            <w:tcW w:w="2835" w:type="dxa"/>
            <w:noWrap/>
            <w:vAlign w:val="bottom"/>
            <w:hideMark/>
          </w:tcPr>
          <w:p w14:paraId="52943C5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5BC3D85" w14:textId="77777777" w:rsidTr="0081088C">
        <w:trPr>
          <w:trHeight w:val="290"/>
        </w:trPr>
        <w:tc>
          <w:tcPr>
            <w:tcW w:w="2977" w:type="dxa"/>
            <w:noWrap/>
            <w:vAlign w:val="bottom"/>
            <w:hideMark/>
          </w:tcPr>
          <w:p w14:paraId="43E6A965" w14:textId="6BE7C00D"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sayanus</w:t>
            </w:r>
            <w:proofErr w:type="spellEnd"/>
          </w:p>
        </w:tc>
        <w:tc>
          <w:tcPr>
            <w:tcW w:w="1276" w:type="dxa"/>
            <w:noWrap/>
            <w:vAlign w:val="bottom"/>
            <w:hideMark/>
          </w:tcPr>
          <w:p w14:paraId="02FD68A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EA483C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819732</w:t>
            </w:r>
          </w:p>
        </w:tc>
        <w:tc>
          <w:tcPr>
            <w:tcW w:w="2835" w:type="dxa"/>
            <w:noWrap/>
            <w:vAlign w:val="bottom"/>
            <w:hideMark/>
          </w:tcPr>
          <w:p w14:paraId="1860D44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7135E07" w14:textId="77777777" w:rsidTr="0081088C">
        <w:trPr>
          <w:trHeight w:val="290"/>
        </w:trPr>
        <w:tc>
          <w:tcPr>
            <w:tcW w:w="2977" w:type="dxa"/>
            <w:noWrap/>
            <w:vAlign w:val="bottom"/>
            <w:hideMark/>
          </w:tcPr>
          <w:p w14:paraId="31910B15" w14:textId="370119B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2462F07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2AF8B7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819755</w:t>
            </w:r>
          </w:p>
        </w:tc>
        <w:tc>
          <w:tcPr>
            <w:tcW w:w="2835" w:type="dxa"/>
            <w:noWrap/>
            <w:vAlign w:val="bottom"/>
            <w:hideMark/>
          </w:tcPr>
          <w:p w14:paraId="2385978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DC077FA" w14:textId="77777777" w:rsidTr="0081088C">
        <w:trPr>
          <w:trHeight w:val="290"/>
        </w:trPr>
        <w:tc>
          <w:tcPr>
            <w:tcW w:w="2977" w:type="dxa"/>
            <w:noWrap/>
            <w:vAlign w:val="bottom"/>
            <w:hideMark/>
          </w:tcPr>
          <w:p w14:paraId="1D0B1BAB" w14:textId="11B3A39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4E3142E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2E0018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819765</w:t>
            </w:r>
          </w:p>
        </w:tc>
        <w:tc>
          <w:tcPr>
            <w:tcW w:w="2835" w:type="dxa"/>
            <w:noWrap/>
            <w:vAlign w:val="bottom"/>
            <w:hideMark/>
          </w:tcPr>
          <w:p w14:paraId="76A6F2E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CA7A916" w14:textId="77777777" w:rsidTr="0081088C">
        <w:trPr>
          <w:trHeight w:val="290"/>
        </w:trPr>
        <w:tc>
          <w:tcPr>
            <w:tcW w:w="2977" w:type="dxa"/>
            <w:noWrap/>
            <w:vAlign w:val="bottom"/>
            <w:hideMark/>
          </w:tcPr>
          <w:p w14:paraId="5BC7B4B8" w14:textId="3B0D387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176CDD4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671858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819775</w:t>
            </w:r>
          </w:p>
        </w:tc>
        <w:tc>
          <w:tcPr>
            <w:tcW w:w="2835" w:type="dxa"/>
            <w:noWrap/>
            <w:vAlign w:val="bottom"/>
            <w:hideMark/>
          </w:tcPr>
          <w:p w14:paraId="0C1C16E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45B7885" w14:textId="77777777" w:rsidTr="0081088C">
        <w:trPr>
          <w:trHeight w:val="290"/>
        </w:trPr>
        <w:tc>
          <w:tcPr>
            <w:tcW w:w="2977" w:type="dxa"/>
            <w:noWrap/>
            <w:vAlign w:val="bottom"/>
            <w:hideMark/>
          </w:tcPr>
          <w:p w14:paraId="370E6C90" w14:textId="1836A562"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3F67934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38AB34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819756</w:t>
            </w:r>
          </w:p>
        </w:tc>
        <w:tc>
          <w:tcPr>
            <w:tcW w:w="2835" w:type="dxa"/>
            <w:noWrap/>
            <w:vAlign w:val="bottom"/>
            <w:hideMark/>
          </w:tcPr>
          <w:p w14:paraId="7B0CC7D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6529DDB" w14:textId="77777777" w:rsidTr="0081088C">
        <w:trPr>
          <w:trHeight w:val="290"/>
        </w:trPr>
        <w:tc>
          <w:tcPr>
            <w:tcW w:w="2977" w:type="dxa"/>
            <w:noWrap/>
            <w:vAlign w:val="bottom"/>
            <w:hideMark/>
          </w:tcPr>
          <w:p w14:paraId="342B5212" w14:textId="7D89911C"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7CF8488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C02D0D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819766</w:t>
            </w:r>
          </w:p>
        </w:tc>
        <w:tc>
          <w:tcPr>
            <w:tcW w:w="2835" w:type="dxa"/>
            <w:noWrap/>
            <w:vAlign w:val="bottom"/>
            <w:hideMark/>
          </w:tcPr>
          <w:p w14:paraId="7312765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5C97EDB" w14:textId="77777777" w:rsidTr="0081088C">
        <w:trPr>
          <w:trHeight w:val="290"/>
        </w:trPr>
        <w:tc>
          <w:tcPr>
            <w:tcW w:w="2977" w:type="dxa"/>
            <w:noWrap/>
            <w:vAlign w:val="bottom"/>
            <w:hideMark/>
          </w:tcPr>
          <w:p w14:paraId="4A7EA184" w14:textId="4F2C484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stygicus</w:t>
            </w:r>
            <w:proofErr w:type="spellEnd"/>
          </w:p>
        </w:tc>
        <w:tc>
          <w:tcPr>
            <w:tcW w:w="1276" w:type="dxa"/>
            <w:noWrap/>
            <w:vAlign w:val="bottom"/>
            <w:hideMark/>
          </w:tcPr>
          <w:p w14:paraId="77071F5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749428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819776</w:t>
            </w:r>
          </w:p>
        </w:tc>
        <w:tc>
          <w:tcPr>
            <w:tcW w:w="2835" w:type="dxa"/>
            <w:noWrap/>
            <w:vAlign w:val="bottom"/>
            <w:hideMark/>
          </w:tcPr>
          <w:p w14:paraId="00897E9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34E61DB" w14:textId="77777777" w:rsidTr="0081088C">
        <w:trPr>
          <w:trHeight w:val="290"/>
        </w:trPr>
        <w:tc>
          <w:tcPr>
            <w:tcW w:w="2977" w:type="dxa"/>
            <w:noWrap/>
            <w:vAlign w:val="bottom"/>
            <w:hideMark/>
          </w:tcPr>
          <w:p w14:paraId="0E146CE8" w14:textId="2DAAB46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40A2BAF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3DEADEB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819747</w:t>
            </w:r>
          </w:p>
        </w:tc>
        <w:tc>
          <w:tcPr>
            <w:tcW w:w="2835" w:type="dxa"/>
            <w:noWrap/>
            <w:vAlign w:val="bottom"/>
            <w:hideMark/>
          </w:tcPr>
          <w:p w14:paraId="766F9FB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B51AE05" w14:textId="77777777" w:rsidTr="0081088C">
        <w:trPr>
          <w:trHeight w:val="290"/>
        </w:trPr>
        <w:tc>
          <w:tcPr>
            <w:tcW w:w="2977" w:type="dxa"/>
            <w:noWrap/>
            <w:vAlign w:val="bottom"/>
            <w:hideMark/>
          </w:tcPr>
          <w:p w14:paraId="610CE181" w14:textId="3C92E95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4633EEA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156450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819757</w:t>
            </w:r>
          </w:p>
        </w:tc>
        <w:tc>
          <w:tcPr>
            <w:tcW w:w="2835" w:type="dxa"/>
            <w:noWrap/>
            <w:vAlign w:val="bottom"/>
            <w:hideMark/>
          </w:tcPr>
          <w:p w14:paraId="75A2A2EF"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13FCA0E" w14:textId="77777777" w:rsidTr="0081088C">
        <w:trPr>
          <w:trHeight w:val="290"/>
        </w:trPr>
        <w:tc>
          <w:tcPr>
            <w:tcW w:w="2977" w:type="dxa"/>
            <w:noWrap/>
            <w:vAlign w:val="bottom"/>
            <w:hideMark/>
          </w:tcPr>
          <w:p w14:paraId="078DF81F" w14:textId="3D8052A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6C746BF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495DDC9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819767</w:t>
            </w:r>
          </w:p>
        </w:tc>
        <w:tc>
          <w:tcPr>
            <w:tcW w:w="2835" w:type="dxa"/>
            <w:noWrap/>
            <w:vAlign w:val="bottom"/>
            <w:hideMark/>
          </w:tcPr>
          <w:p w14:paraId="30E5216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60A3089" w14:textId="77777777" w:rsidTr="0081088C">
        <w:trPr>
          <w:trHeight w:val="290"/>
        </w:trPr>
        <w:tc>
          <w:tcPr>
            <w:tcW w:w="2977" w:type="dxa"/>
            <w:noWrap/>
            <w:vAlign w:val="bottom"/>
            <w:hideMark/>
          </w:tcPr>
          <w:p w14:paraId="6737602A" w14:textId="3BEE415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5271065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50E3F8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819748</w:t>
            </w:r>
          </w:p>
        </w:tc>
        <w:tc>
          <w:tcPr>
            <w:tcW w:w="2835" w:type="dxa"/>
            <w:noWrap/>
            <w:vAlign w:val="bottom"/>
            <w:hideMark/>
          </w:tcPr>
          <w:p w14:paraId="1EA90AA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E4853B7" w14:textId="77777777" w:rsidTr="0081088C">
        <w:trPr>
          <w:trHeight w:val="290"/>
        </w:trPr>
        <w:tc>
          <w:tcPr>
            <w:tcW w:w="2977" w:type="dxa"/>
            <w:noWrap/>
            <w:vAlign w:val="bottom"/>
            <w:hideMark/>
          </w:tcPr>
          <w:p w14:paraId="5FF4D461" w14:textId="67DC881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4E847A8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B5E9A5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819758</w:t>
            </w:r>
          </w:p>
        </w:tc>
        <w:tc>
          <w:tcPr>
            <w:tcW w:w="2835" w:type="dxa"/>
            <w:noWrap/>
            <w:vAlign w:val="bottom"/>
            <w:hideMark/>
          </w:tcPr>
          <w:p w14:paraId="0752CB2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698BB50" w14:textId="77777777" w:rsidTr="0081088C">
        <w:trPr>
          <w:trHeight w:val="290"/>
        </w:trPr>
        <w:tc>
          <w:tcPr>
            <w:tcW w:w="2977" w:type="dxa"/>
            <w:noWrap/>
            <w:vAlign w:val="bottom"/>
            <w:hideMark/>
          </w:tcPr>
          <w:p w14:paraId="07C03DF8" w14:textId="08283CE1"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Pterostichus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tristis</w:t>
            </w:r>
          </w:p>
        </w:tc>
        <w:tc>
          <w:tcPr>
            <w:tcW w:w="1276" w:type="dxa"/>
            <w:noWrap/>
            <w:vAlign w:val="bottom"/>
            <w:hideMark/>
          </w:tcPr>
          <w:p w14:paraId="7516063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8F8815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819768</w:t>
            </w:r>
          </w:p>
        </w:tc>
        <w:tc>
          <w:tcPr>
            <w:tcW w:w="2835" w:type="dxa"/>
            <w:noWrap/>
            <w:vAlign w:val="bottom"/>
            <w:hideMark/>
          </w:tcPr>
          <w:p w14:paraId="20876E2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E76596A" w14:textId="77777777" w:rsidTr="0081088C">
        <w:trPr>
          <w:trHeight w:val="290"/>
        </w:trPr>
        <w:tc>
          <w:tcPr>
            <w:tcW w:w="2977" w:type="dxa"/>
            <w:noWrap/>
            <w:vAlign w:val="bottom"/>
            <w:hideMark/>
          </w:tcPr>
          <w:p w14:paraId="2C569EF1" w14:textId="3C83A40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andrewsii</w:t>
            </w:r>
            <w:proofErr w:type="spellEnd"/>
          </w:p>
        </w:tc>
        <w:tc>
          <w:tcPr>
            <w:tcW w:w="1276" w:type="dxa"/>
            <w:noWrap/>
            <w:vAlign w:val="bottom"/>
            <w:hideMark/>
          </w:tcPr>
          <w:p w14:paraId="121C43D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163631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819660</w:t>
            </w:r>
          </w:p>
        </w:tc>
        <w:tc>
          <w:tcPr>
            <w:tcW w:w="2835" w:type="dxa"/>
            <w:noWrap/>
            <w:vAlign w:val="bottom"/>
            <w:hideMark/>
          </w:tcPr>
          <w:p w14:paraId="3CDDA7A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0B3C741" w14:textId="77777777" w:rsidTr="0081088C">
        <w:trPr>
          <w:trHeight w:val="290"/>
        </w:trPr>
        <w:tc>
          <w:tcPr>
            <w:tcW w:w="2977" w:type="dxa"/>
            <w:noWrap/>
            <w:vAlign w:val="bottom"/>
            <w:hideMark/>
          </w:tcPr>
          <w:p w14:paraId="3D50E883" w14:textId="66BCDFE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andrewsii</w:t>
            </w:r>
            <w:proofErr w:type="spellEnd"/>
          </w:p>
        </w:tc>
        <w:tc>
          <w:tcPr>
            <w:tcW w:w="1276" w:type="dxa"/>
            <w:noWrap/>
            <w:vAlign w:val="bottom"/>
            <w:hideMark/>
          </w:tcPr>
          <w:p w14:paraId="63F4BB7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3EC9725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819663</w:t>
            </w:r>
          </w:p>
        </w:tc>
        <w:tc>
          <w:tcPr>
            <w:tcW w:w="2835" w:type="dxa"/>
            <w:noWrap/>
            <w:vAlign w:val="bottom"/>
            <w:hideMark/>
          </w:tcPr>
          <w:p w14:paraId="51345BD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CA835E7" w14:textId="77777777" w:rsidTr="0081088C">
        <w:trPr>
          <w:trHeight w:val="290"/>
        </w:trPr>
        <w:tc>
          <w:tcPr>
            <w:tcW w:w="2977" w:type="dxa"/>
            <w:noWrap/>
            <w:vAlign w:val="bottom"/>
            <w:hideMark/>
          </w:tcPr>
          <w:p w14:paraId="6BEFF063" w14:textId="2ED63D4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imperfectus</w:t>
            </w:r>
            <w:proofErr w:type="spellEnd"/>
          </w:p>
        </w:tc>
        <w:tc>
          <w:tcPr>
            <w:tcW w:w="1276" w:type="dxa"/>
            <w:noWrap/>
            <w:vAlign w:val="bottom"/>
            <w:hideMark/>
          </w:tcPr>
          <w:p w14:paraId="6EE5F5C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711ED9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819672</w:t>
            </w:r>
          </w:p>
        </w:tc>
        <w:tc>
          <w:tcPr>
            <w:tcW w:w="2835" w:type="dxa"/>
            <w:noWrap/>
            <w:vAlign w:val="bottom"/>
            <w:hideMark/>
          </w:tcPr>
          <w:p w14:paraId="55D58DA7"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2C4681A" w14:textId="77777777" w:rsidTr="0081088C">
        <w:trPr>
          <w:trHeight w:val="290"/>
        </w:trPr>
        <w:tc>
          <w:tcPr>
            <w:tcW w:w="2977" w:type="dxa"/>
            <w:noWrap/>
            <w:vAlign w:val="bottom"/>
            <w:hideMark/>
          </w:tcPr>
          <w:p w14:paraId="5C28D0E2" w14:textId="4A4808B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lastRenderedPageBreak/>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imperfectus</w:t>
            </w:r>
            <w:proofErr w:type="spellEnd"/>
          </w:p>
        </w:tc>
        <w:tc>
          <w:tcPr>
            <w:tcW w:w="1276" w:type="dxa"/>
            <w:noWrap/>
            <w:vAlign w:val="bottom"/>
            <w:hideMark/>
          </w:tcPr>
          <w:p w14:paraId="24E2529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1986E7D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819675</w:t>
            </w:r>
          </w:p>
        </w:tc>
        <w:tc>
          <w:tcPr>
            <w:tcW w:w="2835" w:type="dxa"/>
            <w:noWrap/>
            <w:vAlign w:val="bottom"/>
            <w:hideMark/>
          </w:tcPr>
          <w:p w14:paraId="6779B292"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4260B227" w14:textId="77777777" w:rsidTr="0081088C">
        <w:trPr>
          <w:trHeight w:val="290"/>
        </w:trPr>
        <w:tc>
          <w:tcPr>
            <w:tcW w:w="2977" w:type="dxa"/>
            <w:noWrap/>
            <w:vAlign w:val="bottom"/>
            <w:hideMark/>
          </w:tcPr>
          <w:p w14:paraId="03DA77DA" w14:textId="02D8C580"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imperfectus</w:t>
            </w:r>
            <w:proofErr w:type="spellEnd"/>
          </w:p>
        </w:tc>
        <w:tc>
          <w:tcPr>
            <w:tcW w:w="1276" w:type="dxa"/>
            <w:noWrap/>
            <w:vAlign w:val="bottom"/>
            <w:hideMark/>
          </w:tcPr>
          <w:p w14:paraId="6F34A7D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21774B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819678</w:t>
            </w:r>
          </w:p>
        </w:tc>
        <w:tc>
          <w:tcPr>
            <w:tcW w:w="2835" w:type="dxa"/>
            <w:noWrap/>
            <w:vAlign w:val="bottom"/>
            <w:hideMark/>
          </w:tcPr>
          <w:p w14:paraId="68E55E5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783EF18A" w14:textId="77777777" w:rsidTr="0081088C">
        <w:trPr>
          <w:trHeight w:val="290"/>
        </w:trPr>
        <w:tc>
          <w:tcPr>
            <w:tcW w:w="2977" w:type="dxa"/>
            <w:noWrap/>
            <w:vAlign w:val="bottom"/>
            <w:hideMark/>
          </w:tcPr>
          <w:p w14:paraId="129F62C1" w14:textId="742C575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imperfectus</w:t>
            </w:r>
            <w:proofErr w:type="spellEnd"/>
          </w:p>
        </w:tc>
        <w:tc>
          <w:tcPr>
            <w:tcW w:w="1276" w:type="dxa"/>
            <w:noWrap/>
            <w:vAlign w:val="bottom"/>
            <w:hideMark/>
          </w:tcPr>
          <w:p w14:paraId="079C3EC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0207E9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819681</w:t>
            </w:r>
          </w:p>
        </w:tc>
        <w:tc>
          <w:tcPr>
            <w:tcW w:w="2835" w:type="dxa"/>
            <w:noWrap/>
            <w:vAlign w:val="bottom"/>
            <w:hideMark/>
          </w:tcPr>
          <w:p w14:paraId="49A5C9E3"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76B5470" w14:textId="77777777" w:rsidTr="0081088C">
        <w:trPr>
          <w:trHeight w:val="290"/>
        </w:trPr>
        <w:tc>
          <w:tcPr>
            <w:tcW w:w="2977" w:type="dxa"/>
            <w:noWrap/>
            <w:vAlign w:val="bottom"/>
            <w:hideMark/>
          </w:tcPr>
          <w:p w14:paraId="21C52070" w14:textId="21AE0D8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imperfectus</w:t>
            </w:r>
            <w:proofErr w:type="spellEnd"/>
          </w:p>
        </w:tc>
        <w:tc>
          <w:tcPr>
            <w:tcW w:w="1276" w:type="dxa"/>
            <w:noWrap/>
            <w:vAlign w:val="bottom"/>
            <w:hideMark/>
          </w:tcPr>
          <w:p w14:paraId="227A3258"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44EA22A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819684</w:t>
            </w:r>
          </w:p>
        </w:tc>
        <w:tc>
          <w:tcPr>
            <w:tcW w:w="2835" w:type="dxa"/>
            <w:noWrap/>
            <w:vAlign w:val="bottom"/>
            <w:hideMark/>
          </w:tcPr>
          <w:p w14:paraId="65401B7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0A07EDE" w14:textId="77777777" w:rsidTr="0081088C">
        <w:trPr>
          <w:trHeight w:val="290"/>
        </w:trPr>
        <w:tc>
          <w:tcPr>
            <w:tcW w:w="2977" w:type="dxa"/>
            <w:noWrap/>
            <w:vAlign w:val="bottom"/>
            <w:hideMark/>
          </w:tcPr>
          <w:p w14:paraId="1B933836" w14:textId="6AEEE2D5"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ridingsii</w:t>
            </w:r>
            <w:proofErr w:type="spellEnd"/>
          </w:p>
        </w:tc>
        <w:tc>
          <w:tcPr>
            <w:tcW w:w="1276" w:type="dxa"/>
            <w:noWrap/>
            <w:vAlign w:val="bottom"/>
            <w:hideMark/>
          </w:tcPr>
          <w:p w14:paraId="79E03C3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A72161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819666</w:t>
            </w:r>
          </w:p>
        </w:tc>
        <w:tc>
          <w:tcPr>
            <w:tcW w:w="2835" w:type="dxa"/>
            <w:noWrap/>
            <w:vAlign w:val="bottom"/>
            <w:hideMark/>
          </w:tcPr>
          <w:p w14:paraId="75C5642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99D6CD1" w14:textId="77777777" w:rsidTr="0081088C">
        <w:trPr>
          <w:trHeight w:val="290"/>
        </w:trPr>
        <w:tc>
          <w:tcPr>
            <w:tcW w:w="2977" w:type="dxa"/>
            <w:noWrap/>
            <w:vAlign w:val="bottom"/>
            <w:hideMark/>
          </w:tcPr>
          <w:p w14:paraId="182FDBCC" w14:textId="119586C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ridingsii</w:t>
            </w:r>
            <w:proofErr w:type="spellEnd"/>
          </w:p>
        </w:tc>
        <w:tc>
          <w:tcPr>
            <w:tcW w:w="1276" w:type="dxa"/>
            <w:noWrap/>
            <w:vAlign w:val="bottom"/>
            <w:hideMark/>
          </w:tcPr>
          <w:p w14:paraId="7F0FF01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17A40B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819669</w:t>
            </w:r>
          </w:p>
        </w:tc>
        <w:tc>
          <w:tcPr>
            <w:tcW w:w="2835" w:type="dxa"/>
            <w:noWrap/>
            <w:vAlign w:val="bottom"/>
            <w:hideMark/>
          </w:tcPr>
          <w:p w14:paraId="6A11029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CC6422F" w14:textId="77777777" w:rsidTr="0081088C">
        <w:trPr>
          <w:trHeight w:val="290"/>
        </w:trPr>
        <w:tc>
          <w:tcPr>
            <w:tcW w:w="2977" w:type="dxa"/>
            <w:noWrap/>
            <w:vAlign w:val="bottom"/>
            <w:hideMark/>
          </w:tcPr>
          <w:p w14:paraId="17646179" w14:textId="0045844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viduus</w:t>
            </w:r>
            <w:proofErr w:type="spellEnd"/>
          </w:p>
        </w:tc>
        <w:tc>
          <w:tcPr>
            <w:tcW w:w="1276" w:type="dxa"/>
            <w:noWrap/>
            <w:vAlign w:val="bottom"/>
            <w:hideMark/>
          </w:tcPr>
          <w:p w14:paraId="00FC26BE"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466FAF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819654</w:t>
            </w:r>
          </w:p>
        </w:tc>
        <w:tc>
          <w:tcPr>
            <w:tcW w:w="2835" w:type="dxa"/>
            <w:noWrap/>
            <w:vAlign w:val="bottom"/>
            <w:hideMark/>
          </w:tcPr>
          <w:p w14:paraId="5DB6116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252C4422" w14:textId="77777777" w:rsidTr="0081088C">
        <w:trPr>
          <w:trHeight w:val="290"/>
        </w:trPr>
        <w:tc>
          <w:tcPr>
            <w:tcW w:w="2977" w:type="dxa"/>
            <w:noWrap/>
            <w:vAlign w:val="bottom"/>
            <w:hideMark/>
          </w:tcPr>
          <w:p w14:paraId="4CE5CD88" w14:textId="7DFA95A8"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Scaphinotus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viduus</w:t>
            </w:r>
            <w:proofErr w:type="spellEnd"/>
          </w:p>
        </w:tc>
        <w:tc>
          <w:tcPr>
            <w:tcW w:w="1276" w:type="dxa"/>
            <w:noWrap/>
            <w:vAlign w:val="bottom"/>
            <w:hideMark/>
          </w:tcPr>
          <w:p w14:paraId="270AA6AF"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EA95DF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819657</w:t>
            </w:r>
          </w:p>
        </w:tc>
        <w:tc>
          <w:tcPr>
            <w:tcW w:w="2835" w:type="dxa"/>
            <w:noWrap/>
            <w:vAlign w:val="bottom"/>
            <w:hideMark/>
          </w:tcPr>
          <w:p w14:paraId="2286B721"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513CEA4" w14:textId="77777777" w:rsidTr="0081088C">
        <w:trPr>
          <w:trHeight w:val="290"/>
        </w:trPr>
        <w:tc>
          <w:tcPr>
            <w:tcW w:w="2977" w:type="dxa"/>
            <w:noWrap/>
            <w:vAlign w:val="bottom"/>
            <w:hideMark/>
          </w:tcPr>
          <w:p w14:paraId="2E3E8958" w14:textId="342E6076"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canadensis</w:t>
            </w:r>
          </w:p>
        </w:tc>
        <w:tc>
          <w:tcPr>
            <w:tcW w:w="1276" w:type="dxa"/>
            <w:noWrap/>
            <w:vAlign w:val="bottom"/>
            <w:hideMark/>
          </w:tcPr>
          <w:p w14:paraId="3027C94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0160F67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819702</w:t>
            </w:r>
          </w:p>
        </w:tc>
        <w:tc>
          <w:tcPr>
            <w:tcW w:w="2835" w:type="dxa"/>
            <w:noWrap/>
            <w:vAlign w:val="bottom"/>
            <w:hideMark/>
          </w:tcPr>
          <w:p w14:paraId="7FDB247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6709E65" w14:textId="77777777" w:rsidTr="0081088C">
        <w:trPr>
          <w:trHeight w:val="290"/>
        </w:trPr>
        <w:tc>
          <w:tcPr>
            <w:tcW w:w="2977" w:type="dxa"/>
            <w:noWrap/>
            <w:vAlign w:val="bottom"/>
            <w:hideMark/>
          </w:tcPr>
          <w:p w14:paraId="33EB38EE" w14:textId="4F2F422A"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canadensis</w:t>
            </w:r>
          </w:p>
        </w:tc>
        <w:tc>
          <w:tcPr>
            <w:tcW w:w="1276" w:type="dxa"/>
            <w:noWrap/>
            <w:vAlign w:val="bottom"/>
            <w:hideMark/>
          </w:tcPr>
          <w:p w14:paraId="61F3C3A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5FA5923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819711</w:t>
            </w:r>
          </w:p>
        </w:tc>
        <w:tc>
          <w:tcPr>
            <w:tcW w:w="2835" w:type="dxa"/>
            <w:noWrap/>
            <w:vAlign w:val="bottom"/>
            <w:hideMark/>
          </w:tcPr>
          <w:p w14:paraId="6DE6484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B4BCCBB" w14:textId="77777777" w:rsidTr="0081088C">
        <w:trPr>
          <w:trHeight w:val="290"/>
        </w:trPr>
        <w:tc>
          <w:tcPr>
            <w:tcW w:w="2977" w:type="dxa"/>
            <w:noWrap/>
            <w:vAlign w:val="bottom"/>
            <w:hideMark/>
          </w:tcPr>
          <w:p w14:paraId="19795C3D" w14:textId="155ADF2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canadensis</w:t>
            </w:r>
          </w:p>
        </w:tc>
        <w:tc>
          <w:tcPr>
            <w:tcW w:w="1276" w:type="dxa"/>
            <w:noWrap/>
            <w:vAlign w:val="bottom"/>
            <w:hideMark/>
          </w:tcPr>
          <w:p w14:paraId="5FD457F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03E92D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819703</w:t>
            </w:r>
          </w:p>
        </w:tc>
        <w:tc>
          <w:tcPr>
            <w:tcW w:w="2835" w:type="dxa"/>
            <w:noWrap/>
            <w:vAlign w:val="bottom"/>
            <w:hideMark/>
          </w:tcPr>
          <w:p w14:paraId="2B94173A"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D3B794B" w14:textId="77777777" w:rsidTr="0081088C">
        <w:trPr>
          <w:trHeight w:val="290"/>
        </w:trPr>
        <w:tc>
          <w:tcPr>
            <w:tcW w:w="2977" w:type="dxa"/>
            <w:noWrap/>
            <w:vAlign w:val="bottom"/>
            <w:hideMark/>
          </w:tcPr>
          <w:p w14:paraId="55FA18C5" w14:textId="590ACD3E"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canadensis</w:t>
            </w:r>
          </w:p>
        </w:tc>
        <w:tc>
          <w:tcPr>
            <w:tcW w:w="1276" w:type="dxa"/>
            <w:noWrap/>
            <w:vAlign w:val="bottom"/>
            <w:hideMark/>
          </w:tcPr>
          <w:p w14:paraId="76951AB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512E3CC3"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819712</w:t>
            </w:r>
          </w:p>
        </w:tc>
        <w:tc>
          <w:tcPr>
            <w:tcW w:w="2835" w:type="dxa"/>
            <w:noWrap/>
            <w:vAlign w:val="bottom"/>
            <w:hideMark/>
          </w:tcPr>
          <w:p w14:paraId="75DDE8D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C1BCAEE" w14:textId="77777777" w:rsidTr="0081088C">
        <w:trPr>
          <w:trHeight w:val="290"/>
        </w:trPr>
        <w:tc>
          <w:tcPr>
            <w:tcW w:w="2977" w:type="dxa"/>
            <w:noWrap/>
            <w:vAlign w:val="bottom"/>
            <w:hideMark/>
          </w:tcPr>
          <w:p w14:paraId="4DA91AC5" w14:textId="15681B63"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canadensis</w:t>
            </w:r>
          </w:p>
        </w:tc>
        <w:tc>
          <w:tcPr>
            <w:tcW w:w="1276" w:type="dxa"/>
            <w:noWrap/>
            <w:vAlign w:val="bottom"/>
            <w:hideMark/>
          </w:tcPr>
          <w:p w14:paraId="6B74E050"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7DCE5AB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819721</w:t>
            </w:r>
          </w:p>
        </w:tc>
        <w:tc>
          <w:tcPr>
            <w:tcW w:w="2835" w:type="dxa"/>
            <w:noWrap/>
            <w:vAlign w:val="bottom"/>
            <w:hideMark/>
          </w:tcPr>
          <w:p w14:paraId="707B0FD8"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2ACB308" w14:textId="77777777" w:rsidTr="0081088C">
        <w:trPr>
          <w:trHeight w:val="290"/>
        </w:trPr>
        <w:tc>
          <w:tcPr>
            <w:tcW w:w="2977" w:type="dxa"/>
            <w:noWrap/>
            <w:vAlign w:val="bottom"/>
            <w:hideMark/>
          </w:tcPr>
          <w:p w14:paraId="1144D0E0" w14:textId="597A003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180DCEA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4BCEB99"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819700</w:t>
            </w:r>
          </w:p>
        </w:tc>
        <w:tc>
          <w:tcPr>
            <w:tcW w:w="2835" w:type="dxa"/>
            <w:noWrap/>
            <w:vAlign w:val="bottom"/>
            <w:hideMark/>
          </w:tcPr>
          <w:p w14:paraId="3EA7491D"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A01104F" w14:textId="77777777" w:rsidTr="0081088C">
        <w:trPr>
          <w:trHeight w:val="290"/>
        </w:trPr>
        <w:tc>
          <w:tcPr>
            <w:tcW w:w="2977" w:type="dxa"/>
            <w:noWrap/>
            <w:vAlign w:val="bottom"/>
            <w:hideMark/>
          </w:tcPr>
          <w:p w14:paraId="265CF70D" w14:textId="72CB120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577E699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27A5A4B7"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819697</w:t>
            </w:r>
          </w:p>
        </w:tc>
        <w:tc>
          <w:tcPr>
            <w:tcW w:w="2835" w:type="dxa"/>
            <w:noWrap/>
            <w:vAlign w:val="bottom"/>
            <w:hideMark/>
          </w:tcPr>
          <w:p w14:paraId="18ACD8AC"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36E876DB" w14:textId="77777777" w:rsidTr="0081088C">
        <w:trPr>
          <w:trHeight w:val="290"/>
        </w:trPr>
        <w:tc>
          <w:tcPr>
            <w:tcW w:w="2977" w:type="dxa"/>
            <w:noWrap/>
            <w:vAlign w:val="bottom"/>
            <w:hideMark/>
          </w:tcPr>
          <w:p w14:paraId="55DB67A9" w14:textId="1786A91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5D24AAB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m</w:t>
            </w:r>
          </w:p>
        </w:tc>
        <w:tc>
          <w:tcPr>
            <w:tcW w:w="1984" w:type="dxa"/>
            <w:noWrap/>
            <w:vAlign w:val="bottom"/>
            <w:hideMark/>
          </w:tcPr>
          <w:p w14:paraId="62B70786"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819694</w:t>
            </w:r>
          </w:p>
        </w:tc>
        <w:tc>
          <w:tcPr>
            <w:tcW w:w="2835" w:type="dxa"/>
            <w:noWrap/>
            <w:vAlign w:val="bottom"/>
            <w:hideMark/>
          </w:tcPr>
          <w:p w14:paraId="22A88AFB"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4FEDA3A" w14:textId="77777777" w:rsidTr="0081088C">
        <w:trPr>
          <w:trHeight w:val="290"/>
        </w:trPr>
        <w:tc>
          <w:tcPr>
            <w:tcW w:w="2977" w:type="dxa"/>
            <w:noWrap/>
            <w:vAlign w:val="bottom"/>
            <w:hideMark/>
          </w:tcPr>
          <w:p w14:paraId="0F2487D4" w14:textId="011969E7"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077B827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28480C42"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819691</w:t>
            </w:r>
          </w:p>
        </w:tc>
        <w:tc>
          <w:tcPr>
            <w:tcW w:w="2835" w:type="dxa"/>
            <w:noWrap/>
            <w:vAlign w:val="bottom"/>
            <w:hideMark/>
          </w:tcPr>
          <w:p w14:paraId="6F0B0655"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0AA5E43D" w14:textId="77777777" w:rsidTr="0081088C">
        <w:trPr>
          <w:trHeight w:val="290"/>
        </w:trPr>
        <w:tc>
          <w:tcPr>
            <w:tcW w:w="2977" w:type="dxa"/>
            <w:noWrap/>
            <w:vAlign w:val="bottom"/>
            <w:hideMark/>
          </w:tcPr>
          <w:p w14:paraId="1006938D" w14:textId="753B6FD9"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67574FB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B99912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819688</w:t>
            </w:r>
          </w:p>
        </w:tc>
        <w:tc>
          <w:tcPr>
            <w:tcW w:w="2835" w:type="dxa"/>
            <w:noWrap/>
            <w:vAlign w:val="bottom"/>
            <w:hideMark/>
          </w:tcPr>
          <w:p w14:paraId="6D630439"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405DB63" w14:textId="77777777" w:rsidTr="0081088C">
        <w:trPr>
          <w:trHeight w:val="290"/>
        </w:trPr>
        <w:tc>
          <w:tcPr>
            <w:tcW w:w="2977" w:type="dxa"/>
            <w:noWrap/>
            <w:vAlign w:val="bottom"/>
            <w:hideMark/>
          </w:tcPr>
          <w:p w14:paraId="1931B06F" w14:textId="78ADD1B4"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Sphaeroderus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stenostomus</w:t>
            </w:r>
            <w:proofErr w:type="spellEnd"/>
          </w:p>
        </w:tc>
        <w:tc>
          <w:tcPr>
            <w:tcW w:w="1276" w:type="dxa"/>
            <w:noWrap/>
            <w:vAlign w:val="bottom"/>
            <w:hideMark/>
          </w:tcPr>
          <w:p w14:paraId="224A559D"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8C31FD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819685</w:t>
            </w:r>
          </w:p>
        </w:tc>
        <w:tc>
          <w:tcPr>
            <w:tcW w:w="2835" w:type="dxa"/>
            <w:noWrap/>
            <w:vAlign w:val="bottom"/>
            <w:hideMark/>
          </w:tcPr>
          <w:p w14:paraId="10A9FAC4"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557C09C4" w14:textId="77777777" w:rsidTr="0081088C">
        <w:trPr>
          <w:trHeight w:val="290"/>
        </w:trPr>
        <w:tc>
          <w:tcPr>
            <w:tcW w:w="2977" w:type="dxa"/>
            <w:noWrap/>
            <w:vAlign w:val="bottom"/>
            <w:hideMark/>
          </w:tcPr>
          <w:p w14:paraId="4FBE48EB" w14:textId="6776E8CB"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Synuchus</w:t>
            </w:r>
            <w:proofErr w:type="spellEnd"/>
            <w:r w:rsidR="008E3D86" w:rsidRPr="0015036B">
              <w:rPr>
                <w:rFonts w:eastAsia="Times New Roman"/>
                <w:i/>
                <w:iCs/>
                <w:color w:val="000000"/>
                <w:kern w:val="0"/>
                <w14:ligatures w14:val="none"/>
              </w:rPr>
              <w:t xml:space="preserve"> </w:t>
            </w:r>
            <w:proofErr w:type="spellStart"/>
            <w:r w:rsidRPr="0015036B">
              <w:rPr>
                <w:rFonts w:eastAsia="Times New Roman"/>
                <w:i/>
                <w:iCs/>
                <w:color w:val="000000"/>
                <w:kern w:val="0"/>
                <w14:ligatures w14:val="none"/>
              </w:rPr>
              <w:t>impunctatus</w:t>
            </w:r>
            <w:proofErr w:type="spellEnd"/>
          </w:p>
        </w:tc>
        <w:tc>
          <w:tcPr>
            <w:tcW w:w="1276" w:type="dxa"/>
            <w:noWrap/>
            <w:vAlign w:val="bottom"/>
            <w:hideMark/>
          </w:tcPr>
          <w:p w14:paraId="5200450C"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6F65C9DA"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819696</w:t>
            </w:r>
          </w:p>
        </w:tc>
        <w:tc>
          <w:tcPr>
            <w:tcW w:w="2835" w:type="dxa"/>
            <w:noWrap/>
            <w:vAlign w:val="bottom"/>
            <w:hideMark/>
          </w:tcPr>
          <w:p w14:paraId="2EFDB100"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6FF66659" w14:textId="77777777" w:rsidTr="0081088C">
        <w:trPr>
          <w:trHeight w:val="290"/>
        </w:trPr>
        <w:tc>
          <w:tcPr>
            <w:tcW w:w="2977" w:type="dxa"/>
            <w:noWrap/>
            <w:vAlign w:val="bottom"/>
            <w:hideMark/>
          </w:tcPr>
          <w:p w14:paraId="128F89F5" w14:textId="05F98B6F"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Trichotichnus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autumnalis</w:t>
            </w:r>
          </w:p>
        </w:tc>
        <w:tc>
          <w:tcPr>
            <w:tcW w:w="1276" w:type="dxa"/>
            <w:noWrap/>
            <w:vAlign w:val="bottom"/>
            <w:hideMark/>
          </w:tcPr>
          <w:p w14:paraId="27AC491B"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177D6721"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819664</w:t>
            </w:r>
          </w:p>
        </w:tc>
        <w:tc>
          <w:tcPr>
            <w:tcW w:w="2835" w:type="dxa"/>
            <w:noWrap/>
            <w:vAlign w:val="bottom"/>
            <w:hideMark/>
          </w:tcPr>
          <w:p w14:paraId="40EA1A0E"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r w:rsidR="00650D4F" w:rsidRPr="0015036B" w14:paraId="1F8EB7D8" w14:textId="77777777" w:rsidTr="0081088C">
        <w:trPr>
          <w:trHeight w:val="290"/>
        </w:trPr>
        <w:tc>
          <w:tcPr>
            <w:tcW w:w="2977" w:type="dxa"/>
            <w:noWrap/>
            <w:vAlign w:val="bottom"/>
            <w:hideMark/>
          </w:tcPr>
          <w:p w14:paraId="5AC14750" w14:textId="6EC287E1" w:rsidR="00476C41" w:rsidRPr="0015036B" w:rsidRDefault="00476C41" w:rsidP="00650D4F">
            <w:pPr>
              <w:rPr>
                <w:rFonts w:eastAsia="Times New Roman"/>
                <w:i/>
                <w:iCs/>
                <w:color w:val="000000"/>
                <w:kern w:val="0"/>
                <w14:ligatures w14:val="none"/>
              </w:rPr>
            </w:pPr>
            <w:proofErr w:type="spellStart"/>
            <w:r w:rsidRPr="0015036B">
              <w:rPr>
                <w:rFonts w:eastAsia="Times New Roman"/>
                <w:i/>
                <w:iCs/>
                <w:color w:val="000000"/>
                <w:kern w:val="0"/>
                <w14:ligatures w14:val="none"/>
              </w:rPr>
              <w:t>Trichotichnus</w:t>
            </w:r>
            <w:proofErr w:type="spellEnd"/>
            <w:r w:rsidR="008E3D86" w:rsidRPr="0015036B">
              <w:rPr>
                <w:rFonts w:eastAsia="Times New Roman"/>
                <w:i/>
                <w:iCs/>
                <w:color w:val="000000"/>
                <w:kern w:val="0"/>
                <w14:ligatures w14:val="none"/>
              </w:rPr>
              <w:t xml:space="preserve"> </w:t>
            </w:r>
            <w:r w:rsidRPr="0015036B">
              <w:rPr>
                <w:rFonts w:eastAsia="Times New Roman"/>
                <w:i/>
                <w:iCs/>
                <w:color w:val="000000"/>
                <w:kern w:val="0"/>
                <w14:ligatures w14:val="none"/>
              </w:rPr>
              <w:t>autumnalis</w:t>
            </w:r>
          </w:p>
        </w:tc>
        <w:tc>
          <w:tcPr>
            <w:tcW w:w="1276" w:type="dxa"/>
            <w:noWrap/>
            <w:vAlign w:val="bottom"/>
            <w:hideMark/>
          </w:tcPr>
          <w:p w14:paraId="43D99FF4"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f</w:t>
            </w:r>
          </w:p>
        </w:tc>
        <w:tc>
          <w:tcPr>
            <w:tcW w:w="1984" w:type="dxa"/>
            <w:noWrap/>
            <w:vAlign w:val="bottom"/>
            <w:hideMark/>
          </w:tcPr>
          <w:p w14:paraId="0EDA2FF5" w14:textId="77777777" w:rsidR="00476C41" w:rsidRPr="0015036B" w:rsidRDefault="00476C41" w:rsidP="00650D4F">
            <w:pPr>
              <w:rPr>
                <w:rFonts w:eastAsia="Times New Roman"/>
                <w:color w:val="000000"/>
                <w:kern w:val="0"/>
                <w14:ligatures w14:val="none"/>
              </w:rPr>
            </w:pPr>
            <w:r w:rsidRPr="0015036B">
              <w:rPr>
                <w:rFonts w:eastAsia="Times New Roman"/>
                <w:color w:val="000000"/>
                <w:kern w:val="0"/>
                <w14:ligatures w14:val="none"/>
              </w:rPr>
              <w:t>819661</w:t>
            </w:r>
          </w:p>
        </w:tc>
        <w:tc>
          <w:tcPr>
            <w:tcW w:w="2835" w:type="dxa"/>
            <w:noWrap/>
            <w:vAlign w:val="bottom"/>
            <w:hideMark/>
          </w:tcPr>
          <w:p w14:paraId="636E7516" w14:textId="77777777" w:rsidR="00476C41" w:rsidRPr="0015036B" w:rsidRDefault="00476C41" w:rsidP="00650D4F">
            <w:pPr>
              <w:rPr>
                <w:rFonts w:eastAsia="Times New Roman"/>
                <w:color w:val="000000"/>
                <w:kern w:val="0"/>
                <w14:ligatures w14:val="none"/>
              </w:rPr>
            </w:pPr>
            <w:proofErr w:type="spellStart"/>
            <w:r w:rsidRPr="0015036B">
              <w:rPr>
                <w:rFonts w:eastAsia="Times New Roman"/>
                <w:color w:val="000000"/>
                <w:kern w:val="0"/>
                <w14:ligatures w14:val="none"/>
              </w:rPr>
              <w:t>Powdermill</w:t>
            </w:r>
            <w:proofErr w:type="spellEnd"/>
          </w:p>
        </w:tc>
      </w:tr>
    </w:tbl>
    <w:p w14:paraId="481ED07A" w14:textId="77777777" w:rsidR="0003388D" w:rsidRDefault="0003388D" w:rsidP="00E34238">
      <w:pPr>
        <w:rPr>
          <w:sz w:val="24"/>
          <w:szCs w:val="24"/>
        </w:rPr>
      </w:pPr>
    </w:p>
    <w:p w14:paraId="7FCA5F6B" w14:textId="77777777" w:rsidR="00FB6070" w:rsidRDefault="00FB6070" w:rsidP="00FB6070">
      <w:pPr>
        <w:rPr>
          <w:sz w:val="24"/>
          <w:szCs w:val="24"/>
        </w:rPr>
      </w:pPr>
    </w:p>
    <w:p w14:paraId="11BB7DB1" w14:textId="1E2DB130" w:rsidR="00FB6070" w:rsidRDefault="00FB6070" w:rsidP="00FB6070">
      <w:pPr>
        <w:rPr>
          <w:sz w:val="24"/>
          <w:szCs w:val="24"/>
        </w:rPr>
      </w:pPr>
      <w:r w:rsidRPr="00896726">
        <w:rPr>
          <w:b/>
          <w:bCs/>
          <w:sz w:val="24"/>
          <w:szCs w:val="24"/>
        </w:rPr>
        <w:t xml:space="preserve">Table </w:t>
      </w:r>
      <w:r>
        <w:rPr>
          <w:b/>
          <w:bCs/>
          <w:sz w:val="24"/>
          <w:szCs w:val="24"/>
        </w:rPr>
        <w:t>S2</w:t>
      </w:r>
      <w:r w:rsidRPr="00896726">
        <w:rPr>
          <w:b/>
          <w:bCs/>
          <w:sz w:val="24"/>
          <w:szCs w:val="24"/>
        </w:rPr>
        <w:t>.</w:t>
      </w:r>
      <w:r>
        <w:rPr>
          <w:sz w:val="24"/>
          <w:szCs w:val="24"/>
        </w:rPr>
        <w:t xml:space="preserve"> Loading values for the first four principal components of eight numerical traits.</w:t>
      </w:r>
      <w:r w:rsidRPr="00F30E99">
        <w:rPr>
          <w:sz w:val="24"/>
          <w:szCs w:val="24"/>
        </w:rPr>
        <w:t xml:space="preserve"> </w:t>
      </w:r>
      <w:r>
        <w:rPr>
          <w:sz w:val="24"/>
          <w:szCs w:val="24"/>
        </w:rPr>
        <w:t>Percentages underneath each PC column indicate the percentage of variance explained by each axis. The word “standard” after a variable name indicates that it has previously been divided by body length.</w:t>
      </w:r>
    </w:p>
    <w:tbl>
      <w:tblPr>
        <w:tblW w:w="7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5"/>
        <w:gridCol w:w="1116"/>
        <w:gridCol w:w="1116"/>
        <w:gridCol w:w="1116"/>
        <w:gridCol w:w="1116"/>
      </w:tblGrid>
      <w:tr w:rsidR="00FB6070" w:rsidRPr="00104A4C" w14:paraId="2BA856F8" w14:textId="77777777" w:rsidTr="00390EA8">
        <w:trPr>
          <w:trHeight w:val="290"/>
        </w:trPr>
        <w:tc>
          <w:tcPr>
            <w:tcW w:w="3335" w:type="dxa"/>
            <w:tcBorders>
              <w:top w:val="single" w:sz="4" w:space="0" w:color="auto"/>
              <w:left w:val="nil"/>
              <w:bottom w:val="single" w:sz="4" w:space="0" w:color="auto"/>
              <w:right w:val="nil"/>
            </w:tcBorders>
            <w:noWrap/>
            <w:hideMark/>
          </w:tcPr>
          <w:p w14:paraId="60D19F7A" w14:textId="77777777" w:rsidR="00FB6070" w:rsidRPr="00104A4C" w:rsidRDefault="00FB6070" w:rsidP="00390EA8">
            <w:pPr>
              <w:rPr>
                <w:rFonts w:eastAsia="Times New Roman"/>
                <w:kern w:val="0"/>
                <w:sz w:val="24"/>
                <w:szCs w:val="24"/>
                <w14:ligatures w14:val="none"/>
              </w:rPr>
            </w:pPr>
            <w:r>
              <w:rPr>
                <w:rFonts w:eastAsia="Times New Roman"/>
                <w:kern w:val="0"/>
                <w:sz w:val="24"/>
                <w:szCs w:val="24"/>
                <w14:ligatures w14:val="none"/>
              </w:rPr>
              <w:t>Trait</w:t>
            </w:r>
          </w:p>
        </w:tc>
        <w:tc>
          <w:tcPr>
            <w:tcW w:w="1116" w:type="dxa"/>
            <w:tcBorders>
              <w:top w:val="single" w:sz="4" w:space="0" w:color="auto"/>
              <w:left w:val="nil"/>
              <w:bottom w:val="single" w:sz="4" w:space="0" w:color="auto"/>
              <w:right w:val="nil"/>
            </w:tcBorders>
            <w:noWrap/>
            <w:hideMark/>
          </w:tcPr>
          <w:p w14:paraId="64E003A7" w14:textId="77777777" w:rsidR="00FB6070" w:rsidRPr="00104A4C" w:rsidRDefault="00FB6070" w:rsidP="00390EA8">
            <w:pPr>
              <w:jc w:val="right"/>
              <w:rPr>
                <w:rFonts w:eastAsia="Times New Roman"/>
                <w:color w:val="000000"/>
                <w:kern w:val="0"/>
                <w:sz w:val="24"/>
                <w:szCs w:val="24"/>
                <w14:ligatures w14:val="none"/>
              </w:rPr>
            </w:pPr>
            <w:r w:rsidRPr="00104A4C">
              <w:rPr>
                <w:rFonts w:eastAsia="Times New Roman"/>
                <w:color w:val="000000"/>
                <w:kern w:val="0"/>
                <w:sz w:val="24"/>
                <w:szCs w:val="24"/>
                <w14:ligatures w14:val="none"/>
              </w:rPr>
              <w:t>PC1</w:t>
            </w:r>
            <w:r>
              <w:rPr>
                <w:rFonts w:eastAsia="Times New Roman"/>
                <w:color w:val="000000"/>
                <w:kern w:val="0"/>
                <w:sz w:val="24"/>
                <w:szCs w:val="24"/>
                <w14:ligatures w14:val="none"/>
              </w:rPr>
              <w:t xml:space="preserve"> (39%)</w:t>
            </w:r>
          </w:p>
        </w:tc>
        <w:tc>
          <w:tcPr>
            <w:tcW w:w="1116" w:type="dxa"/>
            <w:tcBorders>
              <w:top w:val="single" w:sz="4" w:space="0" w:color="auto"/>
              <w:left w:val="nil"/>
              <w:bottom w:val="single" w:sz="4" w:space="0" w:color="auto"/>
              <w:right w:val="nil"/>
            </w:tcBorders>
            <w:noWrap/>
            <w:hideMark/>
          </w:tcPr>
          <w:p w14:paraId="00F912EF" w14:textId="77777777" w:rsidR="00FB6070" w:rsidRPr="00104A4C" w:rsidRDefault="00FB6070" w:rsidP="00390EA8">
            <w:pPr>
              <w:jc w:val="right"/>
              <w:rPr>
                <w:rFonts w:eastAsia="Times New Roman"/>
                <w:color w:val="000000"/>
                <w:kern w:val="0"/>
                <w:sz w:val="24"/>
                <w:szCs w:val="24"/>
                <w14:ligatures w14:val="none"/>
              </w:rPr>
            </w:pPr>
            <w:r w:rsidRPr="00104A4C">
              <w:rPr>
                <w:rFonts w:eastAsia="Times New Roman"/>
                <w:color w:val="000000"/>
                <w:kern w:val="0"/>
                <w:sz w:val="24"/>
                <w:szCs w:val="24"/>
                <w14:ligatures w14:val="none"/>
              </w:rPr>
              <w:t>PC2</w:t>
            </w:r>
            <w:r>
              <w:rPr>
                <w:rFonts w:eastAsia="Times New Roman"/>
                <w:color w:val="000000"/>
                <w:kern w:val="0"/>
                <w:sz w:val="24"/>
                <w:szCs w:val="24"/>
                <w14:ligatures w14:val="none"/>
              </w:rPr>
              <w:t xml:space="preserve"> (26%)</w:t>
            </w:r>
          </w:p>
        </w:tc>
        <w:tc>
          <w:tcPr>
            <w:tcW w:w="1116" w:type="dxa"/>
            <w:tcBorders>
              <w:top w:val="single" w:sz="4" w:space="0" w:color="auto"/>
              <w:left w:val="nil"/>
              <w:bottom w:val="single" w:sz="4" w:space="0" w:color="auto"/>
              <w:right w:val="nil"/>
            </w:tcBorders>
            <w:noWrap/>
            <w:hideMark/>
          </w:tcPr>
          <w:p w14:paraId="6E581890" w14:textId="77777777" w:rsidR="00FB6070" w:rsidRPr="00104A4C" w:rsidRDefault="00FB6070" w:rsidP="00390EA8">
            <w:pPr>
              <w:jc w:val="right"/>
              <w:rPr>
                <w:rFonts w:eastAsia="Times New Roman"/>
                <w:color w:val="000000"/>
                <w:kern w:val="0"/>
                <w:sz w:val="24"/>
                <w:szCs w:val="24"/>
                <w14:ligatures w14:val="none"/>
              </w:rPr>
            </w:pPr>
            <w:r w:rsidRPr="00104A4C">
              <w:rPr>
                <w:rFonts w:eastAsia="Times New Roman"/>
                <w:color w:val="000000"/>
                <w:kern w:val="0"/>
                <w:sz w:val="24"/>
                <w:szCs w:val="24"/>
                <w14:ligatures w14:val="none"/>
              </w:rPr>
              <w:t>PC3</w:t>
            </w:r>
            <w:r>
              <w:rPr>
                <w:rFonts w:eastAsia="Times New Roman"/>
                <w:color w:val="000000"/>
                <w:kern w:val="0"/>
                <w:sz w:val="24"/>
                <w:szCs w:val="24"/>
                <w14:ligatures w14:val="none"/>
              </w:rPr>
              <w:t xml:space="preserve"> (14%)</w:t>
            </w:r>
          </w:p>
        </w:tc>
        <w:tc>
          <w:tcPr>
            <w:tcW w:w="1116" w:type="dxa"/>
            <w:tcBorders>
              <w:top w:val="single" w:sz="4" w:space="0" w:color="auto"/>
              <w:left w:val="nil"/>
              <w:bottom w:val="single" w:sz="4" w:space="0" w:color="auto"/>
              <w:right w:val="nil"/>
            </w:tcBorders>
            <w:noWrap/>
            <w:hideMark/>
          </w:tcPr>
          <w:p w14:paraId="44B33FEE" w14:textId="77777777" w:rsidR="00FB6070" w:rsidRPr="00104A4C" w:rsidRDefault="00FB6070" w:rsidP="00390EA8">
            <w:pPr>
              <w:jc w:val="right"/>
              <w:rPr>
                <w:rFonts w:eastAsia="Times New Roman"/>
                <w:color w:val="000000"/>
                <w:kern w:val="0"/>
                <w:sz w:val="24"/>
                <w:szCs w:val="24"/>
                <w14:ligatures w14:val="none"/>
              </w:rPr>
            </w:pPr>
            <w:r w:rsidRPr="00104A4C">
              <w:rPr>
                <w:rFonts w:eastAsia="Times New Roman"/>
                <w:color w:val="000000"/>
                <w:kern w:val="0"/>
                <w:sz w:val="24"/>
                <w:szCs w:val="24"/>
                <w14:ligatures w14:val="none"/>
              </w:rPr>
              <w:t>PC4</w:t>
            </w:r>
            <w:r>
              <w:rPr>
                <w:rFonts w:eastAsia="Times New Roman"/>
                <w:color w:val="000000"/>
                <w:kern w:val="0"/>
                <w:sz w:val="24"/>
                <w:szCs w:val="24"/>
                <w14:ligatures w14:val="none"/>
              </w:rPr>
              <w:t xml:space="preserve"> (11%)</w:t>
            </w:r>
          </w:p>
        </w:tc>
      </w:tr>
      <w:tr w:rsidR="00FB6070" w:rsidRPr="00012474" w14:paraId="7DD55D4B" w14:textId="77777777" w:rsidTr="00390EA8">
        <w:trPr>
          <w:trHeight w:val="290"/>
        </w:trPr>
        <w:tc>
          <w:tcPr>
            <w:tcW w:w="3335" w:type="dxa"/>
            <w:tcBorders>
              <w:top w:val="single" w:sz="4" w:space="0" w:color="auto"/>
              <w:left w:val="nil"/>
              <w:bottom w:val="nil"/>
              <w:right w:val="nil"/>
            </w:tcBorders>
            <w:noWrap/>
            <w:vAlign w:val="bottom"/>
            <w:hideMark/>
          </w:tcPr>
          <w:p w14:paraId="741D22D6"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body_length</w:t>
            </w:r>
            <w:proofErr w:type="spellEnd"/>
          </w:p>
        </w:tc>
        <w:tc>
          <w:tcPr>
            <w:tcW w:w="1116" w:type="dxa"/>
            <w:tcBorders>
              <w:top w:val="single" w:sz="4" w:space="0" w:color="auto"/>
              <w:left w:val="nil"/>
              <w:bottom w:val="nil"/>
              <w:right w:val="nil"/>
            </w:tcBorders>
            <w:noWrap/>
            <w:vAlign w:val="bottom"/>
            <w:hideMark/>
          </w:tcPr>
          <w:p w14:paraId="1CCE552B"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0.01</w:t>
            </w:r>
          </w:p>
        </w:tc>
        <w:tc>
          <w:tcPr>
            <w:tcW w:w="1116" w:type="dxa"/>
            <w:tcBorders>
              <w:top w:val="single" w:sz="4" w:space="0" w:color="auto"/>
              <w:left w:val="nil"/>
              <w:bottom w:val="nil"/>
              <w:right w:val="nil"/>
            </w:tcBorders>
            <w:noWrap/>
            <w:vAlign w:val="bottom"/>
            <w:hideMark/>
          </w:tcPr>
          <w:p w14:paraId="32A61BFA"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-0.5</w:t>
            </w:r>
          </w:p>
        </w:tc>
        <w:tc>
          <w:tcPr>
            <w:tcW w:w="1116" w:type="dxa"/>
            <w:tcBorders>
              <w:top w:val="single" w:sz="4" w:space="0" w:color="auto"/>
              <w:left w:val="nil"/>
              <w:bottom w:val="nil"/>
              <w:right w:val="nil"/>
            </w:tcBorders>
            <w:noWrap/>
            <w:vAlign w:val="bottom"/>
            <w:hideMark/>
          </w:tcPr>
          <w:p w14:paraId="298C18FE"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-0.3</w:t>
            </w:r>
          </w:p>
        </w:tc>
        <w:tc>
          <w:tcPr>
            <w:tcW w:w="1116" w:type="dxa"/>
            <w:tcBorders>
              <w:top w:val="single" w:sz="4" w:space="0" w:color="auto"/>
              <w:left w:val="nil"/>
              <w:bottom w:val="nil"/>
              <w:right w:val="nil"/>
            </w:tcBorders>
            <w:noWrap/>
            <w:vAlign w:val="bottom"/>
            <w:hideMark/>
          </w:tcPr>
          <w:p w14:paraId="7EA79393"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0.57</w:t>
            </w:r>
          </w:p>
        </w:tc>
      </w:tr>
      <w:tr w:rsidR="00FB6070" w:rsidRPr="00012474" w14:paraId="54494904" w14:textId="77777777" w:rsidTr="00390EA8">
        <w:trPr>
          <w:trHeight w:val="290"/>
        </w:trPr>
        <w:tc>
          <w:tcPr>
            <w:tcW w:w="3335" w:type="dxa"/>
            <w:tcBorders>
              <w:top w:val="nil"/>
              <w:left w:val="nil"/>
              <w:bottom w:val="nil"/>
              <w:right w:val="nil"/>
            </w:tcBorders>
            <w:noWrap/>
            <w:vAlign w:val="bottom"/>
            <w:hideMark/>
          </w:tcPr>
          <w:p w14:paraId="7D68FFDA"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antenna_length_standard</w:t>
            </w:r>
            <w:proofErr w:type="spellEnd"/>
          </w:p>
        </w:tc>
        <w:tc>
          <w:tcPr>
            <w:tcW w:w="1116" w:type="dxa"/>
            <w:tcBorders>
              <w:top w:val="nil"/>
              <w:left w:val="nil"/>
              <w:bottom w:val="nil"/>
              <w:right w:val="nil"/>
            </w:tcBorders>
            <w:noWrap/>
            <w:vAlign w:val="bottom"/>
            <w:hideMark/>
          </w:tcPr>
          <w:p w14:paraId="402C46E8"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-0.51</w:t>
            </w:r>
          </w:p>
        </w:tc>
        <w:tc>
          <w:tcPr>
            <w:tcW w:w="1116" w:type="dxa"/>
            <w:tcBorders>
              <w:top w:val="nil"/>
              <w:left w:val="nil"/>
              <w:bottom w:val="nil"/>
              <w:right w:val="nil"/>
            </w:tcBorders>
            <w:noWrap/>
            <w:vAlign w:val="bottom"/>
            <w:hideMark/>
          </w:tcPr>
          <w:p w14:paraId="7DA8FDBB"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-0.15</w:t>
            </w:r>
          </w:p>
        </w:tc>
        <w:tc>
          <w:tcPr>
            <w:tcW w:w="1116" w:type="dxa"/>
            <w:tcBorders>
              <w:top w:val="nil"/>
              <w:left w:val="nil"/>
              <w:bottom w:val="nil"/>
              <w:right w:val="nil"/>
            </w:tcBorders>
            <w:noWrap/>
            <w:vAlign w:val="bottom"/>
            <w:hideMark/>
          </w:tcPr>
          <w:p w14:paraId="571AEBC3"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-0.05</w:t>
            </w:r>
          </w:p>
        </w:tc>
        <w:tc>
          <w:tcPr>
            <w:tcW w:w="1116" w:type="dxa"/>
            <w:tcBorders>
              <w:top w:val="nil"/>
              <w:left w:val="nil"/>
              <w:bottom w:val="nil"/>
              <w:right w:val="nil"/>
            </w:tcBorders>
            <w:noWrap/>
            <w:vAlign w:val="bottom"/>
            <w:hideMark/>
          </w:tcPr>
          <w:p w14:paraId="3ED3895B"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-0.05</w:t>
            </w:r>
          </w:p>
        </w:tc>
      </w:tr>
      <w:tr w:rsidR="00FB6070" w:rsidRPr="00012474" w14:paraId="1DB6A662" w14:textId="77777777" w:rsidTr="00390EA8">
        <w:trPr>
          <w:trHeight w:val="290"/>
        </w:trPr>
        <w:tc>
          <w:tcPr>
            <w:tcW w:w="3335" w:type="dxa"/>
            <w:tcBorders>
              <w:top w:val="nil"/>
              <w:left w:val="nil"/>
              <w:bottom w:val="nil"/>
              <w:right w:val="nil"/>
            </w:tcBorders>
            <w:noWrap/>
            <w:vAlign w:val="bottom"/>
            <w:hideMark/>
          </w:tcPr>
          <w:p w14:paraId="1A82F9F1"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eye_protrusion_standard</w:t>
            </w:r>
            <w:proofErr w:type="spellEnd"/>
          </w:p>
        </w:tc>
        <w:tc>
          <w:tcPr>
            <w:tcW w:w="1116" w:type="dxa"/>
            <w:tcBorders>
              <w:top w:val="nil"/>
              <w:left w:val="nil"/>
              <w:bottom w:val="nil"/>
              <w:right w:val="nil"/>
            </w:tcBorders>
            <w:noWrap/>
            <w:vAlign w:val="bottom"/>
            <w:hideMark/>
          </w:tcPr>
          <w:p w14:paraId="2DBB6413"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-0.37</w:t>
            </w:r>
          </w:p>
        </w:tc>
        <w:tc>
          <w:tcPr>
            <w:tcW w:w="1116" w:type="dxa"/>
            <w:tcBorders>
              <w:top w:val="nil"/>
              <w:left w:val="nil"/>
              <w:bottom w:val="nil"/>
              <w:right w:val="nil"/>
            </w:tcBorders>
            <w:noWrap/>
            <w:vAlign w:val="bottom"/>
            <w:hideMark/>
          </w:tcPr>
          <w:p w14:paraId="08FAF85C"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0.41</w:t>
            </w:r>
          </w:p>
        </w:tc>
        <w:tc>
          <w:tcPr>
            <w:tcW w:w="1116" w:type="dxa"/>
            <w:tcBorders>
              <w:top w:val="nil"/>
              <w:left w:val="nil"/>
              <w:bottom w:val="nil"/>
              <w:right w:val="nil"/>
            </w:tcBorders>
            <w:noWrap/>
            <w:vAlign w:val="bottom"/>
            <w:hideMark/>
          </w:tcPr>
          <w:p w14:paraId="1F169187"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-0.17</w:t>
            </w:r>
          </w:p>
        </w:tc>
        <w:tc>
          <w:tcPr>
            <w:tcW w:w="1116" w:type="dxa"/>
            <w:tcBorders>
              <w:top w:val="nil"/>
              <w:left w:val="nil"/>
              <w:bottom w:val="nil"/>
              <w:right w:val="nil"/>
            </w:tcBorders>
            <w:noWrap/>
            <w:vAlign w:val="bottom"/>
            <w:hideMark/>
          </w:tcPr>
          <w:p w14:paraId="3FD9B30C"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0.25</w:t>
            </w:r>
          </w:p>
        </w:tc>
      </w:tr>
      <w:tr w:rsidR="00FB6070" w:rsidRPr="00012474" w14:paraId="0F2A9F5B" w14:textId="77777777" w:rsidTr="00390EA8">
        <w:trPr>
          <w:trHeight w:val="290"/>
        </w:trPr>
        <w:tc>
          <w:tcPr>
            <w:tcW w:w="3335" w:type="dxa"/>
            <w:tcBorders>
              <w:top w:val="nil"/>
              <w:left w:val="nil"/>
              <w:bottom w:val="nil"/>
              <w:right w:val="nil"/>
            </w:tcBorders>
            <w:noWrap/>
            <w:vAlign w:val="bottom"/>
            <w:hideMark/>
          </w:tcPr>
          <w:p w14:paraId="0319BAF9"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eye_length_standard</w:t>
            </w:r>
            <w:proofErr w:type="spellEnd"/>
          </w:p>
        </w:tc>
        <w:tc>
          <w:tcPr>
            <w:tcW w:w="1116" w:type="dxa"/>
            <w:tcBorders>
              <w:top w:val="nil"/>
              <w:left w:val="nil"/>
              <w:bottom w:val="nil"/>
              <w:right w:val="nil"/>
            </w:tcBorders>
            <w:noWrap/>
            <w:vAlign w:val="bottom"/>
            <w:hideMark/>
          </w:tcPr>
          <w:p w14:paraId="0D268CDF"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-0.33</w:t>
            </w:r>
          </w:p>
        </w:tc>
        <w:tc>
          <w:tcPr>
            <w:tcW w:w="1116" w:type="dxa"/>
            <w:tcBorders>
              <w:top w:val="nil"/>
              <w:left w:val="nil"/>
              <w:bottom w:val="nil"/>
              <w:right w:val="nil"/>
            </w:tcBorders>
            <w:noWrap/>
            <w:vAlign w:val="bottom"/>
            <w:hideMark/>
          </w:tcPr>
          <w:p w14:paraId="1AF6F326"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0.48</w:t>
            </w:r>
          </w:p>
        </w:tc>
        <w:tc>
          <w:tcPr>
            <w:tcW w:w="1116" w:type="dxa"/>
            <w:tcBorders>
              <w:top w:val="nil"/>
              <w:left w:val="nil"/>
              <w:bottom w:val="nil"/>
              <w:right w:val="nil"/>
            </w:tcBorders>
            <w:noWrap/>
            <w:vAlign w:val="bottom"/>
            <w:hideMark/>
          </w:tcPr>
          <w:p w14:paraId="0EDAC2C1"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-0.27</w:t>
            </w:r>
          </w:p>
        </w:tc>
        <w:tc>
          <w:tcPr>
            <w:tcW w:w="1116" w:type="dxa"/>
            <w:tcBorders>
              <w:top w:val="nil"/>
              <w:left w:val="nil"/>
              <w:bottom w:val="nil"/>
              <w:right w:val="nil"/>
            </w:tcBorders>
            <w:noWrap/>
            <w:vAlign w:val="bottom"/>
            <w:hideMark/>
          </w:tcPr>
          <w:p w14:paraId="796E150D"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-0.21</w:t>
            </w:r>
          </w:p>
        </w:tc>
      </w:tr>
      <w:tr w:rsidR="00FB6070" w:rsidRPr="00012474" w14:paraId="6B5CA365" w14:textId="77777777" w:rsidTr="00390EA8">
        <w:trPr>
          <w:trHeight w:val="290"/>
        </w:trPr>
        <w:tc>
          <w:tcPr>
            <w:tcW w:w="3335" w:type="dxa"/>
            <w:tcBorders>
              <w:top w:val="nil"/>
              <w:left w:val="nil"/>
              <w:bottom w:val="nil"/>
              <w:right w:val="nil"/>
            </w:tcBorders>
            <w:noWrap/>
            <w:vAlign w:val="bottom"/>
            <w:hideMark/>
          </w:tcPr>
          <w:p w14:paraId="71301915"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pronotum_width_standard</w:t>
            </w:r>
            <w:proofErr w:type="spellEnd"/>
          </w:p>
        </w:tc>
        <w:tc>
          <w:tcPr>
            <w:tcW w:w="1116" w:type="dxa"/>
            <w:tcBorders>
              <w:top w:val="nil"/>
              <w:left w:val="nil"/>
              <w:bottom w:val="nil"/>
              <w:right w:val="nil"/>
            </w:tcBorders>
            <w:noWrap/>
            <w:vAlign w:val="bottom"/>
            <w:hideMark/>
          </w:tcPr>
          <w:p w14:paraId="5D3F2F37"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0.43</w:t>
            </w:r>
          </w:p>
        </w:tc>
        <w:tc>
          <w:tcPr>
            <w:tcW w:w="1116" w:type="dxa"/>
            <w:tcBorders>
              <w:top w:val="nil"/>
              <w:left w:val="nil"/>
              <w:bottom w:val="nil"/>
              <w:right w:val="nil"/>
            </w:tcBorders>
            <w:noWrap/>
            <w:vAlign w:val="bottom"/>
            <w:hideMark/>
          </w:tcPr>
          <w:p w14:paraId="5C034318"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0.24</w:t>
            </w:r>
          </w:p>
        </w:tc>
        <w:tc>
          <w:tcPr>
            <w:tcW w:w="1116" w:type="dxa"/>
            <w:tcBorders>
              <w:top w:val="nil"/>
              <w:left w:val="nil"/>
              <w:bottom w:val="nil"/>
              <w:right w:val="nil"/>
            </w:tcBorders>
            <w:noWrap/>
            <w:vAlign w:val="bottom"/>
            <w:hideMark/>
          </w:tcPr>
          <w:p w14:paraId="0431E210"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0.06</w:t>
            </w:r>
          </w:p>
        </w:tc>
        <w:tc>
          <w:tcPr>
            <w:tcW w:w="1116" w:type="dxa"/>
            <w:tcBorders>
              <w:top w:val="nil"/>
              <w:left w:val="nil"/>
              <w:bottom w:val="nil"/>
              <w:right w:val="nil"/>
            </w:tcBorders>
            <w:noWrap/>
            <w:vAlign w:val="bottom"/>
            <w:hideMark/>
          </w:tcPr>
          <w:p w14:paraId="08BA3A56"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0.4</w:t>
            </w:r>
          </w:p>
        </w:tc>
      </w:tr>
      <w:tr w:rsidR="00FB6070" w:rsidRPr="00012474" w14:paraId="78F96265" w14:textId="77777777" w:rsidTr="00390EA8">
        <w:trPr>
          <w:trHeight w:val="290"/>
        </w:trPr>
        <w:tc>
          <w:tcPr>
            <w:tcW w:w="3335" w:type="dxa"/>
            <w:tcBorders>
              <w:top w:val="nil"/>
              <w:left w:val="nil"/>
              <w:bottom w:val="nil"/>
              <w:right w:val="nil"/>
            </w:tcBorders>
            <w:noWrap/>
            <w:vAlign w:val="bottom"/>
            <w:hideMark/>
          </w:tcPr>
          <w:p w14:paraId="5BF555B2"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abdomen_width_standard</w:t>
            </w:r>
            <w:proofErr w:type="spellEnd"/>
          </w:p>
        </w:tc>
        <w:tc>
          <w:tcPr>
            <w:tcW w:w="1116" w:type="dxa"/>
            <w:tcBorders>
              <w:top w:val="nil"/>
              <w:left w:val="nil"/>
              <w:bottom w:val="nil"/>
              <w:right w:val="nil"/>
            </w:tcBorders>
            <w:noWrap/>
            <w:vAlign w:val="bottom"/>
            <w:hideMark/>
          </w:tcPr>
          <w:p w14:paraId="6DE57F2E"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-0.22</w:t>
            </w:r>
          </w:p>
        </w:tc>
        <w:tc>
          <w:tcPr>
            <w:tcW w:w="1116" w:type="dxa"/>
            <w:tcBorders>
              <w:top w:val="nil"/>
              <w:left w:val="nil"/>
              <w:bottom w:val="nil"/>
              <w:right w:val="nil"/>
            </w:tcBorders>
            <w:noWrap/>
            <w:vAlign w:val="bottom"/>
            <w:hideMark/>
          </w:tcPr>
          <w:p w14:paraId="184CE8AC"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0.32</w:t>
            </w:r>
          </w:p>
        </w:tc>
        <w:tc>
          <w:tcPr>
            <w:tcW w:w="1116" w:type="dxa"/>
            <w:tcBorders>
              <w:top w:val="nil"/>
              <w:left w:val="nil"/>
              <w:bottom w:val="nil"/>
              <w:right w:val="nil"/>
            </w:tcBorders>
            <w:noWrap/>
            <w:vAlign w:val="bottom"/>
            <w:hideMark/>
          </w:tcPr>
          <w:p w14:paraId="5986C3C2"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0.52</w:t>
            </w:r>
          </w:p>
        </w:tc>
        <w:tc>
          <w:tcPr>
            <w:tcW w:w="1116" w:type="dxa"/>
            <w:tcBorders>
              <w:top w:val="nil"/>
              <w:left w:val="nil"/>
              <w:bottom w:val="nil"/>
              <w:right w:val="nil"/>
            </w:tcBorders>
            <w:noWrap/>
            <w:vAlign w:val="bottom"/>
            <w:hideMark/>
          </w:tcPr>
          <w:p w14:paraId="2210C8F0"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0.58</w:t>
            </w:r>
          </w:p>
        </w:tc>
      </w:tr>
      <w:tr w:rsidR="00FB6070" w:rsidRPr="00012474" w14:paraId="70ADDB48" w14:textId="77777777" w:rsidTr="00390EA8">
        <w:trPr>
          <w:trHeight w:val="290"/>
        </w:trPr>
        <w:tc>
          <w:tcPr>
            <w:tcW w:w="3335" w:type="dxa"/>
            <w:tcBorders>
              <w:top w:val="nil"/>
              <w:left w:val="nil"/>
              <w:bottom w:val="nil"/>
              <w:right w:val="nil"/>
            </w:tcBorders>
            <w:noWrap/>
            <w:vAlign w:val="bottom"/>
            <w:hideMark/>
          </w:tcPr>
          <w:p w14:paraId="1240BA46"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rear_leg_length_standard</w:t>
            </w:r>
            <w:proofErr w:type="spellEnd"/>
          </w:p>
        </w:tc>
        <w:tc>
          <w:tcPr>
            <w:tcW w:w="1116" w:type="dxa"/>
            <w:tcBorders>
              <w:top w:val="nil"/>
              <w:left w:val="nil"/>
              <w:bottom w:val="nil"/>
              <w:right w:val="nil"/>
            </w:tcBorders>
            <w:noWrap/>
            <w:vAlign w:val="bottom"/>
            <w:hideMark/>
          </w:tcPr>
          <w:p w14:paraId="5836D363"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-0.45</w:t>
            </w:r>
          </w:p>
        </w:tc>
        <w:tc>
          <w:tcPr>
            <w:tcW w:w="1116" w:type="dxa"/>
            <w:tcBorders>
              <w:top w:val="nil"/>
              <w:left w:val="nil"/>
              <w:bottom w:val="nil"/>
              <w:right w:val="nil"/>
            </w:tcBorders>
            <w:noWrap/>
            <w:vAlign w:val="bottom"/>
            <w:hideMark/>
          </w:tcPr>
          <w:p w14:paraId="4A587380"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-0.29</w:t>
            </w:r>
          </w:p>
        </w:tc>
        <w:tc>
          <w:tcPr>
            <w:tcW w:w="1116" w:type="dxa"/>
            <w:tcBorders>
              <w:top w:val="nil"/>
              <w:left w:val="nil"/>
              <w:bottom w:val="nil"/>
              <w:right w:val="nil"/>
            </w:tcBorders>
            <w:noWrap/>
            <w:vAlign w:val="bottom"/>
            <w:hideMark/>
          </w:tcPr>
          <w:p w14:paraId="3E53DCFA"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-0.21</w:t>
            </w:r>
          </w:p>
        </w:tc>
        <w:tc>
          <w:tcPr>
            <w:tcW w:w="1116" w:type="dxa"/>
            <w:tcBorders>
              <w:top w:val="nil"/>
              <w:left w:val="nil"/>
              <w:bottom w:val="nil"/>
              <w:right w:val="nil"/>
            </w:tcBorders>
            <w:noWrap/>
            <w:vAlign w:val="bottom"/>
            <w:hideMark/>
          </w:tcPr>
          <w:p w14:paraId="325136BE"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0.21</w:t>
            </w:r>
          </w:p>
        </w:tc>
      </w:tr>
      <w:tr w:rsidR="00FB6070" w:rsidRPr="00012474" w14:paraId="553DA015" w14:textId="77777777" w:rsidTr="00390EA8">
        <w:trPr>
          <w:trHeight w:val="290"/>
        </w:trPr>
        <w:tc>
          <w:tcPr>
            <w:tcW w:w="3335" w:type="dxa"/>
            <w:tcBorders>
              <w:top w:val="nil"/>
              <w:left w:val="nil"/>
              <w:bottom w:val="single" w:sz="4" w:space="0" w:color="auto"/>
              <w:right w:val="nil"/>
            </w:tcBorders>
            <w:noWrap/>
            <w:vAlign w:val="bottom"/>
            <w:hideMark/>
          </w:tcPr>
          <w:p w14:paraId="58C24534" w14:textId="77777777" w:rsidR="00FB6070" w:rsidRPr="000C6E7C" w:rsidRDefault="00FB6070" w:rsidP="00390EA8">
            <w:pPr>
              <w:rPr>
                <w:rFonts w:eastAsia="Times New Roman"/>
                <w:color w:val="000000"/>
                <w:kern w:val="0"/>
                <w:sz w:val="24"/>
                <w:szCs w:val="24"/>
                <w14:ligatures w14:val="none"/>
              </w:rPr>
            </w:pPr>
            <w:proofErr w:type="spellStart"/>
            <w:r w:rsidRPr="000C6E7C">
              <w:rPr>
                <w:color w:val="000000"/>
                <w:sz w:val="24"/>
                <w:szCs w:val="24"/>
              </w:rPr>
              <w:t>rear_trochanter_length_standard</w:t>
            </w:r>
            <w:proofErr w:type="spellEnd"/>
          </w:p>
        </w:tc>
        <w:tc>
          <w:tcPr>
            <w:tcW w:w="1116" w:type="dxa"/>
            <w:tcBorders>
              <w:top w:val="nil"/>
              <w:left w:val="nil"/>
              <w:bottom w:val="single" w:sz="4" w:space="0" w:color="auto"/>
              <w:right w:val="nil"/>
            </w:tcBorders>
            <w:noWrap/>
            <w:vAlign w:val="bottom"/>
            <w:hideMark/>
          </w:tcPr>
          <w:p w14:paraId="2FE5B309"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0.25</w:t>
            </w:r>
          </w:p>
        </w:tc>
        <w:tc>
          <w:tcPr>
            <w:tcW w:w="1116" w:type="dxa"/>
            <w:tcBorders>
              <w:top w:val="nil"/>
              <w:left w:val="nil"/>
              <w:bottom w:val="single" w:sz="4" w:space="0" w:color="auto"/>
              <w:right w:val="nil"/>
            </w:tcBorders>
            <w:noWrap/>
            <w:vAlign w:val="bottom"/>
            <w:hideMark/>
          </w:tcPr>
          <w:p w14:paraId="1A121D44"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0.29</w:t>
            </w:r>
          </w:p>
        </w:tc>
        <w:tc>
          <w:tcPr>
            <w:tcW w:w="1116" w:type="dxa"/>
            <w:tcBorders>
              <w:top w:val="nil"/>
              <w:left w:val="nil"/>
              <w:bottom w:val="single" w:sz="4" w:space="0" w:color="auto"/>
              <w:right w:val="nil"/>
            </w:tcBorders>
            <w:noWrap/>
            <w:vAlign w:val="bottom"/>
            <w:hideMark/>
          </w:tcPr>
          <w:p w14:paraId="43F967A2"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-0.7</w:t>
            </w:r>
          </w:p>
        </w:tc>
        <w:tc>
          <w:tcPr>
            <w:tcW w:w="1116" w:type="dxa"/>
            <w:tcBorders>
              <w:top w:val="nil"/>
              <w:left w:val="nil"/>
              <w:bottom w:val="single" w:sz="4" w:space="0" w:color="auto"/>
              <w:right w:val="nil"/>
            </w:tcBorders>
            <w:noWrap/>
            <w:vAlign w:val="bottom"/>
            <w:hideMark/>
          </w:tcPr>
          <w:p w14:paraId="520998F4" w14:textId="77777777" w:rsidR="00FB6070" w:rsidRPr="000C6E7C" w:rsidRDefault="00FB6070" w:rsidP="00390EA8">
            <w:pPr>
              <w:jc w:val="right"/>
              <w:rPr>
                <w:rFonts w:eastAsia="Times New Roman"/>
                <w:color w:val="000000"/>
                <w:kern w:val="0"/>
                <w:sz w:val="24"/>
                <w:szCs w:val="24"/>
                <w14:ligatures w14:val="none"/>
              </w:rPr>
            </w:pPr>
            <w:r w:rsidRPr="000C6E7C">
              <w:rPr>
                <w:color w:val="000000"/>
                <w:sz w:val="24"/>
                <w:szCs w:val="24"/>
              </w:rPr>
              <w:t>0.17</w:t>
            </w:r>
          </w:p>
        </w:tc>
      </w:tr>
    </w:tbl>
    <w:p w14:paraId="38331E7F" w14:textId="77777777" w:rsidR="00FB6070" w:rsidRDefault="00FB6070" w:rsidP="00FB6070">
      <w:pPr>
        <w:rPr>
          <w:sz w:val="24"/>
          <w:szCs w:val="24"/>
        </w:rPr>
      </w:pPr>
    </w:p>
    <w:p w14:paraId="560E5B1E" w14:textId="77777777" w:rsidR="00FB6070" w:rsidRPr="0015036B" w:rsidRDefault="00FB6070" w:rsidP="00E34238">
      <w:pPr>
        <w:rPr>
          <w:sz w:val="24"/>
          <w:szCs w:val="24"/>
        </w:rPr>
      </w:pPr>
    </w:p>
    <w:p w14:paraId="31BDD4AC" w14:textId="4391C089" w:rsidR="0078558B" w:rsidRPr="0015036B" w:rsidRDefault="0078558B" w:rsidP="00E34238">
      <w:pPr>
        <w:rPr>
          <w:sz w:val="24"/>
          <w:szCs w:val="24"/>
        </w:rPr>
      </w:pPr>
      <w:r w:rsidRPr="00897C2C">
        <w:rPr>
          <w:b/>
          <w:bCs/>
          <w:sz w:val="24"/>
          <w:szCs w:val="24"/>
        </w:rPr>
        <w:t>Table S</w:t>
      </w:r>
      <w:r w:rsidR="008B7EB5">
        <w:rPr>
          <w:b/>
          <w:bCs/>
          <w:sz w:val="24"/>
          <w:szCs w:val="24"/>
        </w:rPr>
        <w:t>3</w:t>
      </w:r>
      <w:r w:rsidRPr="00897C2C">
        <w:rPr>
          <w:b/>
          <w:bCs/>
          <w:sz w:val="24"/>
          <w:szCs w:val="24"/>
        </w:rPr>
        <w:t>.</w:t>
      </w:r>
      <w:r w:rsidRPr="0015036B">
        <w:rPr>
          <w:sz w:val="24"/>
          <w:szCs w:val="24"/>
        </w:rPr>
        <w:t xml:space="preserve"> Comparison of the </w:t>
      </w:r>
      <w:r w:rsidR="003B5ED3" w:rsidRPr="0015036B">
        <w:rPr>
          <w:sz w:val="24"/>
          <w:szCs w:val="24"/>
        </w:rPr>
        <w:t>principal component analyses</w:t>
      </w:r>
      <w:r w:rsidR="00E660BD" w:rsidRPr="0015036B">
        <w:rPr>
          <w:sz w:val="24"/>
          <w:szCs w:val="24"/>
        </w:rPr>
        <w:t xml:space="preserve"> </w:t>
      </w:r>
      <w:r w:rsidR="00E25675">
        <w:rPr>
          <w:sz w:val="24"/>
          <w:szCs w:val="24"/>
        </w:rPr>
        <w:t xml:space="preserve">(PCA) </w:t>
      </w:r>
      <w:r w:rsidR="00E660BD" w:rsidRPr="0015036B">
        <w:rPr>
          <w:sz w:val="24"/>
          <w:szCs w:val="24"/>
        </w:rPr>
        <w:t xml:space="preserve">run with and without </w:t>
      </w:r>
      <w:proofErr w:type="spellStart"/>
      <w:r w:rsidR="00E660BD" w:rsidRPr="0015036B">
        <w:rPr>
          <w:i/>
          <w:iCs/>
          <w:sz w:val="24"/>
          <w:szCs w:val="24"/>
        </w:rPr>
        <w:t>Notiophilus</w:t>
      </w:r>
      <w:proofErr w:type="spellEnd"/>
      <w:r w:rsidR="00E660BD" w:rsidRPr="0015036B">
        <w:rPr>
          <w:i/>
          <w:iCs/>
          <w:sz w:val="24"/>
          <w:szCs w:val="24"/>
        </w:rPr>
        <w:t xml:space="preserve"> aeneus</w:t>
      </w:r>
      <w:r w:rsidR="00E25675">
        <w:rPr>
          <w:sz w:val="24"/>
          <w:szCs w:val="24"/>
        </w:rPr>
        <w:t>, a species with unusual traits</w:t>
      </w:r>
      <w:r w:rsidR="00E660BD" w:rsidRPr="0015036B">
        <w:rPr>
          <w:sz w:val="24"/>
          <w:szCs w:val="24"/>
        </w:rPr>
        <w:t xml:space="preserve">. </w:t>
      </w:r>
      <w:r w:rsidR="00162DE9" w:rsidRPr="0015036B">
        <w:rPr>
          <w:sz w:val="24"/>
          <w:szCs w:val="24"/>
        </w:rPr>
        <w:t xml:space="preserve">Traits were </w:t>
      </w:r>
      <w:r w:rsidR="00B82631" w:rsidRPr="0015036B">
        <w:rPr>
          <w:sz w:val="24"/>
          <w:szCs w:val="24"/>
        </w:rPr>
        <w:t xml:space="preserve">listed under “Top loading values” if their loading value was </w:t>
      </w:r>
      <w:r w:rsidR="007C3D7D" w:rsidRPr="0015036B">
        <w:rPr>
          <w:sz w:val="24"/>
          <w:szCs w:val="24"/>
        </w:rPr>
        <w:t>≥ 0.4.</w:t>
      </w:r>
      <w:r w:rsidR="00865F44">
        <w:rPr>
          <w:sz w:val="24"/>
          <w:szCs w:val="24"/>
        </w:rPr>
        <w:t xml:space="preserve"> The word “standard” after each trait indicates that these values have been divided by body length</w:t>
      </w:r>
      <w:r w:rsidR="00460CF3">
        <w:rPr>
          <w:sz w:val="24"/>
          <w:szCs w:val="24"/>
        </w:rPr>
        <w:t xml:space="preserve"> prior to running the </w:t>
      </w:r>
      <w:r w:rsidR="00E25675">
        <w:rPr>
          <w:sz w:val="24"/>
          <w:szCs w:val="24"/>
        </w:rPr>
        <w:t>PCA.</w:t>
      </w:r>
    </w:p>
    <w:tbl>
      <w:tblPr>
        <w:tblStyle w:val="TableGrid"/>
        <w:tblW w:w="0" w:type="auto"/>
        <w:tblBorders>
          <w:top w:val="single" w:sz="4" w:space="0" w:color="auto"/>
          <w:bottom w:val="single" w:sz="4" w:space="0" w:color="auto"/>
        </w:tblBorders>
        <w:tblLook w:val="04A0" w:firstRow="1" w:lastRow="0" w:firstColumn="1" w:lastColumn="0" w:noHBand="0" w:noVBand="1"/>
      </w:tblPr>
      <w:tblGrid>
        <w:gridCol w:w="2547"/>
        <w:gridCol w:w="3544"/>
        <w:gridCol w:w="3259"/>
      </w:tblGrid>
      <w:tr w:rsidR="00167AE3" w:rsidRPr="0015036B" w14:paraId="0C67B668" w14:textId="77777777" w:rsidTr="00325198">
        <w:tc>
          <w:tcPr>
            <w:tcW w:w="2547" w:type="dxa"/>
            <w:tcBorders>
              <w:top w:val="single" w:sz="4" w:space="0" w:color="auto"/>
              <w:bottom w:val="single" w:sz="4" w:space="0" w:color="auto"/>
            </w:tcBorders>
          </w:tcPr>
          <w:p w14:paraId="0BEA2EA8" w14:textId="77777777" w:rsidR="00167AE3" w:rsidRPr="0015036B" w:rsidRDefault="00167AE3" w:rsidP="00E34238">
            <w:pPr>
              <w:rPr>
                <w:spacing w:val="0"/>
                <w:sz w:val="20"/>
              </w:rPr>
            </w:pPr>
          </w:p>
        </w:tc>
        <w:tc>
          <w:tcPr>
            <w:tcW w:w="3544" w:type="dxa"/>
            <w:tcBorders>
              <w:top w:val="single" w:sz="4" w:space="0" w:color="auto"/>
              <w:bottom w:val="single" w:sz="4" w:space="0" w:color="auto"/>
            </w:tcBorders>
          </w:tcPr>
          <w:p w14:paraId="320CA079" w14:textId="1EB16B26" w:rsidR="00167AE3" w:rsidRPr="0015036B" w:rsidRDefault="003570B0" w:rsidP="00E34238">
            <w:pPr>
              <w:rPr>
                <w:b/>
                <w:bCs/>
                <w:spacing w:val="0"/>
                <w:sz w:val="20"/>
              </w:rPr>
            </w:pPr>
            <w:r w:rsidRPr="0015036B">
              <w:rPr>
                <w:b/>
                <w:bCs/>
                <w:spacing w:val="0"/>
                <w:sz w:val="20"/>
              </w:rPr>
              <w:t>PCA</w:t>
            </w:r>
            <w:r w:rsidR="003B5ED3" w:rsidRPr="0015036B">
              <w:rPr>
                <w:b/>
                <w:bCs/>
                <w:spacing w:val="0"/>
                <w:sz w:val="20"/>
              </w:rPr>
              <w:t xml:space="preserve"> </w:t>
            </w:r>
            <w:r w:rsidRPr="0015036B">
              <w:rPr>
                <w:b/>
                <w:bCs/>
                <w:spacing w:val="0"/>
                <w:sz w:val="20"/>
              </w:rPr>
              <w:t xml:space="preserve">with </w:t>
            </w:r>
            <w:proofErr w:type="spellStart"/>
            <w:r w:rsidRPr="00F14FA9">
              <w:rPr>
                <w:b/>
                <w:bCs/>
                <w:i/>
                <w:iCs/>
                <w:spacing w:val="0"/>
                <w:sz w:val="20"/>
              </w:rPr>
              <w:t>Notiophilus</w:t>
            </w:r>
            <w:proofErr w:type="spellEnd"/>
            <w:r w:rsidRPr="00F14FA9">
              <w:rPr>
                <w:b/>
                <w:bCs/>
                <w:i/>
                <w:iCs/>
                <w:spacing w:val="0"/>
                <w:sz w:val="20"/>
              </w:rPr>
              <w:t xml:space="preserve"> aeneus</w:t>
            </w:r>
          </w:p>
        </w:tc>
        <w:tc>
          <w:tcPr>
            <w:tcW w:w="3259" w:type="dxa"/>
            <w:tcBorders>
              <w:top w:val="single" w:sz="4" w:space="0" w:color="auto"/>
              <w:bottom w:val="single" w:sz="4" w:space="0" w:color="auto"/>
            </w:tcBorders>
          </w:tcPr>
          <w:p w14:paraId="297519B3" w14:textId="18CCB46B" w:rsidR="00167AE3" w:rsidRPr="0015036B" w:rsidRDefault="003570B0" w:rsidP="00E34238">
            <w:pPr>
              <w:rPr>
                <w:b/>
                <w:bCs/>
                <w:spacing w:val="0"/>
                <w:sz w:val="20"/>
              </w:rPr>
            </w:pPr>
            <w:r w:rsidRPr="0015036B">
              <w:rPr>
                <w:b/>
                <w:bCs/>
                <w:spacing w:val="0"/>
                <w:sz w:val="20"/>
              </w:rPr>
              <w:t xml:space="preserve">PCA excluding </w:t>
            </w:r>
            <w:proofErr w:type="spellStart"/>
            <w:r w:rsidRPr="00F14FA9">
              <w:rPr>
                <w:b/>
                <w:bCs/>
                <w:i/>
                <w:iCs/>
                <w:spacing w:val="0"/>
                <w:sz w:val="20"/>
              </w:rPr>
              <w:t>Notiophilus</w:t>
            </w:r>
            <w:proofErr w:type="spellEnd"/>
            <w:r w:rsidRPr="00F14FA9">
              <w:rPr>
                <w:b/>
                <w:bCs/>
                <w:i/>
                <w:iCs/>
                <w:spacing w:val="0"/>
                <w:sz w:val="20"/>
              </w:rPr>
              <w:t xml:space="preserve"> aeneus</w:t>
            </w:r>
            <w:r w:rsidR="007C3D7D" w:rsidRPr="0015036B">
              <w:rPr>
                <w:b/>
                <w:bCs/>
                <w:spacing w:val="0"/>
                <w:sz w:val="20"/>
              </w:rPr>
              <w:t xml:space="preserve"> (</w:t>
            </w:r>
            <w:r w:rsidR="003B5ED3" w:rsidRPr="0015036B">
              <w:rPr>
                <w:b/>
                <w:bCs/>
                <w:spacing w:val="0"/>
                <w:sz w:val="20"/>
              </w:rPr>
              <w:t>used in further analyses)</w:t>
            </w:r>
          </w:p>
        </w:tc>
      </w:tr>
      <w:tr w:rsidR="00167AE3" w:rsidRPr="0015036B" w14:paraId="04A9467E" w14:textId="77777777" w:rsidTr="00325198">
        <w:tc>
          <w:tcPr>
            <w:tcW w:w="2547" w:type="dxa"/>
            <w:tcBorders>
              <w:top w:val="single" w:sz="4" w:space="0" w:color="auto"/>
            </w:tcBorders>
          </w:tcPr>
          <w:p w14:paraId="01CD671C" w14:textId="3507A364" w:rsidR="00167AE3" w:rsidRPr="0015036B" w:rsidRDefault="0064196F" w:rsidP="00E34238">
            <w:pPr>
              <w:rPr>
                <w:spacing w:val="0"/>
                <w:sz w:val="20"/>
              </w:rPr>
            </w:pPr>
            <w:r w:rsidRPr="0015036B">
              <w:rPr>
                <w:spacing w:val="0"/>
                <w:sz w:val="20"/>
              </w:rPr>
              <w:t>Variance explained by PC1</w:t>
            </w:r>
          </w:p>
        </w:tc>
        <w:tc>
          <w:tcPr>
            <w:tcW w:w="3544" w:type="dxa"/>
            <w:tcBorders>
              <w:top w:val="single" w:sz="4" w:space="0" w:color="auto"/>
            </w:tcBorders>
          </w:tcPr>
          <w:p w14:paraId="3FF960E8" w14:textId="2E84F607" w:rsidR="00167AE3" w:rsidRPr="0015036B" w:rsidRDefault="00F86CE5" w:rsidP="00E34238">
            <w:pPr>
              <w:rPr>
                <w:spacing w:val="0"/>
                <w:sz w:val="20"/>
              </w:rPr>
            </w:pPr>
            <w:r>
              <w:rPr>
                <w:spacing w:val="0"/>
                <w:sz w:val="20"/>
              </w:rPr>
              <w:t>33.1</w:t>
            </w:r>
            <w:r w:rsidR="003B5ED3" w:rsidRPr="0015036B">
              <w:rPr>
                <w:spacing w:val="0"/>
                <w:sz w:val="20"/>
              </w:rPr>
              <w:t xml:space="preserve"> </w:t>
            </w:r>
            <w:r w:rsidR="008F02BE" w:rsidRPr="0015036B">
              <w:rPr>
                <w:spacing w:val="0"/>
                <w:sz w:val="20"/>
              </w:rPr>
              <w:t>%</w:t>
            </w:r>
          </w:p>
        </w:tc>
        <w:tc>
          <w:tcPr>
            <w:tcW w:w="3259" w:type="dxa"/>
            <w:tcBorders>
              <w:top w:val="single" w:sz="4" w:space="0" w:color="auto"/>
            </w:tcBorders>
          </w:tcPr>
          <w:p w14:paraId="5D0785EA" w14:textId="5E496DD7" w:rsidR="00167AE3" w:rsidRPr="0015036B" w:rsidRDefault="00C14169" w:rsidP="00E34238">
            <w:pPr>
              <w:rPr>
                <w:spacing w:val="0"/>
                <w:sz w:val="20"/>
              </w:rPr>
            </w:pPr>
            <w:r w:rsidRPr="0015036B">
              <w:rPr>
                <w:spacing w:val="0"/>
                <w:sz w:val="20"/>
              </w:rPr>
              <w:t>3</w:t>
            </w:r>
            <w:r w:rsidR="00A62ECF">
              <w:rPr>
                <w:spacing w:val="0"/>
                <w:sz w:val="20"/>
              </w:rPr>
              <w:t>8.7</w:t>
            </w:r>
            <w:r w:rsidR="003B5ED3" w:rsidRPr="0015036B">
              <w:rPr>
                <w:spacing w:val="0"/>
                <w:sz w:val="20"/>
              </w:rPr>
              <w:t xml:space="preserve"> </w:t>
            </w:r>
            <w:r w:rsidRPr="0015036B">
              <w:rPr>
                <w:spacing w:val="0"/>
                <w:sz w:val="20"/>
              </w:rPr>
              <w:t>%</w:t>
            </w:r>
          </w:p>
        </w:tc>
      </w:tr>
      <w:tr w:rsidR="00167AE3" w:rsidRPr="0015036B" w14:paraId="726CD033" w14:textId="77777777" w:rsidTr="00325198">
        <w:tc>
          <w:tcPr>
            <w:tcW w:w="2547" w:type="dxa"/>
          </w:tcPr>
          <w:p w14:paraId="6D01F323" w14:textId="07A20402" w:rsidR="00167AE3" w:rsidRPr="0015036B" w:rsidRDefault="0064196F" w:rsidP="00E34238">
            <w:pPr>
              <w:rPr>
                <w:spacing w:val="0"/>
                <w:sz w:val="20"/>
              </w:rPr>
            </w:pPr>
            <w:r w:rsidRPr="0015036B">
              <w:rPr>
                <w:spacing w:val="0"/>
                <w:sz w:val="20"/>
              </w:rPr>
              <w:t>Variance explained by PC2</w:t>
            </w:r>
          </w:p>
        </w:tc>
        <w:tc>
          <w:tcPr>
            <w:tcW w:w="3544" w:type="dxa"/>
          </w:tcPr>
          <w:p w14:paraId="7ED97BB9" w14:textId="606F1BBD" w:rsidR="00167AE3" w:rsidRPr="0015036B" w:rsidRDefault="00F86CE5" w:rsidP="00E34238">
            <w:pPr>
              <w:rPr>
                <w:spacing w:val="0"/>
                <w:sz w:val="20"/>
              </w:rPr>
            </w:pPr>
            <w:r>
              <w:rPr>
                <w:spacing w:val="0"/>
                <w:sz w:val="20"/>
              </w:rPr>
              <w:t>30.2</w:t>
            </w:r>
            <w:r w:rsidR="003B5ED3" w:rsidRPr="0015036B">
              <w:rPr>
                <w:spacing w:val="0"/>
                <w:sz w:val="20"/>
              </w:rPr>
              <w:t xml:space="preserve"> </w:t>
            </w:r>
            <w:r w:rsidR="008F02BE" w:rsidRPr="0015036B">
              <w:rPr>
                <w:spacing w:val="0"/>
                <w:sz w:val="20"/>
              </w:rPr>
              <w:t>%</w:t>
            </w:r>
          </w:p>
        </w:tc>
        <w:tc>
          <w:tcPr>
            <w:tcW w:w="3259" w:type="dxa"/>
          </w:tcPr>
          <w:p w14:paraId="786C6BB4" w14:textId="7C4853E4" w:rsidR="00167AE3" w:rsidRPr="0015036B" w:rsidRDefault="00C14169" w:rsidP="00E34238">
            <w:pPr>
              <w:rPr>
                <w:spacing w:val="0"/>
                <w:sz w:val="20"/>
              </w:rPr>
            </w:pPr>
            <w:r w:rsidRPr="0015036B">
              <w:rPr>
                <w:spacing w:val="0"/>
                <w:sz w:val="20"/>
              </w:rPr>
              <w:t>2</w:t>
            </w:r>
            <w:r w:rsidR="00A62ECF">
              <w:rPr>
                <w:spacing w:val="0"/>
                <w:sz w:val="20"/>
              </w:rPr>
              <w:t>6.4</w:t>
            </w:r>
            <w:r w:rsidR="003B5ED3" w:rsidRPr="0015036B">
              <w:rPr>
                <w:spacing w:val="0"/>
                <w:sz w:val="20"/>
              </w:rPr>
              <w:t xml:space="preserve"> </w:t>
            </w:r>
            <w:r w:rsidRPr="0015036B">
              <w:rPr>
                <w:spacing w:val="0"/>
                <w:sz w:val="20"/>
              </w:rPr>
              <w:t>%</w:t>
            </w:r>
          </w:p>
        </w:tc>
      </w:tr>
      <w:tr w:rsidR="00167AE3" w:rsidRPr="0015036B" w14:paraId="008ACB90" w14:textId="77777777" w:rsidTr="00325198">
        <w:tc>
          <w:tcPr>
            <w:tcW w:w="2547" w:type="dxa"/>
          </w:tcPr>
          <w:p w14:paraId="537C1F73" w14:textId="07D15E9C" w:rsidR="00167AE3" w:rsidRPr="0015036B" w:rsidRDefault="0064196F" w:rsidP="00E34238">
            <w:pPr>
              <w:rPr>
                <w:spacing w:val="0"/>
                <w:sz w:val="20"/>
              </w:rPr>
            </w:pPr>
            <w:r w:rsidRPr="0015036B">
              <w:rPr>
                <w:spacing w:val="0"/>
                <w:sz w:val="20"/>
              </w:rPr>
              <w:t>Variance explained by PC3</w:t>
            </w:r>
          </w:p>
        </w:tc>
        <w:tc>
          <w:tcPr>
            <w:tcW w:w="3544" w:type="dxa"/>
          </w:tcPr>
          <w:p w14:paraId="5BCF6068" w14:textId="51368CBE" w:rsidR="00167AE3" w:rsidRPr="0015036B" w:rsidRDefault="00F86CE5" w:rsidP="00E34238">
            <w:pPr>
              <w:rPr>
                <w:spacing w:val="0"/>
                <w:sz w:val="20"/>
              </w:rPr>
            </w:pPr>
            <w:r>
              <w:rPr>
                <w:spacing w:val="0"/>
                <w:sz w:val="20"/>
              </w:rPr>
              <w:t>14.0</w:t>
            </w:r>
            <w:r w:rsidR="003B5ED3" w:rsidRPr="0015036B">
              <w:rPr>
                <w:spacing w:val="0"/>
                <w:sz w:val="20"/>
              </w:rPr>
              <w:t xml:space="preserve"> </w:t>
            </w:r>
            <w:r w:rsidR="008D2E4F" w:rsidRPr="0015036B">
              <w:rPr>
                <w:spacing w:val="0"/>
                <w:sz w:val="20"/>
              </w:rPr>
              <w:t>%</w:t>
            </w:r>
          </w:p>
        </w:tc>
        <w:tc>
          <w:tcPr>
            <w:tcW w:w="3259" w:type="dxa"/>
          </w:tcPr>
          <w:p w14:paraId="3DB2699F" w14:textId="64FAE506" w:rsidR="00167AE3" w:rsidRPr="0015036B" w:rsidRDefault="00C14169" w:rsidP="00E34238">
            <w:pPr>
              <w:rPr>
                <w:spacing w:val="0"/>
                <w:sz w:val="20"/>
              </w:rPr>
            </w:pPr>
            <w:r w:rsidRPr="0015036B">
              <w:rPr>
                <w:spacing w:val="0"/>
                <w:sz w:val="20"/>
              </w:rPr>
              <w:t>1</w:t>
            </w:r>
            <w:r w:rsidR="00460385">
              <w:rPr>
                <w:spacing w:val="0"/>
                <w:sz w:val="20"/>
              </w:rPr>
              <w:t>3.6</w:t>
            </w:r>
            <w:r w:rsidR="003B5ED3" w:rsidRPr="0015036B">
              <w:rPr>
                <w:spacing w:val="0"/>
                <w:sz w:val="20"/>
              </w:rPr>
              <w:t xml:space="preserve"> </w:t>
            </w:r>
            <w:r w:rsidRPr="0015036B">
              <w:rPr>
                <w:spacing w:val="0"/>
                <w:sz w:val="20"/>
              </w:rPr>
              <w:t>%</w:t>
            </w:r>
          </w:p>
        </w:tc>
      </w:tr>
      <w:tr w:rsidR="00167AE3" w:rsidRPr="0015036B" w14:paraId="0F4EEBF5" w14:textId="77777777" w:rsidTr="00325198">
        <w:tc>
          <w:tcPr>
            <w:tcW w:w="2547" w:type="dxa"/>
          </w:tcPr>
          <w:p w14:paraId="67AFFBC6" w14:textId="083ECA41" w:rsidR="00167AE3" w:rsidRPr="0015036B" w:rsidRDefault="0064196F" w:rsidP="00E34238">
            <w:pPr>
              <w:rPr>
                <w:spacing w:val="0"/>
                <w:sz w:val="20"/>
              </w:rPr>
            </w:pPr>
            <w:proofErr w:type="gramStart"/>
            <w:r w:rsidRPr="0015036B">
              <w:rPr>
                <w:spacing w:val="0"/>
                <w:sz w:val="20"/>
              </w:rPr>
              <w:t>Top</w:t>
            </w:r>
            <w:proofErr w:type="gramEnd"/>
            <w:r w:rsidRPr="0015036B">
              <w:rPr>
                <w:spacing w:val="0"/>
                <w:sz w:val="20"/>
              </w:rPr>
              <w:t xml:space="preserve"> </w:t>
            </w:r>
            <w:r w:rsidR="00D47116" w:rsidRPr="0015036B">
              <w:rPr>
                <w:spacing w:val="0"/>
                <w:sz w:val="20"/>
              </w:rPr>
              <w:t>loading values for PC1</w:t>
            </w:r>
          </w:p>
        </w:tc>
        <w:tc>
          <w:tcPr>
            <w:tcW w:w="3544" w:type="dxa"/>
          </w:tcPr>
          <w:p w14:paraId="43053A9D" w14:textId="60E1D56F" w:rsidR="00985762" w:rsidRDefault="0025785A" w:rsidP="00C3008C">
            <w:pPr>
              <w:rPr>
                <w:spacing w:val="0"/>
                <w:sz w:val="20"/>
              </w:rPr>
            </w:pPr>
            <w:proofErr w:type="spellStart"/>
            <w:r>
              <w:rPr>
                <w:spacing w:val="0"/>
                <w:sz w:val="20"/>
              </w:rPr>
              <w:t>antenna_length_standard</w:t>
            </w:r>
            <w:proofErr w:type="spellEnd"/>
            <w:r w:rsidR="00C3008C" w:rsidRPr="0015036B">
              <w:rPr>
                <w:spacing w:val="0"/>
                <w:sz w:val="20"/>
              </w:rPr>
              <w:t xml:space="preserve"> (</w:t>
            </w:r>
            <w:r w:rsidR="008A2682" w:rsidRPr="0015036B">
              <w:rPr>
                <w:spacing w:val="0"/>
                <w:sz w:val="20"/>
              </w:rPr>
              <w:t>+</w:t>
            </w:r>
            <w:r w:rsidR="00985762">
              <w:rPr>
                <w:spacing w:val="0"/>
                <w:sz w:val="20"/>
              </w:rPr>
              <w:t>0.53</w:t>
            </w:r>
            <w:r w:rsidR="00C3008C" w:rsidRPr="0015036B">
              <w:rPr>
                <w:spacing w:val="0"/>
                <w:sz w:val="20"/>
              </w:rPr>
              <w:t xml:space="preserve">), </w:t>
            </w:r>
          </w:p>
          <w:p w14:paraId="3CF04C1F" w14:textId="77777777" w:rsidR="001C15EC" w:rsidRDefault="00985762" w:rsidP="001C15EC">
            <w:pPr>
              <w:rPr>
                <w:spacing w:val="0"/>
                <w:sz w:val="20"/>
              </w:rPr>
            </w:pPr>
            <w:proofErr w:type="spellStart"/>
            <w:r>
              <w:rPr>
                <w:spacing w:val="0"/>
                <w:sz w:val="20"/>
              </w:rPr>
              <w:t>pronotum_width_standard</w:t>
            </w:r>
            <w:proofErr w:type="spellEnd"/>
            <w:r>
              <w:rPr>
                <w:spacing w:val="0"/>
                <w:sz w:val="20"/>
              </w:rPr>
              <w:t xml:space="preserve"> (</w:t>
            </w:r>
            <w:r w:rsidR="001C15EC">
              <w:rPr>
                <w:spacing w:val="0"/>
                <w:sz w:val="20"/>
              </w:rPr>
              <w:t>-0.50</w:t>
            </w:r>
            <w:r>
              <w:rPr>
                <w:spacing w:val="0"/>
                <w:sz w:val="20"/>
              </w:rPr>
              <w:t>),</w:t>
            </w:r>
          </w:p>
          <w:p w14:paraId="655AB811" w14:textId="51A62923" w:rsidR="00167AE3" w:rsidRPr="0015036B" w:rsidRDefault="00C3008C" w:rsidP="001C15EC">
            <w:pPr>
              <w:rPr>
                <w:spacing w:val="0"/>
                <w:sz w:val="20"/>
              </w:rPr>
            </w:pPr>
            <w:proofErr w:type="spellStart"/>
            <w:r w:rsidRPr="0015036B">
              <w:rPr>
                <w:spacing w:val="0"/>
                <w:sz w:val="20"/>
              </w:rPr>
              <w:t>rear_leg_length_standard</w:t>
            </w:r>
            <w:proofErr w:type="spellEnd"/>
            <w:r w:rsidRPr="0015036B">
              <w:rPr>
                <w:spacing w:val="0"/>
                <w:sz w:val="20"/>
              </w:rPr>
              <w:t xml:space="preserve"> (+</w:t>
            </w:r>
            <w:r w:rsidR="00A40D8C" w:rsidRPr="0015036B">
              <w:rPr>
                <w:spacing w:val="0"/>
                <w:sz w:val="20"/>
              </w:rPr>
              <w:t>0.</w:t>
            </w:r>
            <w:r w:rsidR="001C15EC">
              <w:rPr>
                <w:spacing w:val="0"/>
                <w:sz w:val="20"/>
              </w:rPr>
              <w:t>54</w:t>
            </w:r>
            <w:r w:rsidRPr="0015036B">
              <w:rPr>
                <w:spacing w:val="0"/>
                <w:sz w:val="20"/>
              </w:rPr>
              <w:t>)</w:t>
            </w:r>
          </w:p>
        </w:tc>
        <w:tc>
          <w:tcPr>
            <w:tcW w:w="3259" w:type="dxa"/>
          </w:tcPr>
          <w:p w14:paraId="71933BA8" w14:textId="067B3F12" w:rsidR="00B22118" w:rsidRDefault="00B22118" w:rsidP="00B22118">
            <w:pPr>
              <w:rPr>
                <w:spacing w:val="0"/>
                <w:sz w:val="20"/>
              </w:rPr>
            </w:pPr>
            <w:proofErr w:type="spellStart"/>
            <w:r>
              <w:rPr>
                <w:spacing w:val="0"/>
                <w:sz w:val="20"/>
              </w:rPr>
              <w:t>antenna_length_standard</w:t>
            </w:r>
            <w:proofErr w:type="spellEnd"/>
            <w:r w:rsidRPr="0015036B">
              <w:rPr>
                <w:spacing w:val="0"/>
                <w:sz w:val="20"/>
              </w:rPr>
              <w:t xml:space="preserve"> (</w:t>
            </w:r>
            <w:r w:rsidR="00846FE4">
              <w:rPr>
                <w:spacing w:val="0"/>
                <w:sz w:val="20"/>
              </w:rPr>
              <w:t>-</w:t>
            </w:r>
            <w:r>
              <w:rPr>
                <w:spacing w:val="0"/>
                <w:sz w:val="20"/>
              </w:rPr>
              <w:t>0.5</w:t>
            </w:r>
            <w:r w:rsidR="00846FE4">
              <w:rPr>
                <w:spacing w:val="0"/>
                <w:sz w:val="20"/>
              </w:rPr>
              <w:t>1</w:t>
            </w:r>
            <w:r w:rsidRPr="0015036B">
              <w:rPr>
                <w:spacing w:val="0"/>
                <w:sz w:val="20"/>
              </w:rPr>
              <w:t xml:space="preserve">), </w:t>
            </w:r>
          </w:p>
          <w:p w14:paraId="4DA0E0AA" w14:textId="00C89A5D" w:rsidR="00846FE4" w:rsidRDefault="00846FE4" w:rsidP="00846FE4">
            <w:pPr>
              <w:rPr>
                <w:spacing w:val="0"/>
                <w:sz w:val="20"/>
              </w:rPr>
            </w:pPr>
            <w:proofErr w:type="spellStart"/>
            <w:r>
              <w:rPr>
                <w:spacing w:val="0"/>
                <w:sz w:val="20"/>
              </w:rPr>
              <w:t>pronotum_width_standard</w:t>
            </w:r>
            <w:proofErr w:type="spellEnd"/>
            <w:r>
              <w:rPr>
                <w:spacing w:val="0"/>
                <w:sz w:val="20"/>
              </w:rPr>
              <w:t xml:space="preserve"> (</w:t>
            </w:r>
            <w:r w:rsidR="004566D2" w:rsidRPr="0015036B">
              <w:rPr>
                <w:spacing w:val="0"/>
                <w:sz w:val="20"/>
              </w:rPr>
              <w:t>+</w:t>
            </w:r>
            <w:r>
              <w:rPr>
                <w:spacing w:val="0"/>
                <w:sz w:val="20"/>
              </w:rPr>
              <w:t>0.43),</w:t>
            </w:r>
          </w:p>
          <w:p w14:paraId="64544103" w14:textId="4BF581D3" w:rsidR="0075765A" w:rsidRPr="0015036B" w:rsidRDefault="005276AC" w:rsidP="00E34238">
            <w:pPr>
              <w:rPr>
                <w:spacing w:val="0"/>
                <w:sz w:val="20"/>
              </w:rPr>
            </w:pPr>
            <w:proofErr w:type="spellStart"/>
            <w:r w:rsidRPr="0015036B">
              <w:rPr>
                <w:spacing w:val="0"/>
                <w:sz w:val="20"/>
              </w:rPr>
              <w:t>rear_leg_length_standard</w:t>
            </w:r>
            <w:proofErr w:type="spellEnd"/>
            <w:r w:rsidRPr="0015036B">
              <w:rPr>
                <w:spacing w:val="0"/>
                <w:sz w:val="20"/>
              </w:rPr>
              <w:t xml:space="preserve"> (</w:t>
            </w:r>
            <w:r>
              <w:rPr>
                <w:spacing w:val="0"/>
                <w:sz w:val="20"/>
              </w:rPr>
              <w:t>-0.45</w:t>
            </w:r>
            <w:r w:rsidRPr="0015036B">
              <w:rPr>
                <w:spacing w:val="0"/>
                <w:sz w:val="20"/>
              </w:rPr>
              <w:t>)</w:t>
            </w:r>
          </w:p>
        </w:tc>
      </w:tr>
      <w:tr w:rsidR="00167AE3" w:rsidRPr="0015036B" w14:paraId="1796C30B" w14:textId="77777777" w:rsidTr="00325198">
        <w:tc>
          <w:tcPr>
            <w:tcW w:w="2547" w:type="dxa"/>
          </w:tcPr>
          <w:p w14:paraId="61BEBDA4" w14:textId="23E5096E" w:rsidR="00167AE3" w:rsidRPr="0015036B" w:rsidRDefault="00D47116" w:rsidP="00E34238">
            <w:pPr>
              <w:rPr>
                <w:spacing w:val="0"/>
                <w:sz w:val="20"/>
              </w:rPr>
            </w:pPr>
            <w:r w:rsidRPr="0015036B">
              <w:rPr>
                <w:spacing w:val="0"/>
                <w:sz w:val="20"/>
              </w:rPr>
              <w:t>Top loading values for PC2</w:t>
            </w:r>
          </w:p>
        </w:tc>
        <w:tc>
          <w:tcPr>
            <w:tcW w:w="3544" w:type="dxa"/>
          </w:tcPr>
          <w:p w14:paraId="6FEEDDA0" w14:textId="716593BE" w:rsidR="00C3008C" w:rsidRPr="0015036B" w:rsidRDefault="00C3008C" w:rsidP="00C3008C">
            <w:pPr>
              <w:rPr>
                <w:spacing w:val="0"/>
                <w:sz w:val="20"/>
              </w:rPr>
            </w:pPr>
            <w:proofErr w:type="spellStart"/>
            <w:r w:rsidRPr="0015036B">
              <w:rPr>
                <w:spacing w:val="0"/>
                <w:sz w:val="20"/>
              </w:rPr>
              <w:t>body_length</w:t>
            </w:r>
            <w:proofErr w:type="spellEnd"/>
            <w:r w:rsidRPr="0015036B">
              <w:rPr>
                <w:spacing w:val="0"/>
                <w:sz w:val="20"/>
              </w:rPr>
              <w:t xml:space="preserve"> (</w:t>
            </w:r>
            <w:r w:rsidR="008A2682">
              <w:rPr>
                <w:spacing w:val="0"/>
                <w:sz w:val="20"/>
              </w:rPr>
              <w:t>-</w:t>
            </w:r>
            <w:r w:rsidR="000D6661">
              <w:rPr>
                <w:spacing w:val="0"/>
                <w:sz w:val="20"/>
              </w:rPr>
              <w:t>0.41</w:t>
            </w:r>
            <w:r w:rsidRPr="0015036B">
              <w:rPr>
                <w:spacing w:val="0"/>
                <w:sz w:val="20"/>
              </w:rPr>
              <w:t>),</w:t>
            </w:r>
          </w:p>
          <w:p w14:paraId="61CA3F96" w14:textId="2732F477" w:rsidR="002C3454" w:rsidRDefault="000D6661" w:rsidP="002C3454">
            <w:pPr>
              <w:rPr>
                <w:spacing w:val="0"/>
                <w:sz w:val="20"/>
              </w:rPr>
            </w:pPr>
            <w:proofErr w:type="spellStart"/>
            <w:r>
              <w:rPr>
                <w:spacing w:val="0"/>
                <w:sz w:val="20"/>
              </w:rPr>
              <w:t>eye_protrusion_standard</w:t>
            </w:r>
            <w:proofErr w:type="spellEnd"/>
            <w:r>
              <w:rPr>
                <w:spacing w:val="0"/>
                <w:sz w:val="20"/>
              </w:rPr>
              <w:t xml:space="preserve"> (</w:t>
            </w:r>
            <w:r w:rsidR="0008731E" w:rsidRPr="0015036B">
              <w:rPr>
                <w:spacing w:val="0"/>
                <w:sz w:val="20"/>
              </w:rPr>
              <w:t>+</w:t>
            </w:r>
            <w:r w:rsidR="00865F44">
              <w:rPr>
                <w:spacing w:val="0"/>
                <w:sz w:val="20"/>
              </w:rPr>
              <w:t>0.58)</w:t>
            </w:r>
            <w:r w:rsidR="002C3454">
              <w:rPr>
                <w:spacing w:val="0"/>
                <w:sz w:val="20"/>
              </w:rPr>
              <w:t>,</w:t>
            </w:r>
          </w:p>
          <w:p w14:paraId="6D7E19C9" w14:textId="29EFD343" w:rsidR="00167AE3" w:rsidRPr="0015036B" w:rsidRDefault="002C3454" w:rsidP="00E34238">
            <w:pPr>
              <w:rPr>
                <w:spacing w:val="0"/>
                <w:sz w:val="20"/>
              </w:rPr>
            </w:pPr>
            <w:proofErr w:type="spellStart"/>
            <w:r w:rsidRPr="0015036B">
              <w:rPr>
                <w:spacing w:val="0"/>
                <w:sz w:val="20"/>
              </w:rPr>
              <w:t>eye_length_standard</w:t>
            </w:r>
            <w:proofErr w:type="spellEnd"/>
            <w:r w:rsidRPr="0015036B">
              <w:rPr>
                <w:spacing w:val="0"/>
                <w:sz w:val="20"/>
              </w:rPr>
              <w:t xml:space="preserve"> (</w:t>
            </w:r>
            <w:r w:rsidR="0008731E" w:rsidRPr="0015036B">
              <w:rPr>
                <w:spacing w:val="0"/>
                <w:sz w:val="20"/>
              </w:rPr>
              <w:t>+</w:t>
            </w:r>
            <w:r w:rsidRPr="0015036B">
              <w:rPr>
                <w:spacing w:val="0"/>
                <w:sz w:val="20"/>
              </w:rPr>
              <w:t>0.5</w:t>
            </w:r>
            <w:r w:rsidR="0008731E">
              <w:rPr>
                <w:spacing w:val="0"/>
                <w:sz w:val="20"/>
              </w:rPr>
              <w:t>9</w:t>
            </w:r>
            <w:r w:rsidRPr="0015036B">
              <w:rPr>
                <w:spacing w:val="0"/>
                <w:sz w:val="20"/>
              </w:rPr>
              <w:t>)</w:t>
            </w:r>
            <w:r>
              <w:rPr>
                <w:spacing w:val="0"/>
                <w:sz w:val="20"/>
              </w:rPr>
              <w:t>,</w:t>
            </w:r>
          </w:p>
        </w:tc>
        <w:tc>
          <w:tcPr>
            <w:tcW w:w="3259" w:type="dxa"/>
          </w:tcPr>
          <w:p w14:paraId="758A9A8A" w14:textId="1488159E" w:rsidR="00167AE3" w:rsidRDefault="00E53B83" w:rsidP="00E34238">
            <w:pPr>
              <w:rPr>
                <w:spacing w:val="0"/>
                <w:sz w:val="20"/>
              </w:rPr>
            </w:pPr>
            <w:proofErr w:type="spellStart"/>
            <w:r w:rsidRPr="0015036B">
              <w:rPr>
                <w:spacing w:val="0"/>
                <w:sz w:val="20"/>
              </w:rPr>
              <w:t>body_length</w:t>
            </w:r>
            <w:proofErr w:type="spellEnd"/>
            <w:r w:rsidR="00FF25D3" w:rsidRPr="0015036B">
              <w:rPr>
                <w:spacing w:val="0"/>
                <w:sz w:val="20"/>
              </w:rPr>
              <w:t xml:space="preserve"> (</w:t>
            </w:r>
            <w:r w:rsidR="004566D2">
              <w:rPr>
                <w:spacing w:val="0"/>
                <w:sz w:val="20"/>
              </w:rPr>
              <w:t>-</w:t>
            </w:r>
            <w:r w:rsidR="00E332CB">
              <w:rPr>
                <w:spacing w:val="0"/>
                <w:sz w:val="20"/>
              </w:rPr>
              <w:t>0.50</w:t>
            </w:r>
            <w:r w:rsidR="00FF25D3" w:rsidRPr="0015036B">
              <w:rPr>
                <w:spacing w:val="0"/>
                <w:sz w:val="20"/>
              </w:rPr>
              <w:t>)</w:t>
            </w:r>
            <w:r w:rsidRPr="0015036B">
              <w:rPr>
                <w:spacing w:val="0"/>
                <w:sz w:val="20"/>
              </w:rPr>
              <w:t>,</w:t>
            </w:r>
          </w:p>
          <w:p w14:paraId="4018E35E" w14:textId="5A6208E7" w:rsidR="00E332CB" w:rsidRPr="0015036B" w:rsidRDefault="00E332CB" w:rsidP="00E34238">
            <w:pPr>
              <w:rPr>
                <w:spacing w:val="0"/>
                <w:sz w:val="20"/>
              </w:rPr>
            </w:pPr>
            <w:proofErr w:type="spellStart"/>
            <w:r>
              <w:rPr>
                <w:spacing w:val="0"/>
                <w:sz w:val="20"/>
              </w:rPr>
              <w:t>eye_protrusion_standard</w:t>
            </w:r>
            <w:proofErr w:type="spellEnd"/>
            <w:r>
              <w:rPr>
                <w:spacing w:val="0"/>
                <w:sz w:val="20"/>
              </w:rPr>
              <w:t xml:space="preserve"> (</w:t>
            </w:r>
            <w:r w:rsidRPr="0015036B">
              <w:rPr>
                <w:spacing w:val="0"/>
                <w:sz w:val="20"/>
              </w:rPr>
              <w:t>+</w:t>
            </w:r>
            <w:r w:rsidR="00C45E86">
              <w:rPr>
                <w:spacing w:val="0"/>
                <w:sz w:val="20"/>
              </w:rPr>
              <w:t>0.41</w:t>
            </w:r>
            <w:r>
              <w:rPr>
                <w:spacing w:val="0"/>
                <w:sz w:val="20"/>
              </w:rPr>
              <w:t>),</w:t>
            </w:r>
          </w:p>
          <w:p w14:paraId="19B032BA" w14:textId="6B91847B" w:rsidR="00E53B83" w:rsidRPr="0015036B" w:rsidRDefault="00E53B83" w:rsidP="00E332CB">
            <w:pPr>
              <w:rPr>
                <w:spacing w:val="0"/>
                <w:sz w:val="20"/>
              </w:rPr>
            </w:pPr>
            <w:proofErr w:type="spellStart"/>
            <w:r w:rsidRPr="0015036B">
              <w:rPr>
                <w:spacing w:val="0"/>
                <w:sz w:val="20"/>
              </w:rPr>
              <w:t>eye_length_standard</w:t>
            </w:r>
            <w:proofErr w:type="spellEnd"/>
            <w:r w:rsidR="00FF25D3" w:rsidRPr="0015036B">
              <w:rPr>
                <w:spacing w:val="0"/>
                <w:sz w:val="20"/>
              </w:rPr>
              <w:t xml:space="preserve"> (</w:t>
            </w:r>
            <w:r w:rsidR="00E332CB" w:rsidRPr="0015036B">
              <w:rPr>
                <w:spacing w:val="0"/>
                <w:sz w:val="20"/>
              </w:rPr>
              <w:t>+</w:t>
            </w:r>
            <w:r w:rsidR="00E332CB">
              <w:rPr>
                <w:spacing w:val="0"/>
                <w:sz w:val="20"/>
              </w:rPr>
              <w:t>0.48</w:t>
            </w:r>
            <w:r w:rsidR="00FF25D3" w:rsidRPr="0015036B">
              <w:rPr>
                <w:spacing w:val="0"/>
                <w:sz w:val="20"/>
              </w:rPr>
              <w:t>)</w:t>
            </w:r>
          </w:p>
        </w:tc>
      </w:tr>
      <w:tr w:rsidR="00D47116" w:rsidRPr="0015036B" w14:paraId="30F40DAA" w14:textId="77777777" w:rsidTr="00325198">
        <w:tc>
          <w:tcPr>
            <w:tcW w:w="2547" w:type="dxa"/>
          </w:tcPr>
          <w:p w14:paraId="18B52DC8" w14:textId="60F9AE8E" w:rsidR="00D47116" w:rsidRPr="0015036B" w:rsidRDefault="00D47116" w:rsidP="00E34238">
            <w:pPr>
              <w:rPr>
                <w:spacing w:val="0"/>
                <w:sz w:val="20"/>
              </w:rPr>
            </w:pPr>
            <w:r w:rsidRPr="0015036B">
              <w:rPr>
                <w:spacing w:val="0"/>
                <w:sz w:val="20"/>
              </w:rPr>
              <w:t>Top loading values for PC3</w:t>
            </w:r>
          </w:p>
        </w:tc>
        <w:tc>
          <w:tcPr>
            <w:tcW w:w="3544" w:type="dxa"/>
          </w:tcPr>
          <w:p w14:paraId="79AA05E1" w14:textId="4E8E7843" w:rsidR="00D47116" w:rsidRPr="0015036B" w:rsidRDefault="008A2682" w:rsidP="00E34238">
            <w:pPr>
              <w:rPr>
                <w:spacing w:val="0"/>
                <w:sz w:val="20"/>
              </w:rPr>
            </w:pPr>
            <w:proofErr w:type="spellStart"/>
            <w:r>
              <w:rPr>
                <w:spacing w:val="0"/>
                <w:sz w:val="20"/>
              </w:rPr>
              <w:t>abdomen_width_standard</w:t>
            </w:r>
            <w:proofErr w:type="spellEnd"/>
            <w:r>
              <w:rPr>
                <w:spacing w:val="0"/>
                <w:sz w:val="20"/>
              </w:rPr>
              <w:t xml:space="preserve"> (</w:t>
            </w:r>
            <w:r w:rsidR="00B04C6F">
              <w:rPr>
                <w:spacing w:val="0"/>
                <w:sz w:val="20"/>
              </w:rPr>
              <w:t>-0.85)</w:t>
            </w:r>
          </w:p>
        </w:tc>
        <w:tc>
          <w:tcPr>
            <w:tcW w:w="3259" w:type="dxa"/>
          </w:tcPr>
          <w:p w14:paraId="165D3896" w14:textId="77777777" w:rsidR="00A47C9D" w:rsidRDefault="00A47C9D" w:rsidP="00E34238">
            <w:pPr>
              <w:rPr>
                <w:spacing w:val="0"/>
                <w:sz w:val="20"/>
              </w:rPr>
            </w:pPr>
            <w:proofErr w:type="spellStart"/>
            <w:r w:rsidRPr="0015036B">
              <w:rPr>
                <w:spacing w:val="0"/>
                <w:sz w:val="20"/>
              </w:rPr>
              <w:t>abdomen_width_standard</w:t>
            </w:r>
            <w:proofErr w:type="spellEnd"/>
            <w:r w:rsidRPr="0015036B">
              <w:rPr>
                <w:spacing w:val="0"/>
                <w:sz w:val="20"/>
              </w:rPr>
              <w:t xml:space="preserve"> (+</w:t>
            </w:r>
            <w:r w:rsidR="0017787E" w:rsidRPr="0015036B">
              <w:rPr>
                <w:spacing w:val="0"/>
                <w:sz w:val="20"/>
              </w:rPr>
              <w:t>0.</w:t>
            </w:r>
            <w:r w:rsidR="00D174FF">
              <w:rPr>
                <w:spacing w:val="0"/>
                <w:sz w:val="20"/>
              </w:rPr>
              <w:t>52</w:t>
            </w:r>
            <w:r w:rsidRPr="0015036B">
              <w:rPr>
                <w:spacing w:val="0"/>
                <w:sz w:val="20"/>
              </w:rPr>
              <w:t>)</w:t>
            </w:r>
          </w:p>
          <w:p w14:paraId="0AB0853C" w14:textId="7B8B47C7" w:rsidR="000D3E52" w:rsidRPr="0015036B" w:rsidRDefault="00581F90" w:rsidP="00E34238">
            <w:pPr>
              <w:rPr>
                <w:spacing w:val="0"/>
                <w:sz w:val="20"/>
              </w:rPr>
            </w:pPr>
            <w:proofErr w:type="spellStart"/>
            <w:r>
              <w:rPr>
                <w:spacing w:val="0"/>
                <w:sz w:val="20"/>
              </w:rPr>
              <w:t>rear_trochanter_length_standard</w:t>
            </w:r>
            <w:proofErr w:type="spellEnd"/>
            <w:r>
              <w:rPr>
                <w:spacing w:val="0"/>
                <w:sz w:val="20"/>
              </w:rPr>
              <w:t xml:space="preserve"> (-0.70)</w:t>
            </w:r>
          </w:p>
        </w:tc>
      </w:tr>
    </w:tbl>
    <w:p w14:paraId="256F8142" w14:textId="77777777" w:rsidR="00C553BA" w:rsidRDefault="00C553BA" w:rsidP="00E34238">
      <w:pPr>
        <w:rPr>
          <w:sz w:val="24"/>
          <w:szCs w:val="24"/>
        </w:rPr>
      </w:pPr>
    </w:p>
    <w:p w14:paraId="68695040" w14:textId="5516359B" w:rsidR="00897C2C" w:rsidRDefault="00897C2C" w:rsidP="00E34238">
      <w:pPr>
        <w:rPr>
          <w:sz w:val="24"/>
          <w:szCs w:val="24"/>
        </w:rPr>
      </w:pPr>
      <w:r w:rsidRPr="00D41608">
        <w:rPr>
          <w:b/>
          <w:bCs/>
          <w:sz w:val="24"/>
          <w:szCs w:val="24"/>
        </w:rPr>
        <w:t>Table S</w:t>
      </w:r>
      <w:r w:rsidR="008B7EB5">
        <w:rPr>
          <w:b/>
          <w:bCs/>
          <w:sz w:val="24"/>
          <w:szCs w:val="24"/>
        </w:rPr>
        <w:t>4</w:t>
      </w:r>
      <w:r w:rsidRPr="00D41608">
        <w:rPr>
          <w:b/>
          <w:bCs/>
          <w:sz w:val="24"/>
          <w:szCs w:val="24"/>
        </w:rPr>
        <w:t>.</w:t>
      </w:r>
      <w:r>
        <w:rPr>
          <w:sz w:val="24"/>
          <w:szCs w:val="24"/>
        </w:rPr>
        <w:t xml:space="preserve"> Specific definitions of the traits measured for ground beetles in this study.</w:t>
      </w:r>
      <w:r w:rsidR="0000334E">
        <w:rPr>
          <w:sz w:val="24"/>
          <w:szCs w:val="24"/>
        </w:rPr>
        <w:t xml:space="preserve"> Literature-based traits </w:t>
      </w:r>
      <w:r w:rsidR="00734C90">
        <w:rPr>
          <w:sz w:val="24"/>
          <w:szCs w:val="24"/>
        </w:rPr>
        <w:t xml:space="preserve">were found using </w:t>
      </w:r>
      <w:r w:rsidR="000D5023">
        <w:rPr>
          <w:sz w:val="24"/>
          <w:szCs w:val="24"/>
        </w:rPr>
        <w:fldChar w:fldCharType="begin"/>
      </w:r>
      <w:r w:rsidR="000D5023">
        <w:rPr>
          <w:sz w:val="24"/>
          <w:szCs w:val="24"/>
        </w:rPr>
        <w:instrText xml:space="preserve"> ADDIN ZOTERO_ITEM CSL_CITATION {"citationID":"nWGvD9Sk","properties":{"formattedCitation":"(Larochelle and Larivi\\uc0\\u232{}re 2003)","plainCitation":"(Larochelle and Larivière 2003)","noteIndex":0},"citationItems":[{"id":312,"uris":["http://zotero.org/groups/5154252/items/CJ2B2WK7"],"itemData":{"id":312,"type":"book","collection-number":"27","collection-title":"Pensoft-series Faunistica","event-place":"Sofia","ISBN":"978-954-642-165-4","language":"eng","number-of-pages":"583","publisher":"Pensoft Publ","publisher-place":"Sofia","source":"K10plus ISBN","title":"A natural history of the ground-beetles (Coleoptera: Carabidae) of America north of Mexico","title-short":"A natural history of the ground-beetles (Coleoptera","author":[{"family":"Larochelle","given":"André"},{"family":"Larivière","given":"Marie-Claude"}],"issued":{"date-parts":[["2003"]]}}}],"schema":"https://github.com/citation-style-language/schema/raw/master/csl-citation.json"} </w:instrText>
      </w:r>
      <w:r w:rsidR="000D5023">
        <w:rPr>
          <w:sz w:val="24"/>
          <w:szCs w:val="24"/>
        </w:rPr>
        <w:fldChar w:fldCharType="separate"/>
      </w:r>
      <w:r w:rsidR="000D5023" w:rsidRPr="000D5023">
        <w:rPr>
          <w:kern w:val="0"/>
          <w:sz w:val="24"/>
        </w:rPr>
        <w:t>(Larochelle and Larivière 2003)</w:t>
      </w:r>
      <w:r w:rsidR="000D5023">
        <w:rPr>
          <w:sz w:val="24"/>
          <w:szCs w:val="24"/>
        </w:rPr>
        <w:fldChar w:fldCharType="end"/>
      </w:r>
      <w:r w:rsidR="000D5023">
        <w:rPr>
          <w:sz w:val="24"/>
          <w:szCs w:val="24"/>
        </w:rPr>
        <w:t>. Morphological traits were measured using</w:t>
      </w:r>
      <w:r w:rsidR="00D76E8A">
        <w:rPr>
          <w:sz w:val="24"/>
          <w:szCs w:val="24"/>
        </w:rPr>
        <w:t xml:space="preserve"> an ocular micrometer. Sometimes multiple measurements were added to obtain a morphological trait. For example, body length was defined as elytron length + pronotum length + head length.</w:t>
      </w:r>
    </w:p>
    <w:p w14:paraId="4F4E3FA1" w14:textId="77777777" w:rsidR="00D76E8A" w:rsidRDefault="00D76E8A" w:rsidP="00E34238">
      <w:pPr>
        <w:rPr>
          <w:sz w:val="24"/>
          <w:szCs w:val="24"/>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859"/>
        <w:gridCol w:w="709"/>
        <w:gridCol w:w="4678"/>
      </w:tblGrid>
      <w:tr w:rsidR="002C2124" w:rsidRPr="00160964" w14:paraId="3EDD46F5" w14:textId="77777777" w:rsidTr="002C2124">
        <w:trPr>
          <w:trHeight w:val="320"/>
        </w:trPr>
        <w:tc>
          <w:tcPr>
            <w:tcW w:w="2105" w:type="dxa"/>
            <w:noWrap/>
            <w:vAlign w:val="bottom"/>
            <w:hideMark/>
          </w:tcPr>
          <w:p w14:paraId="553269A9" w14:textId="61F00BB0"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Literature</w:t>
            </w:r>
            <w:r w:rsidR="0000334E">
              <w:rPr>
                <w:rFonts w:eastAsia="Times New Roman"/>
                <w:b/>
                <w:bCs/>
                <w:color w:val="000000"/>
                <w:kern w:val="0"/>
                <w14:ligatures w14:val="none"/>
              </w:rPr>
              <w:t>-</w:t>
            </w:r>
            <w:r w:rsidRPr="00160964">
              <w:rPr>
                <w:rFonts w:eastAsia="Times New Roman"/>
                <w:b/>
                <w:bCs/>
                <w:color w:val="000000"/>
                <w:kern w:val="0"/>
                <w14:ligatures w14:val="none"/>
              </w:rPr>
              <w:t>based traits</w:t>
            </w:r>
          </w:p>
        </w:tc>
        <w:tc>
          <w:tcPr>
            <w:tcW w:w="1859" w:type="dxa"/>
            <w:noWrap/>
            <w:vAlign w:val="bottom"/>
            <w:hideMark/>
          </w:tcPr>
          <w:p w14:paraId="0A0C4C65" w14:textId="77777777" w:rsidR="00160964" w:rsidRPr="00160964" w:rsidRDefault="00160964" w:rsidP="00160964">
            <w:pPr>
              <w:rPr>
                <w:rFonts w:eastAsia="Times New Roman"/>
                <w:b/>
                <w:bCs/>
                <w:color w:val="000000"/>
                <w:kern w:val="0"/>
                <w14:ligatures w14:val="none"/>
              </w:rPr>
            </w:pPr>
          </w:p>
        </w:tc>
        <w:tc>
          <w:tcPr>
            <w:tcW w:w="709" w:type="dxa"/>
            <w:noWrap/>
            <w:vAlign w:val="bottom"/>
            <w:hideMark/>
          </w:tcPr>
          <w:p w14:paraId="14DB638F" w14:textId="77777777" w:rsidR="00160964" w:rsidRPr="00160964" w:rsidRDefault="00160964" w:rsidP="00160964">
            <w:pPr>
              <w:rPr>
                <w:rFonts w:eastAsia="Times New Roman"/>
                <w:kern w:val="0"/>
                <w14:ligatures w14:val="none"/>
              </w:rPr>
            </w:pPr>
          </w:p>
        </w:tc>
        <w:tc>
          <w:tcPr>
            <w:tcW w:w="4678" w:type="dxa"/>
            <w:noWrap/>
            <w:vAlign w:val="bottom"/>
            <w:hideMark/>
          </w:tcPr>
          <w:p w14:paraId="3F872683" w14:textId="77777777"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Definition</w:t>
            </w:r>
          </w:p>
        </w:tc>
      </w:tr>
      <w:tr w:rsidR="002C2124" w:rsidRPr="00160964" w14:paraId="13BB17EE" w14:textId="77777777" w:rsidTr="002C2124">
        <w:trPr>
          <w:trHeight w:val="1620"/>
        </w:trPr>
        <w:tc>
          <w:tcPr>
            <w:tcW w:w="2105" w:type="dxa"/>
            <w:noWrap/>
            <w:vAlign w:val="bottom"/>
            <w:hideMark/>
          </w:tcPr>
          <w:p w14:paraId="49F7F6E6"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Forest_affinity</w:t>
            </w:r>
            <w:proofErr w:type="spellEnd"/>
          </w:p>
        </w:tc>
        <w:tc>
          <w:tcPr>
            <w:tcW w:w="1859" w:type="dxa"/>
            <w:noWrap/>
            <w:vAlign w:val="bottom"/>
            <w:hideMark/>
          </w:tcPr>
          <w:p w14:paraId="48C7C3D9"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32B1440F" w14:textId="77777777" w:rsidR="00160964" w:rsidRPr="00160964" w:rsidRDefault="00160964" w:rsidP="00160964">
            <w:pPr>
              <w:rPr>
                <w:rFonts w:eastAsia="Times New Roman"/>
                <w:kern w:val="0"/>
                <w14:ligatures w14:val="none"/>
              </w:rPr>
            </w:pPr>
          </w:p>
        </w:tc>
        <w:tc>
          <w:tcPr>
            <w:tcW w:w="4678" w:type="dxa"/>
            <w:vAlign w:val="bottom"/>
            <w:hideMark/>
          </w:tcPr>
          <w:p w14:paraId="4051B977" w14:textId="5F535C98" w:rsidR="002C2124" w:rsidRDefault="00160964" w:rsidP="002C2124">
            <w:pPr>
              <w:rPr>
                <w:rFonts w:eastAsia="Times New Roman"/>
                <w:color w:val="000000"/>
                <w:kern w:val="0"/>
                <w14:ligatures w14:val="none"/>
              </w:rPr>
            </w:pPr>
            <w:r w:rsidRPr="00160964">
              <w:rPr>
                <w:rFonts w:eastAsia="Times New Roman"/>
                <w:color w:val="000000"/>
                <w:kern w:val="0"/>
                <w14:ligatures w14:val="none"/>
              </w:rPr>
              <w:t xml:space="preserve">Three options: forest specialist, open habitat, or eurytopic. Mark forest </w:t>
            </w:r>
            <w:proofErr w:type="gramStart"/>
            <w:r w:rsidRPr="00160964">
              <w:rPr>
                <w:rFonts w:eastAsia="Times New Roman"/>
                <w:color w:val="000000"/>
                <w:kern w:val="0"/>
                <w14:ligatures w14:val="none"/>
              </w:rPr>
              <w:t>specialist</w:t>
            </w:r>
            <w:proofErr w:type="gramEnd"/>
            <w:r w:rsidRPr="00160964">
              <w:rPr>
                <w:rFonts w:eastAsia="Times New Roman"/>
                <w:color w:val="000000"/>
                <w:kern w:val="0"/>
                <w14:ligatures w14:val="none"/>
              </w:rPr>
              <w:t xml:space="preserve"> if Larochelle and Lariviere (2003) only mention forested areas and/or shaded ground as a habitat. Mark open habitat if they only mention clearings, pastures, or fields, and/or if they only mention unshaded ground or open habitat. Mark </w:t>
            </w:r>
            <w:proofErr w:type="gramStart"/>
            <w:r w:rsidRPr="00160964">
              <w:rPr>
                <w:rFonts w:eastAsia="Times New Roman"/>
                <w:color w:val="000000"/>
                <w:kern w:val="0"/>
                <w14:ligatures w14:val="none"/>
              </w:rPr>
              <w:t>eurytopic</w:t>
            </w:r>
            <w:proofErr w:type="gramEnd"/>
            <w:r w:rsidRPr="00160964">
              <w:rPr>
                <w:rFonts w:eastAsia="Times New Roman"/>
                <w:color w:val="000000"/>
                <w:kern w:val="0"/>
                <w14:ligatures w14:val="none"/>
              </w:rPr>
              <w:t xml:space="preserve"> if both habitat affinities are mentioned, such as "forest clearings" or "shaded or open ground" or "roads and edges"</w:t>
            </w:r>
            <w:r w:rsidR="002C2124">
              <w:rPr>
                <w:rFonts w:eastAsia="Times New Roman"/>
                <w:color w:val="000000"/>
                <w:kern w:val="0"/>
                <w14:ligatures w14:val="none"/>
              </w:rPr>
              <w:t>.</w:t>
            </w:r>
          </w:p>
          <w:p w14:paraId="558CC053" w14:textId="77777777" w:rsidR="002C2124" w:rsidRPr="00160964" w:rsidRDefault="002C2124" w:rsidP="002C2124">
            <w:pPr>
              <w:rPr>
                <w:rFonts w:eastAsia="Times New Roman"/>
              </w:rPr>
            </w:pPr>
          </w:p>
        </w:tc>
      </w:tr>
      <w:tr w:rsidR="002C2124" w:rsidRPr="00160964" w14:paraId="5FD1197E" w14:textId="77777777" w:rsidTr="002C2124">
        <w:trPr>
          <w:trHeight w:val="1160"/>
        </w:trPr>
        <w:tc>
          <w:tcPr>
            <w:tcW w:w="2105" w:type="dxa"/>
            <w:noWrap/>
            <w:vAlign w:val="bottom"/>
            <w:hideMark/>
          </w:tcPr>
          <w:p w14:paraId="0B91CEE5"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Water_affinity</w:t>
            </w:r>
            <w:proofErr w:type="spellEnd"/>
          </w:p>
        </w:tc>
        <w:tc>
          <w:tcPr>
            <w:tcW w:w="1859" w:type="dxa"/>
            <w:noWrap/>
            <w:vAlign w:val="bottom"/>
            <w:hideMark/>
          </w:tcPr>
          <w:p w14:paraId="73BADAF7"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626F2346" w14:textId="77777777" w:rsidR="00160964" w:rsidRPr="00160964" w:rsidRDefault="00160964" w:rsidP="00160964">
            <w:pPr>
              <w:rPr>
                <w:rFonts w:eastAsia="Times New Roman"/>
                <w:kern w:val="0"/>
                <w14:ligatures w14:val="none"/>
              </w:rPr>
            </w:pPr>
          </w:p>
        </w:tc>
        <w:tc>
          <w:tcPr>
            <w:tcW w:w="4678" w:type="dxa"/>
            <w:vAlign w:val="bottom"/>
            <w:hideMark/>
          </w:tcPr>
          <w:p w14:paraId="5CA923D9"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Water affinity was coded as 0 for xerophilous species, 1 for hygrophilous species, and 0.5 for intermediate species. If the description mentions wet soil or proximity to waterway or lakes, then mark 1 (hygrophilous). If description mentions moist soil, then 0.5 (intermediate). If description mentions dry soil, then 0 (xerophilous).</w:t>
            </w:r>
          </w:p>
        </w:tc>
      </w:tr>
      <w:tr w:rsidR="002C2124" w:rsidRPr="00160964" w14:paraId="71218956" w14:textId="77777777" w:rsidTr="002C2124">
        <w:trPr>
          <w:trHeight w:val="1290"/>
        </w:trPr>
        <w:tc>
          <w:tcPr>
            <w:tcW w:w="2105" w:type="dxa"/>
            <w:noWrap/>
            <w:vAlign w:val="bottom"/>
            <w:hideMark/>
          </w:tcPr>
          <w:p w14:paraId="73CBD28F"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Flight_capability</w:t>
            </w:r>
            <w:proofErr w:type="spellEnd"/>
          </w:p>
        </w:tc>
        <w:tc>
          <w:tcPr>
            <w:tcW w:w="1859" w:type="dxa"/>
            <w:noWrap/>
            <w:vAlign w:val="bottom"/>
            <w:hideMark/>
          </w:tcPr>
          <w:p w14:paraId="6D59A558"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2329024D" w14:textId="77777777" w:rsidR="00160964" w:rsidRPr="00160964" w:rsidRDefault="00160964" w:rsidP="00160964">
            <w:pPr>
              <w:rPr>
                <w:rFonts w:eastAsia="Times New Roman"/>
                <w:kern w:val="0"/>
                <w14:ligatures w14:val="none"/>
              </w:rPr>
            </w:pPr>
          </w:p>
        </w:tc>
        <w:tc>
          <w:tcPr>
            <w:tcW w:w="4678" w:type="dxa"/>
            <w:vAlign w:val="bottom"/>
            <w:hideMark/>
          </w:tcPr>
          <w:p w14:paraId="774A1C03"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 xml:space="preserve">Flight capability was coded as 1 if the species is flight-capable, 0 if the species is flight-incapable, and 0.5 if the species exhibits wing dimorphism. Taken from Larochelle and Lariviere (2003) rather than from the specimens. </w:t>
            </w:r>
          </w:p>
        </w:tc>
      </w:tr>
      <w:tr w:rsidR="002C2124" w:rsidRPr="00160964" w14:paraId="4DF4ECCB" w14:textId="77777777" w:rsidTr="002C2124">
        <w:trPr>
          <w:trHeight w:val="330"/>
        </w:trPr>
        <w:tc>
          <w:tcPr>
            <w:tcW w:w="2105" w:type="dxa"/>
            <w:noWrap/>
            <w:vAlign w:val="bottom"/>
            <w:hideMark/>
          </w:tcPr>
          <w:p w14:paraId="2E9E97F6"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15388B9E" w14:textId="77777777" w:rsidR="00160964" w:rsidRPr="00160964" w:rsidRDefault="00160964" w:rsidP="00160964">
            <w:pPr>
              <w:rPr>
                <w:rFonts w:eastAsia="Times New Roman"/>
                <w:kern w:val="0"/>
                <w14:ligatures w14:val="none"/>
              </w:rPr>
            </w:pPr>
          </w:p>
        </w:tc>
        <w:tc>
          <w:tcPr>
            <w:tcW w:w="709" w:type="dxa"/>
            <w:noWrap/>
            <w:vAlign w:val="bottom"/>
            <w:hideMark/>
          </w:tcPr>
          <w:p w14:paraId="3550D84F" w14:textId="77777777" w:rsidR="00160964" w:rsidRPr="00160964" w:rsidRDefault="00160964" w:rsidP="00160964">
            <w:pPr>
              <w:rPr>
                <w:rFonts w:eastAsia="Times New Roman"/>
                <w:kern w:val="0"/>
                <w14:ligatures w14:val="none"/>
              </w:rPr>
            </w:pPr>
          </w:p>
        </w:tc>
        <w:tc>
          <w:tcPr>
            <w:tcW w:w="4678" w:type="dxa"/>
            <w:noWrap/>
            <w:vAlign w:val="bottom"/>
            <w:hideMark/>
          </w:tcPr>
          <w:p w14:paraId="7987131B" w14:textId="77777777" w:rsidR="00160964" w:rsidRPr="00160964" w:rsidRDefault="00160964" w:rsidP="00160964">
            <w:pPr>
              <w:rPr>
                <w:rFonts w:eastAsia="Times New Roman"/>
                <w:kern w:val="0"/>
                <w14:ligatures w14:val="none"/>
              </w:rPr>
            </w:pPr>
          </w:p>
        </w:tc>
      </w:tr>
      <w:tr w:rsidR="002C2124" w:rsidRPr="00160964" w14:paraId="617C516B" w14:textId="77777777" w:rsidTr="002C2124">
        <w:trPr>
          <w:trHeight w:val="330"/>
        </w:trPr>
        <w:tc>
          <w:tcPr>
            <w:tcW w:w="2105" w:type="dxa"/>
            <w:noWrap/>
            <w:vAlign w:val="bottom"/>
            <w:hideMark/>
          </w:tcPr>
          <w:p w14:paraId="482CF67F" w14:textId="77777777"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Trait</w:t>
            </w:r>
          </w:p>
        </w:tc>
        <w:tc>
          <w:tcPr>
            <w:tcW w:w="1859" w:type="dxa"/>
            <w:noWrap/>
            <w:vAlign w:val="bottom"/>
            <w:hideMark/>
          </w:tcPr>
          <w:p w14:paraId="7FF93C4D" w14:textId="77777777"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Measured components</w:t>
            </w:r>
          </w:p>
        </w:tc>
        <w:tc>
          <w:tcPr>
            <w:tcW w:w="709" w:type="dxa"/>
            <w:noWrap/>
            <w:vAlign w:val="bottom"/>
            <w:hideMark/>
          </w:tcPr>
          <w:p w14:paraId="178B51D5" w14:textId="77777777"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Unit</w:t>
            </w:r>
          </w:p>
        </w:tc>
        <w:tc>
          <w:tcPr>
            <w:tcW w:w="4678" w:type="dxa"/>
            <w:noWrap/>
            <w:vAlign w:val="bottom"/>
            <w:hideMark/>
          </w:tcPr>
          <w:p w14:paraId="56CF1598" w14:textId="77777777" w:rsidR="00160964" w:rsidRPr="00160964" w:rsidRDefault="00160964" w:rsidP="00160964">
            <w:pPr>
              <w:rPr>
                <w:rFonts w:eastAsia="Times New Roman"/>
                <w:b/>
                <w:bCs/>
                <w:color w:val="000000"/>
                <w:kern w:val="0"/>
                <w14:ligatures w14:val="none"/>
              </w:rPr>
            </w:pPr>
            <w:r w:rsidRPr="00160964">
              <w:rPr>
                <w:rFonts w:eastAsia="Times New Roman"/>
                <w:b/>
                <w:bCs/>
                <w:color w:val="000000"/>
                <w:kern w:val="0"/>
                <w14:ligatures w14:val="none"/>
              </w:rPr>
              <w:t>Definition</w:t>
            </w:r>
          </w:p>
        </w:tc>
      </w:tr>
      <w:tr w:rsidR="002C2124" w:rsidRPr="00160964" w14:paraId="698D685D" w14:textId="77777777" w:rsidTr="002C2124">
        <w:trPr>
          <w:trHeight w:val="300"/>
        </w:trPr>
        <w:tc>
          <w:tcPr>
            <w:tcW w:w="2105" w:type="dxa"/>
            <w:noWrap/>
            <w:vAlign w:val="bottom"/>
            <w:hideMark/>
          </w:tcPr>
          <w:p w14:paraId="794C509B"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Body_length</w:t>
            </w:r>
            <w:proofErr w:type="spellEnd"/>
          </w:p>
        </w:tc>
        <w:tc>
          <w:tcPr>
            <w:tcW w:w="1859" w:type="dxa"/>
            <w:noWrap/>
            <w:vAlign w:val="bottom"/>
            <w:hideMark/>
          </w:tcPr>
          <w:p w14:paraId="7FBD493C"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1BAF779D"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358C7C68" w14:textId="366A0502" w:rsidR="00160964" w:rsidRPr="00160964" w:rsidRDefault="0000334E" w:rsidP="00160964">
            <w:pPr>
              <w:rPr>
                <w:rFonts w:eastAsia="Times New Roman"/>
                <w:color w:val="000000"/>
                <w:kern w:val="0"/>
                <w14:ligatures w14:val="none"/>
              </w:rPr>
            </w:pPr>
            <w:proofErr w:type="spellStart"/>
            <w:r w:rsidRPr="00160964">
              <w:rPr>
                <w:rFonts w:eastAsia="Times New Roman"/>
                <w:color w:val="000000"/>
                <w:kern w:val="0"/>
                <w14:ligatures w14:val="none"/>
              </w:rPr>
              <w:t>Elytra_length</w:t>
            </w:r>
            <w:proofErr w:type="spellEnd"/>
            <w:r>
              <w:rPr>
                <w:rFonts w:eastAsia="Times New Roman"/>
                <w:color w:val="000000"/>
                <w:kern w:val="0"/>
                <w14:ligatures w14:val="none"/>
              </w:rPr>
              <w:t xml:space="preserve"> + </w:t>
            </w:r>
            <w:proofErr w:type="spellStart"/>
            <w:r w:rsidRPr="00160964">
              <w:rPr>
                <w:rFonts w:eastAsia="Times New Roman"/>
                <w:color w:val="000000"/>
                <w:kern w:val="0"/>
                <w14:ligatures w14:val="none"/>
              </w:rPr>
              <w:t>Pronotum_length</w:t>
            </w:r>
            <w:proofErr w:type="spellEnd"/>
            <w:r>
              <w:rPr>
                <w:rFonts w:eastAsia="Times New Roman"/>
                <w:color w:val="000000"/>
                <w:kern w:val="0"/>
                <w14:ligatures w14:val="none"/>
              </w:rPr>
              <w:t xml:space="preserve"> + </w:t>
            </w:r>
            <w:proofErr w:type="spellStart"/>
            <w:r w:rsidRPr="00160964">
              <w:rPr>
                <w:rFonts w:eastAsia="Times New Roman"/>
                <w:color w:val="000000"/>
                <w:kern w:val="0"/>
                <w14:ligatures w14:val="none"/>
              </w:rPr>
              <w:t>Head_length</w:t>
            </w:r>
            <w:proofErr w:type="spellEnd"/>
          </w:p>
        </w:tc>
      </w:tr>
      <w:tr w:rsidR="002C2124" w:rsidRPr="00160964" w14:paraId="32890066" w14:textId="77777777" w:rsidTr="002C2124">
        <w:trPr>
          <w:trHeight w:val="870"/>
        </w:trPr>
        <w:tc>
          <w:tcPr>
            <w:tcW w:w="2105" w:type="dxa"/>
            <w:noWrap/>
            <w:vAlign w:val="bottom"/>
            <w:hideMark/>
          </w:tcPr>
          <w:p w14:paraId="70E995AB" w14:textId="77777777" w:rsidR="00160964" w:rsidRPr="00160964" w:rsidRDefault="00160964" w:rsidP="00160964">
            <w:pPr>
              <w:rPr>
                <w:rFonts w:eastAsia="Times New Roman"/>
                <w:kern w:val="0"/>
                <w14:ligatures w14:val="none"/>
              </w:rPr>
            </w:pPr>
          </w:p>
        </w:tc>
        <w:tc>
          <w:tcPr>
            <w:tcW w:w="1859" w:type="dxa"/>
            <w:noWrap/>
            <w:vAlign w:val="bottom"/>
            <w:hideMark/>
          </w:tcPr>
          <w:p w14:paraId="4C1FB1D0"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Elytra_length</w:t>
            </w:r>
            <w:proofErr w:type="spellEnd"/>
          </w:p>
        </w:tc>
        <w:tc>
          <w:tcPr>
            <w:tcW w:w="709" w:type="dxa"/>
            <w:noWrap/>
            <w:vAlign w:val="bottom"/>
            <w:hideMark/>
          </w:tcPr>
          <w:p w14:paraId="76F55997"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3D7AFEAD"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Distance, along 1st elytral interval, from posterior edge of pronotum to posterior edge of elytra - not including the abdomen if it extends past elytra. The anterior 1/2 of the elytra should be horizontal.</w:t>
            </w:r>
          </w:p>
        </w:tc>
      </w:tr>
      <w:tr w:rsidR="002C2124" w:rsidRPr="00160964" w14:paraId="39AB175D" w14:textId="77777777" w:rsidTr="002C2124">
        <w:trPr>
          <w:trHeight w:val="970"/>
        </w:trPr>
        <w:tc>
          <w:tcPr>
            <w:tcW w:w="2105" w:type="dxa"/>
            <w:noWrap/>
            <w:vAlign w:val="bottom"/>
            <w:hideMark/>
          </w:tcPr>
          <w:p w14:paraId="4CE122D1"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74019CFD"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Pronotum_length</w:t>
            </w:r>
            <w:proofErr w:type="spellEnd"/>
          </w:p>
        </w:tc>
        <w:tc>
          <w:tcPr>
            <w:tcW w:w="709" w:type="dxa"/>
            <w:noWrap/>
            <w:vAlign w:val="bottom"/>
            <w:hideMark/>
          </w:tcPr>
          <w:p w14:paraId="7CF099C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354881DF"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Distance, along midline, from anterior to posterior end of pronotum</w:t>
            </w:r>
          </w:p>
        </w:tc>
      </w:tr>
      <w:tr w:rsidR="002C2124" w:rsidRPr="00160964" w14:paraId="202C36D1" w14:textId="77777777" w:rsidTr="002C2124">
        <w:trPr>
          <w:trHeight w:val="1160"/>
        </w:trPr>
        <w:tc>
          <w:tcPr>
            <w:tcW w:w="2105" w:type="dxa"/>
            <w:noWrap/>
            <w:vAlign w:val="bottom"/>
            <w:hideMark/>
          </w:tcPr>
          <w:p w14:paraId="73AC0BF8"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2A542A59"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Head_length</w:t>
            </w:r>
            <w:proofErr w:type="spellEnd"/>
          </w:p>
        </w:tc>
        <w:tc>
          <w:tcPr>
            <w:tcW w:w="709" w:type="dxa"/>
            <w:noWrap/>
            <w:vAlign w:val="bottom"/>
            <w:hideMark/>
          </w:tcPr>
          <w:p w14:paraId="79E9588B"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07F6BFE4"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 xml:space="preserve">Distance from tip of mandibles to anterior end of pronotum (follows Bousquet 2010). If mandibles are unequal in length, I'm taking the distance from the longer of the mandibles. I'm pitching the beetle up so that the mandibles </w:t>
            </w:r>
            <w:proofErr w:type="gramStart"/>
            <w:r w:rsidRPr="00160964">
              <w:rPr>
                <w:rFonts w:eastAsia="Times New Roman"/>
                <w:color w:val="000000"/>
                <w:kern w:val="0"/>
                <w14:ligatures w14:val="none"/>
              </w:rPr>
              <w:t>are at</w:t>
            </w:r>
            <w:proofErr w:type="gramEnd"/>
            <w:r w:rsidRPr="00160964">
              <w:rPr>
                <w:rFonts w:eastAsia="Times New Roman"/>
                <w:color w:val="000000"/>
                <w:kern w:val="0"/>
                <w14:ligatures w14:val="none"/>
              </w:rPr>
              <w:t xml:space="preserve"> roughly the same height as the frons.</w:t>
            </w:r>
          </w:p>
        </w:tc>
      </w:tr>
      <w:tr w:rsidR="002C2124" w:rsidRPr="00160964" w14:paraId="3F611B50" w14:textId="77777777" w:rsidTr="002C2124">
        <w:trPr>
          <w:trHeight w:val="620"/>
        </w:trPr>
        <w:tc>
          <w:tcPr>
            <w:tcW w:w="2105" w:type="dxa"/>
            <w:noWrap/>
            <w:vAlign w:val="bottom"/>
            <w:hideMark/>
          </w:tcPr>
          <w:p w14:paraId="5B3FB11D"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357A806D" w14:textId="77777777" w:rsidR="00160964" w:rsidRPr="00160964" w:rsidRDefault="00160964" w:rsidP="00160964">
            <w:pPr>
              <w:rPr>
                <w:rFonts w:eastAsia="Times New Roman"/>
                <w:kern w:val="0"/>
                <w14:ligatures w14:val="none"/>
              </w:rPr>
            </w:pPr>
          </w:p>
        </w:tc>
        <w:tc>
          <w:tcPr>
            <w:tcW w:w="709" w:type="dxa"/>
            <w:noWrap/>
            <w:vAlign w:val="bottom"/>
            <w:hideMark/>
          </w:tcPr>
          <w:p w14:paraId="379D95BD" w14:textId="77777777" w:rsidR="00160964" w:rsidRPr="00160964" w:rsidRDefault="00160964" w:rsidP="00160964">
            <w:pPr>
              <w:rPr>
                <w:rFonts w:eastAsia="Times New Roman"/>
                <w:kern w:val="0"/>
                <w14:ligatures w14:val="none"/>
              </w:rPr>
            </w:pPr>
          </w:p>
        </w:tc>
        <w:tc>
          <w:tcPr>
            <w:tcW w:w="4678" w:type="dxa"/>
            <w:noWrap/>
            <w:vAlign w:val="bottom"/>
            <w:hideMark/>
          </w:tcPr>
          <w:p w14:paraId="338639B8" w14:textId="77777777" w:rsidR="00160964" w:rsidRPr="00160964" w:rsidRDefault="00160964" w:rsidP="00160964">
            <w:pPr>
              <w:rPr>
                <w:rFonts w:eastAsia="Times New Roman"/>
                <w:kern w:val="0"/>
                <w14:ligatures w14:val="none"/>
              </w:rPr>
            </w:pPr>
          </w:p>
        </w:tc>
      </w:tr>
      <w:tr w:rsidR="002C2124" w:rsidRPr="00160964" w14:paraId="290270F8" w14:textId="77777777" w:rsidTr="002C2124">
        <w:trPr>
          <w:trHeight w:val="870"/>
        </w:trPr>
        <w:tc>
          <w:tcPr>
            <w:tcW w:w="2105" w:type="dxa"/>
            <w:noWrap/>
            <w:vAlign w:val="bottom"/>
            <w:hideMark/>
          </w:tcPr>
          <w:p w14:paraId="0B61B33E"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Antenna_length</w:t>
            </w:r>
            <w:proofErr w:type="spellEnd"/>
          </w:p>
        </w:tc>
        <w:tc>
          <w:tcPr>
            <w:tcW w:w="1859" w:type="dxa"/>
            <w:noWrap/>
            <w:vAlign w:val="bottom"/>
            <w:hideMark/>
          </w:tcPr>
          <w:p w14:paraId="3E260992"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5449FAC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3526B535"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 xml:space="preserve">Distance from the base to tip of antenna. Choose the left or right antenna depending on which is less </w:t>
            </w:r>
            <w:proofErr w:type="gramStart"/>
            <w:r w:rsidRPr="00160964">
              <w:rPr>
                <w:rFonts w:eastAsia="Times New Roman"/>
                <w:color w:val="000000"/>
                <w:kern w:val="0"/>
                <w14:ligatures w14:val="none"/>
              </w:rPr>
              <w:t>curved</w:t>
            </w:r>
            <w:proofErr w:type="gramEnd"/>
            <w:r w:rsidRPr="00160964">
              <w:rPr>
                <w:rFonts w:eastAsia="Times New Roman"/>
                <w:color w:val="000000"/>
                <w:kern w:val="0"/>
                <w14:ligatures w14:val="none"/>
              </w:rPr>
              <w:t xml:space="preserve"> and which one is not missing any segments. If necessary, divide the antenna into parts and add up the lengths.</w:t>
            </w:r>
          </w:p>
        </w:tc>
      </w:tr>
      <w:tr w:rsidR="002C2124" w:rsidRPr="00160964" w14:paraId="23546AD6" w14:textId="77777777" w:rsidTr="002C2124">
        <w:trPr>
          <w:trHeight w:val="290"/>
        </w:trPr>
        <w:tc>
          <w:tcPr>
            <w:tcW w:w="2105" w:type="dxa"/>
            <w:noWrap/>
            <w:vAlign w:val="bottom"/>
            <w:hideMark/>
          </w:tcPr>
          <w:p w14:paraId="5DB4B534"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7898874B" w14:textId="77777777" w:rsidR="00160964" w:rsidRPr="00160964" w:rsidRDefault="00160964" w:rsidP="00160964">
            <w:pPr>
              <w:rPr>
                <w:rFonts w:eastAsia="Times New Roman"/>
                <w:kern w:val="0"/>
                <w14:ligatures w14:val="none"/>
              </w:rPr>
            </w:pPr>
          </w:p>
        </w:tc>
        <w:tc>
          <w:tcPr>
            <w:tcW w:w="709" w:type="dxa"/>
            <w:noWrap/>
            <w:vAlign w:val="bottom"/>
            <w:hideMark/>
          </w:tcPr>
          <w:p w14:paraId="0E8B4EAC" w14:textId="77777777" w:rsidR="00160964" w:rsidRPr="00160964" w:rsidRDefault="00160964" w:rsidP="00160964">
            <w:pPr>
              <w:rPr>
                <w:rFonts w:eastAsia="Times New Roman"/>
                <w:kern w:val="0"/>
                <w14:ligatures w14:val="none"/>
              </w:rPr>
            </w:pPr>
          </w:p>
        </w:tc>
        <w:tc>
          <w:tcPr>
            <w:tcW w:w="4678" w:type="dxa"/>
            <w:noWrap/>
            <w:vAlign w:val="bottom"/>
            <w:hideMark/>
          </w:tcPr>
          <w:p w14:paraId="1155CADE" w14:textId="77777777" w:rsidR="00160964" w:rsidRPr="00160964" w:rsidRDefault="00160964" w:rsidP="00160964">
            <w:pPr>
              <w:rPr>
                <w:rFonts w:eastAsia="Times New Roman"/>
                <w:kern w:val="0"/>
                <w14:ligatures w14:val="none"/>
              </w:rPr>
            </w:pPr>
          </w:p>
        </w:tc>
      </w:tr>
      <w:tr w:rsidR="002C2124" w:rsidRPr="00160964" w14:paraId="77772CC3" w14:textId="77777777" w:rsidTr="002C2124">
        <w:trPr>
          <w:trHeight w:val="290"/>
        </w:trPr>
        <w:tc>
          <w:tcPr>
            <w:tcW w:w="2105" w:type="dxa"/>
            <w:noWrap/>
            <w:vAlign w:val="bottom"/>
            <w:hideMark/>
          </w:tcPr>
          <w:p w14:paraId="78935274"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Eye_protrusion</w:t>
            </w:r>
            <w:proofErr w:type="spellEnd"/>
          </w:p>
        </w:tc>
        <w:tc>
          <w:tcPr>
            <w:tcW w:w="1859" w:type="dxa"/>
            <w:noWrap/>
            <w:vAlign w:val="bottom"/>
            <w:hideMark/>
          </w:tcPr>
          <w:p w14:paraId="46CF2D9E"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1515DB72"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02905E1D"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Outer_eye_distance</w:t>
            </w:r>
            <w:proofErr w:type="spellEnd"/>
            <w:r w:rsidRPr="00160964">
              <w:rPr>
                <w:rFonts w:eastAsia="Times New Roman"/>
                <w:color w:val="000000"/>
                <w:kern w:val="0"/>
                <w14:ligatures w14:val="none"/>
              </w:rPr>
              <w:t xml:space="preserve"> - </w:t>
            </w:r>
            <w:proofErr w:type="spellStart"/>
            <w:r w:rsidRPr="00160964">
              <w:rPr>
                <w:rFonts w:eastAsia="Times New Roman"/>
                <w:color w:val="000000"/>
                <w:kern w:val="0"/>
                <w14:ligatures w14:val="none"/>
              </w:rPr>
              <w:t>Inner_eye_distance</w:t>
            </w:r>
            <w:proofErr w:type="spellEnd"/>
          </w:p>
        </w:tc>
      </w:tr>
      <w:tr w:rsidR="002C2124" w:rsidRPr="00160964" w14:paraId="6C53A8C8" w14:textId="77777777" w:rsidTr="002C2124">
        <w:trPr>
          <w:trHeight w:val="580"/>
        </w:trPr>
        <w:tc>
          <w:tcPr>
            <w:tcW w:w="2105" w:type="dxa"/>
            <w:noWrap/>
            <w:vAlign w:val="bottom"/>
            <w:hideMark/>
          </w:tcPr>
          <w:p w14:paraId="31FD37D1"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5A532AF6"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Outer_eye_distance</w:t>
            </w:r>
            <w:proofErr w:type="spellEnd"/>
          </w:p>
        </w:tc>
        <w:tc>
          <w:tcPr>
            <w:tcW w:w="709" w:type="dxa"/>
            <w:noWrap/>
            <w:vAlign w:val="bottom"/>
            <w:hideMark/>
          </w:tcPr>
          <w:p w14:paraId="43A3F7A2"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045FDAA5"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 xml:space="preserve">Distance between apical sides of each compound eye, EVEN if the head behind or around the eyes is slightly wider than the measured distance (example: </w:t>
            </w:r>
            <w:proofErr w:type="spellStart"/>
            <w:r w:rsidRPr="00D152CF">
              <w:rPr>
                <w:rFonts w:eastAsia="Times New Roman"/>
                <w:i/>
                <w:iCs/>
                <w:color w:val="000000"/>
                <w:kern w:val="0"/>
                <w14:ligatures w14:val="none"/>
              </w:rPr>
              <w:t>Pterostichus</w:t>
            </w:r>
            <w:proofErr w:type="spellEnd"/>
            <w:r w:rsidRPr="00D152CF">
              <w:rPr>
                <w:rFonts w:eastAsia="Times New Roman"/>
                <w:i/>
                <w:iCs/>
                <w:color w:val="000000"/>
                <w:kern w:val="0"/>
                <w14:ligatures w14:val="none"/>
              </w:rPr>
              <w:t xml:space="preserve"> rostratus</w:t>
            </w:r>
            <w:r w:rsidRPr="00160964">
              <w:rPr>
                <w:rFonts w:eastAsia="Times New Roman"/>
                <w:color w:val="000000"/>
                <w:kern w:val="0"/>
                <w14:ligatures w14:val="none"/>
              </w:rPr>
              <w:t>)</w:t>
            </w:r>
          </w:p>
        </w:tc>
      </w:tr>
      <w:tr w:rsidR="002C2124" w:rsidRPr="00160964" w14:paraId="72CE28F4" w14:textId="77777777" w:rsidTr="002C2124">
        <w:trPr>
          <w:trHeight w:val="580"/>
        </w:trPr>
        <w:tc>
          <w:tcPr>
            <w:tcW w:w="2105" w:type="dxa"/>
            <w:noWrap/>
            <w:vAlign w:val="bottom"/>
            <w:hideMark/>
          </w:tcPr>
          <w:p w14:paraId="607EED60"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00656B4C"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Inner_eye_distance</w:t>
            </w:r>
            <w:proofErr w:type="spellEnd"/>
          </w:p>
        </w:tc>
        <w:tc>
          <w:tcPr>
            <w:tcW w:w="709" w:type="dxa"/>
            <w:noWrap/>
            <w:vAlign w:val="bottom"/>
            <w:hideMark/>
          </w:tcPr>
          <w:p w14:paraId="4DD1F9E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0B6D1513"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Looking down at the dorsal surface of the beetle's head, find the minimum separation between the interior edges of the compound eyes</w:t>
            </w:r>
          </w:p>
        </w:tc>
      </w:tr>
      <w:tr w:rsidR="002C2124" w:rsidRPr="00160964" w14:paraId="5C381887" w14:textId="77777777" w:rsidTr="002C2124">
        <w:trPr>
          <w:trHeight w:val="290"/>
        </w:trPr>
        <w:tc>
          <w:tcPr>
            <w:tcW w:w="2105" w:type="dxa"/>
            <w:noWrap/>
            <w:vAlign w:val="bottom"/>
            <w:hideMark/>
          </w:tcPr>
          <w:p w14:paraId="6A061B8A"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075B6390" w14:textId="77777777" w:rsidR="00160964" w:rsidRPr="00160964" w:rsidRDefault="00160964" w:rsidP="00160964">
            <w:pPr>
              <w:rPr>
                <w:rFonts w:eastAsia="Times New Roman"/>
                <w:kern w:val="0"/>
                <w14:ligatures w14:val="none"/>
              </w:rPr>
            </w:pPr>
          </w:p>
        </w:tc>
        <w:tc>
          <w:tcPr>
            <w:tcW w:w="709" w:type="dxa"/>
            <w:noWrap/>
            <w:vAlign w:val="bottom"/>
            <w:hideMark/>
          </w:tcPr>
          <w:p w14:paraId="58074A67" w14:textId="77777777" w:rsidR="00160964" w:rsidRPr="00160964" w:rsidRDefault="00160964" w:rsidP="00160964">
            <w:pPr>
              <w:rPr>
                <w:rFonts w:eastAsia="Times New Roman"/>
                <w:kern w:val="0"/>
                <w14:ligatures w14:val="none"/>
              </w:rPr>
            </w:pPr>
          </w:p>
        </w:tc>
        <w:tc>
          <w:tcPr>
            <w:tcW w:w="4678" w:type="dxa"/>
            <w:vAlign w:val="bottom"/>
            <w:hideMark/>
          </w:tcPr>
          <w:p w14:paraId="2ABE2903" w14:textId="77777777" w:rsidR="00160964" w:rsidRPr="00160964" w:rsidRDefault="00160964" w:rsidP="00160964">
            <w:pPr>
              <w:rPr>
                <w:rFonts w:eastAsia="Times New Roman"/>
                <w:kern w:val="0"/>
                <w14:ligatures w14:val="none"/>
              </w:rPr>
            </w:pPr>
          </w:p>
        </w:tc>
      </w:tr>
      <w:tr w:rsidR="002C2124" w:rsidRPr="00160964" w14:paraId="5CF330FD" w14:textId="77777777" w:rsidTr="002C2124">
        <w:trPr>
          <w:trHeight w:val="1160"/>
        </w:trPr>
        <w:tc>
          <w:tcPr>
            <w:tcW w:w="2105" w:type="dxa"/>
            <w:noWrap/>
            <w:vAlign w:val="bottom"/>
            <w:hideMark/>
          </w:tcPr>
          <w:p w14:paraId="6F11D4F9"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Eye_length</w:t>
            </w:r>
            <w:proofErr w:type="spellEnd"/>
          </w:p>
        </w:tc>
        <w:tc>
          <w:tcPr>
            <w:tcW w:w="1859" w:type="dxa"/>
            <w:noWrap/>
            <w:vAlign w:val="bottom"/>
            <w:hideMark/>
          </w:tcPr>
          <w:p w14:paraId="1A243DCF"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7B63F0A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441461A8" w14:textId="79152833"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 xml:space="preserve">Look at beetle in profile. Turn the beetle so the rounded part of the eye is pointing straight up towards the </w:t>
            </w:r>
            <w:r w:rsidR="00D152CF" w:rsidRPr="00160964">
              <w:rPr>
                <w:rFonts w:eastAsia="Times New Roman"/>
                <w:color w:val="000000"/>
                <w:kern w:val="0"/>
                <w14:ligatures w14:val="none"/>
              </w:rPr>
              <w:t>lens</w:t>
            </w:r>
            <w:r w:rsidRPr="00160964">
              <w:rPr>
                <w:rFonts w:eastAsia="Times New Roman"/>
                <w:color w:val="000000"/>
                <w:kern w:val="0"/>
                <w14:ligatures w14:val="none"/>
              </w:rPr>
              <w:t xml:space="preserve"> of the microscope. Then measure from the anterior to posterior of the part covered in ommatidia. Measure along the direction from lateral </w:t>
            </w:r>
            <w:proofErr w:type="spellStart"/>
            <w:r w:rsidRPr="00160964">
              <w:rPr>
                <w:rFonts w:eastAsia="Times New Roman"/>
                <w:color w:val="000000"/>
                <w:kern w:val="0"/>
                <w14:ligatures w14:val="none"/>
              </w:rPr>
              <w:t>pronotal</w:t>
            </w:r>
            <w:proofErr w:type="spellEnd"/>
            <w:r w:rsidRPr="00160964">
              <w:rPr>
                <w:rFonts w:eastAsia="Times New Roman"/>
                <w:color w:val="000000"/>
                <w:kern w:val="0"/>
                <w14:ligatures w14:val="none"/>
              </w:rPr>
              <w:t xml:space="preserve"> edge to mandibles</w:t>
            </w:r>
          </w:p>
        </w:tc>
      </w:tr>
      <w:tr w:rsidR="002C2124" w:rsidRPr="00160964" w14:paraId="7A981BEB" w14:textId="77777777" w:rsidTr="002C2124">
        <w:trPr>
          <w:trHeight w:val="290"/>
        </w:trPr>
        <w:tc>
          <w:tcPr>
            <w:tcW w:w="2105" w:type="dxa"/>
            <w:noWrap/>
            <w:vAlign w:val="bottom"/>
            <w:hideMark/>
          </w:tcPr>
          <w:p w14:paraId="78AB3445"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Pronotum_width</w:t>
            </w:r>
            <w:proofErr w:type="spellEnd"/>
          </w:p>
        </w:tc>
        <w:tc>
          <w:tcPr>
            <w:tcW w:w="1859" w:type="dxa"/>
            <w:noWrap/>
            <w:vAlign w:val="bottom"/>
            <w:hideMark/>
          </w:tcPr>
          <w:p w14:paraId="5B013D84"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59A1D3EF"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304C4FA4"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Distance between marginal sides of pronotum at their widest point</w:t>
            </w:r>
          </w:p>
        </w:tc>
      </w:tr>
      <w:tr w:rsidR="002C2124" w:rsidRPr="00160964" w14:paraId="565B7E15" w14:textId="77777777" w:rsidTr="002C2124">
        <w:trPr>
          <w:trHeight w:val="290"/>
        </w:trPr>
        <w:tc>
          <w:tcPr>
            <w:tcW w:w="2105" w:type="dxa"/>
            <w:noWrap/>
            <w:vAlign w:val="bottom"/>
            <w:hideMark/>
          </w:tcPr>
          <w:p w14:paraId="3874024E"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55892E98" w14:textId="77777777" w:rsidR="00160964" w:rsidRPr="00160964" w:rsidRDefault="00160964" w:rsidP="00160964">
            <w:pPr>
              <w:rPr>
                <w:rFonts w:eastAsia="Times New Roman"/>
                <w:kern w:val="0"/>
                <w14:ligatures w14:val="none"/>
              </w:rPr>
            </w:pPr>
          </w:p>
        </w:tc>
        <w:tc>
          <w:tcPr>
            <w:tcW w:w="709" w:type="dxa"/>
            <w:noWrap/>
            <w:vAlign w:val="bottom"/>
            <w:hideMark/>
          </w:tcPr>
          <w:p w14:paraId="0ACD6945" w14:textId="77777777" w:rsidR="00160964" w:rsidRPr="00160964" w:rsidRDefault="00160964" w:rsidP="00160964">
            <w:pPr>
              <w:rPr>
                <w:rFonts w:eastAsia="Times New Roman"/>
                <w:kern w:val="0"/>
                <w14:ligatures w14:val="none"/>
              </w:rPr>
            </w:pPr>
          </w:p>
        </w:tc>
        <w:tc>
          <w:tcPr>
            <w:tcW w:w="4678" w:type="dxa"/>
            <w:noWrap/>
            <w:vAlign w:val="bottom"/>
            <w:hideMark/>
          </w:tcPr>
          <w:p w14:paraId="054C2CB3" w14:textId="77777777" w:rsidR="00160964" w:rsidRPr="00160964" w:rsidRDefault="00160964" w:rsidP="00160964">
            <w:pPr>
              <w:rPr>
                <w:rFonts w:eastAsia="Times New Roman"/>
                <w:kern w:val="0"/>
                <w14:ligatures w14:val="none"/>
              </w:rPr>
            </w:pPr>
          </w:p>
        </w:tc>
      </w:tr>
      <w:tr w:rsidR="002C2124" w:rsidRPr="00160964" w14:paraId="490716F3" w14:textId="77777777" w:rsidTr="002C2124">
        <w:trPr>
          <w:trHeight w:val="580"/>
        </w:trPr>
        <w:tc>
          <w:tcPr>
            <w:tcW w:w="2105" w:type="dxa"/>
            <w:noWrap/>
            <w:vAlign w:val="bottom"/>
            <w:hideMark/>
          </w:tcPr>
          <w:p w14:paraId="0F00C82B"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Abdomen_width</w:t>
            </w:r>
            <w:proofErr w:type="spellEnd"/>
          </w:p>
        </w:tc>
        <w:tc>
          <w:tcPr>
            <w:tcW w:w="1859" w:type="dxa"/>
            <w:noWrap/>
            <w:vAlign w:val="bottom"/>
            <w:hideMark/>
          </w:tcPr>
          <w:p w14:paraId="2C0BD99D"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5DA8142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vAlign w:val="bottom"/>
            <w:hideMark/>
          </w:tcPr>
          <w:p w14:paraId="141A1E3F"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Distance between marginal sides of elytra or abdomen at widest point. If the elytra are widely separated, then measure width of one elytron and multiply by 2.</w:t>
            </w:r>
          </w:p>
        </w:tc>
      </w:tr>
      <w:tr w:rsidR="002C2124" w:rsidRPr="00160964" w14:paraId="4FCEC162" w14:textId="77777777" w:rsidTr="002C2124">
        <w:trPr>
          <w:trHeight w:val="290"/>
        </w:trPr>
        <w:tc>
          <w:tcPr>
            <w:tcW w:w="2105" w:type="dxa"/>
            <w:noWrap/>
            <w:vAlign w:val="bottom"/>
            <w:hideMark/>
          </w:tcPr>
          <w:p w14:paraId="30084DBB"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499AD686" w14:textId="77777777" w:rsidR="00160964" w:rsidRPr="00160964" w:rsidRDefault="00160964" w:rsidP="00160964">
            <w:pPr>
              <w:rPr>
                <w:rFonts w:eastAsia="Times New Roman"/>
                <w:kern w:val="0"/>
                <w14:ligatures w14:val="none"/>
              </w:rPr>
            </w:pPr>
          </w:p>
        </w:tc>
        <w:tc>
          <w:tcPr>
            <w:tcW w:w="709" w:type="dxa"/>
            <w:noWrap/>
            <w:vAlign w:val="bottom"/>
            <w:hideMark/>
          </w:tcPr>
          <w:p w14:paraId="5424B97B" w14:textId="77777777" w:rsidR="00160964" w:rsidRPr="00160964" w:rsidRDefault="00160964" w:rsidP="00160964">
            <w:pPr>
              <w:rPr>
                <w:rFonts w:eastAsia="Times New Roman"/>
                <w:kern w:val="0"/>
                <w14:ligatures w14:val="none"/>
              </w:rPr>
            </w:pPr>
          </w:p>
        </w:tc>
        <w:tc>
          <w:tcPr>
            <w:tcW w:w="4678" w:type="dxa"/>
            <w:noWrap/>
            <w:vAlign w:val="bottom"/>
            <w:hideMark/>
          </w:tcPr>
          <w:p w14:paraId="1FEC859E" w14:textId="77777777" w:rsidR="00160964" w:rsidRPr="00160964" w:rsidRDefault="00160964" w:rsidP="00160964">
            <w:pPr>
              <w:rPr>
                <w:rFonts w:eastAsia="Times New Roman"/>
                <w:kern w:val="0"/>
                <w14:ligatures w14:val="none"/>
              </w:rPr>
            </w:pPr>
          </w:p>
        </w:tc>
      </w:tr>
      <w:tr w:rsidR="002C2124" w:rsidRPr="00160964" w14:paraId="183C0F75" w14:textId="77777777" w:rsidTr="002C2124">
        <w:trPr>
          <w:trHeight w:val="290"/>
        </w:trPr>
        <w:tc>
          <w:tcPr>
            <w:tcW w:w="2105" w:type="dxa"/>
            <w:noWrap/>
            <w:vAlign w:val="bottom"/>
          </w:tcPr>
          <w:p w14:paraId="47E1DAD3" w14:textId="59DA9392" w:rsidR="002C2124" w:rsidRPr="00160964" w:rsidRDefault="002C2124" w:rsidP="00160964">
            <w:pPr>
              <w:rPr>
                <w:rFonts w:eastAsia="Times New Roman"/>
                <w:color w:val="000000"/>
                <w:kern w:val="0"/>
                <w14:ligatures w14:val="none"/>
              </w:rPr>
            </w:pPr>
            <w:proofErr w:type="spellStart"/>
            <w:r w:rsidRPr="00160964">
              <w:rPr>
                <w:rFonts w:eastAsia="Times New Roman"/>
                <w:color w:val="000000"/>
                <w:kern w:val="0"/>
                <w14:ligatures w14:val="none"/>
              </w:rPr>
              <w:t>Rear_leg_length</w:t>
            </w:r>
            <w:proofErr w:type="spellEnd"/>
          </w:p>
        </w:tc>
        <w:tc>
          <w:tcPr>
            <w:tcW w:w="1859" w:type="dxa"/>
            <w:noWrap/>
            <w:vAlign w:val="bottom"/>
          </w:tcPr>
          <w:p w14:paraId="3E94AA44" w14:textId="77777777" w:rsidR="002C2124" w:rsidRPr="00160964" w:rsidRDefault="002C2124" w:rsidP="00160964">
            <w:pPr>
              <w:rPr>
                <w:rFonts w:eastAsia="Times New Roman"/>
                <w:kern w:val="0"/>
                <w14:ligatures w14:val="none"/>
              </w:rPr>
            </w:pPr>
          </w:p>
        </w:tc>
        <w:tc>
          <w:tcPr>
            <w:tcW w:w="709" w:type="dxa"/>
            <w:noWrap/>
            <w:vAlign w:val="bottom"/>
          </w:tcPr>
          <w:p w14:paraId="6854D5D5" w14:textId="389A8EBF" w:rsidR="002C2124" w:rsidRPr="00160964" w:rsidRDefault="002C2124" w:rsidP="00160964">
            <w:pPr>
              <w:rPr>
                <w:rFonts w:eastAsia="Times New Roman"/>
                <w:kern w:val="0"/>
                <w14:ligatures w14:val="none"/>
              </w:rPr>
            </w:pPr>
            <w:r>
              <w:rPr>
                <w:rFonts w:eastAsia="Times New Roman"/>
                <w:kern w:val="0"/>
                <w14:ligatures w14:val="none"/>
              </w:rPr>
              <w:t>mm</w:t>
            </w:r>
          </w:p>
        </w:tc>
        <w:tc>
          <w:tcPr>
            <w:tcW w:w="4678" w:type="dxa"/>
            <w:noWrap/>
            <w:vAlign w:val="bottom"/>
          </w:tcPr>
          <w:p w14:paraId="199C3222" w14:textId="01DC9992" w:rsidR="002C2124" w:rsidRPr="00160964" w:rsidRDefault="002C2124" w:rsidP="00160964">
            <w:pPr>
              <w:rPr>
                <w:rFonts w:eastAsia="Times New Roman"/>
                <w:kern w:val="0"/>
                <w14:ligatures w14:val="none"/>
              </w:rPr>
            </w:pPr>
            <w:proofErr w:type="spellStart"/>
            <w:r w:rsidRPr="00160964">
              <w:rPr>
                <w:rFonts w:eastAsia="Times New Roman"/>
                <w:color w:val="000000"/>
                <w:kern w:val="0"/>
                <w14:ligatures w14:val="none"/>
              </w:rPr>
              <w:t>Rear_femur_length</w:t>
            </w:r>
            <w:proofErr w:type="spellEnd"/>
            <w:r>
              <w:rPr>
                <w:rFonts w:eastAsia="Times New Roman"/>
                <w:color w:val="000000"/>
                <w:kern w:val="0"/>
                <w14:ligatures w14:val="none"/>
              </w:rPr>
              <w:t xml:space="preserve"> + </w:t>
            </w:r>
            <w:proofErr w:type="spellStart"/>
            <w:r w:rsidRPr="00160964">
              <w:rPr>
                <w:rFonts w:eastAsia="Times New Roman"/>
                <w:color w:val="000000"/>
                <w:kern w:val="0"/>
                <w14:ligatures w14:val="none"/>
              </w:rPr>
              <w:t>Rear_tibia_length</w:t>
            </w:r>
            <w:proofErr w:type="spellEnd"/>
            <w:r>
              <w:rPr>
                <w:rFonts w:eastAsia="Times New Roman"/>
                <w:color w:val="000000"/>
                <w:kern w:val="0"/>
                <w14:ligatures w14:val="none"/>
              </w:rPr>
              <w:t xml:space="preserve"> + </w:t>
            </w:r>
            <w:proofErr w:type="spellStart"/>
            <w:r w:rsidRPr="00160964">
              <w:rPr>
                <w:rFonts w:eastAsia="Times New Roman"/>
                <w:color w:val="000000"/>
                <w:kern w:val="0"/>
                <w14:ligatures w14:val="none"/>
              </w:rPr>
              <w:t>Rear_tarsi_length</w:t>
            </w:r>
            <w:proofErr w:type="spellEnd"/>
          </w:p>
        </w:tc>
      </w:tr>
      <w:tr w:rsidR="002C2124" w:rsidRPr="00160964" w14:paraId="5B473B03" w14:textId="77777777" w:rsidTr="002C2124">
        <w:trPr>
          <w:trHeight w:val="290"/>
        </w:trPr>
        <w:tc>
          <w:tcPr>
            <w:tcW w:w="2105" w:type="dxa"/>
            <w:noWrap/>
            <w:vAlign w:val="bottom"/>
            <w:hideMark/>
          </w:tcPr>
          <w:p w14:paraId="49DDB547" w14:textId="2E6AFF8D" w:rsidR="00160964" w:rsidRPr="00160964" w:rsidRDefault="00160964" w:rsidP="00160964">
            <w:pPr>
              <w:rPr>
                <w:rFonts w:eastAsia="Times New Roman"/>
                <w:color w:val="000000"/>
                <w:kern w:val="0"/>
                <w14:ligatures w14:val="none"/>
              </w:rPr>
            </w:pPr>
          </w:p>
        </w:tc>
        <w:tc>
          <w:tcPr>
            <w:tcW w:w="1859" w:type="dxa"/>
            <w:noWrap/>
            <w:vAlign w:val="bottom"/>
            <w:hideMark/>
          </w:tcPr>
          <w:p w14:paraId="5980351D"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Rear_femur_length</w:t>
            </w:r>
            <w:proofErr w:type="spellEnd"/>
          </w:p>
        </w:tc>
        <w:tc>
          <w:tcPr>
            <w:tcW w:w="709" w:type="dxa"/>
            <w:noWrap/>
            <w:vAlign w:val="bottom"/>
            <w:hideMark/>
          </w:tcPr>
          <w:p w14:paraId="26828EF3"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79B2CBF4" w14:textId="77777777" w:rsidR="00160964" w:rsidRPr="00160964" w:rsidRDefault="00160964" w:rsidP="00160964">
            <w:pPr>
              <w:rPr>
                <w:rFonts w:eastAsia="Times New Roman"/>
                <w:color w:val="000000"/>
                <w:kern w:val="0"/>
                <w14:ligatures w14:val="none"/>
              </w:rPr>
            </w:pPr>
          </w:p>
        </w:tc>
      </w:tr>
      <w:tr w:rsidR="002C2124" w:rsidRPr="00160964" w14:paraId="4167AF5A" w14:textId="77777777" w:rsidTr="002C2124">
        <w:trPr>
          <w:trHeight w:val="290"/>
        </w:trPr>
        <w:tc>
          <w:tcPr>
            <w:tcW w:w="2105" w:type="dxa"/>
            <w:noWrap/>
            <w:vAlign w:val="bottom"/>
            <w:hideMark/>
          </w:tcPr>
          <w:p w14:paraId="56AFC72B" w14:textId="77777777" w:rsidR="00160964" w:rsidRPr="00160964" w:rsidRDefault="00160964" w:rsidP="00160964">
            <w:pPr>
              <w:rPr>
                <w:rFonts w:eastAsia="Times New Roman"/>
                <w:kern w:val="0"/>
                <w14:ligatures w14:val="none"/>
              </w:rPr>
            </w:pPr>
          </w:p>
        </w:tc>
        <w:tc>
          <w:tcPr>
            <w:tcW w:w="1859" w:type="dxa"/>
            <w:noWrap/>
            <w:vAlign w:val="bottom"/>
            <w:hideMark/>
          </w:tcPr>
          <w:p w14:paraId="307897BC"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Rear_tibia_length</w:t>
            </w:r>
            <w:proofErr w:type="spellEnd"/>
          </w:p>
        </w:tc>
        <w:tc>
          <w:tcPr>
            <w:tcW w:w="709" w:type="dxa"/>
            <w:noWrap/>
            <w:vAlign w:val="bottom"/>
            <w:hideMark/>
          </w:tcPr>
          <w:p w14:paraId="1D61DC5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4E4ED5AA"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Distance from (the center of the apex of the femur) to end of tibia, not including tibial spurs</w:t>
            </w:r>
          </w:p>
        </w:tc>
      </w:tr>
      <w:tr w:rsidR="002C2124" w:rsidRPr="00160964" w14:paraId="60063732" w14:textId="77777777" w:rsidTr="002C2124">
        <w:trPr>
          <w:trHeight w:val="290"/>
        </w:trPr>
        <w:tc>
          <w:tcPr>
            <w:tcW w:w="2105" w:type="dxa"/>
            <w:noWrap/>
            <w:vAlign w:val="bottom"/>
            <w:hideMark/>
          </w:tcPr>
          <w:p w14:paraId="41BEEC4F"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547C59A8"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Rear_tarsi_length</w:t>
            </w:r>
            <w:proofErr w:type="spellEnd"/>
          </w:p>
        </w:tc>
        <w:tc>
          <w:tcPr>
            <w:tcW w:w="709" w:type="dxa"/>
            <w:noWrap/>
            <w:vAlign w:val="bottom"/>
            <w:hideMark/>
          </w:tcPr>
          <w:p w14:paraId="41885C65"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274D6AC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If necessary, measure each tarsal segment and add them up. Do not include tarsal claws.</w:t>
            </w:r>
          </w:p>
        </w:tc>
      </w:tr>
      <w:tr w:rsidR="002C2124" w:rsidRPr="00160964" w14:paraId="026A2209" w14:textId="77777777" w:rsidTr="002C2124">
        <w:trPr>
          <w:trHeight w:val="290"/>
        </w:trPr>
        <w:tc>
          <w:tcPr>
            <w:tcW w:w="2105" w:type="dxa"/>
            <w:noWrap/>
            <w:vAlign w:val="bottom"/>
            <w:hideMark/>
          </w:tcPr>
          <w:p w14:paraId="6980705F" w14:textId="77777777" w:rsidR="00160964" w:rsidRPr="00160964" w:rsidRDefault="00160964" w:rsidP="00160964">
            <w:pPr>
              <w:rPr>
                <w:rFonts w:eastAsia="Times New Roman"/>
                <w:color w:val="000000"/>
                <w:kern w:val="0"/>
                <w14:ligatures w14:val="none"/>
              </w:rPr>
            </w:pPr>
          </w:p>
        </w:tc>
        <w:tc>
          <w:tcPr>
            <w:tcW w:w="1859" w:type="dxa"/>
            <w:noWrap/>
            <w:vAlign w:val="bottom"/>
            <w:hideMark/>
          </w:tcPr>
          <w:p w14:paraId="7F63EC56" w14:textId="77777777" w:rsidR="00160964" w:rsidRPr="00160964" w:rsidRDefault="00160964" w:rsidP="00160964">
            <w:pPr>
              <w:rPr>
                <w:rFonts w:eastAsia="Times New Roman"/>
                <w:kern w:val="0"/>
                <w14:ligatures w14:val="none"/>
              </w:rPr>
            </w:pPr>
          </w:p>
        </w:tc>
        <w:tc>
          <w:tcPr>
            <w:tcW w:w="709" w:type="dxa"/>
            <w:noWrap/>
            <w:vAlign w:val="bottom"/>
            <w:hideMark/>
          </w:tcPr>
          <w:p w14:paraId="376E9ACD" w14:textId="77777777" w:rsidR="00160964" w:rsidRPr="00160964" w:rsidRDefault="00160964" w:rsidP="00160964">
            <w:pPr>
              <w:rPr>
                <w:rFonts w:eastAsia="Times New Roman"/>
                <w:kern w:val="0"/>
                <w14:ligatures w14:val="none"/>
              </w:rPr>
            </w:pPr>
          </w:p>
        </w:tc>
        <w:tc>
          <w:tcPr>
            <w:tcW w:w="4678" w:type="dxa"/>
            <w:noWrap/>
            <w:vAlign w:val="bottom"/>
            <w:hideMark/>
          </w:tcPr>
          <w:p w14:paraId="2935722E" w14:textId="77777777" w:rsidR="00160964" w:rsidRPr="00160964" w:rsidRDefault="00160964" w:rsidP="00160964">
            <w:pPr>
              <w:rPr>
                <w:rFonts w:eastAsia="Times New Roman"/>
                <w:kern w:val="0"/>
                <w14:ligatures w14:val="none"/>
              </w:rPr>
            </w:pPr>
          </w:p>
        </w:tc>
      </w:tr>
      <w:tr w:rsidR="002C2124" w:rsidRPr="00160964" w14:paraId="0FF14B1E" w14:textId="77777777" w:rsidTr="002C2124">
        <w:trPr>
          <w:trHeight w:val="290"/>
        </w:trPr>
        <w:tc>
          <w:tcPr>
            <w:tcW w:w="2105" w:type="dxa"/>
            <w:noWrap/>
            <w:vAlign w:val="bottom"/>
            <w:hideMark/>
          </w:tcPr>
          <w:p w14:paraId="3CA86625" w14:textId="77777777" w:rsidR="00160964" w:rsidRPr="00160964" w:rsidRDefault="00160964" w:rsidP="00160964">
            <w:pPr>
              <w:rPr>
                <w:rFonts w:eastAsia="Times New Roman"/>
                <w:color w:val="000000"/>
                <w:kern w:val="0"/>
                <w14:ligatures w14:val="none"/>
              </w:rPr>
            </w:pPr>
            <w:proofErr w:type="spellStart"/>
            <w:r w:rsidRPr="00160964">
              <w:rPr>
                <w:rFonts w:eastAsia="Times New Roman"/>
                <w:color w:val="000000"/>
                <w:kern w:val="0"/>
                <w14:ligatures w14:val="none"/>
              </w:rPr>
              <w:t>Rear_trochanter_length</w:t>
            </w:r>
            <w:proofErr w:type="spellEnd"/>
          </w:p>
        </w:tc>
        <w:tc>
          <w:tcPr>
            <w:tcW w:w="1859" w:type="dxa"/>
            <w:noWrap/>
            <w:vAlign w:val="bottom"/>
            <w:hideMark/>
          </w:tcPr>
          <w:p w14:paraId="23638019" w14:textId="77777777" w:rsidR="00160964" w:rsidRPr="00160964" w:rsidRDefault="00160964" w:rsidP="00160964">
            <w:pPr>
              <w:rPr>
                <w:rFonts w:eastAsia="Times New Roman"/>
                <w:color w:val="000000"/>
                <w:kern w:val="0"/>
                <w14:ligatures w14:val="none"/>
              </w:rPr>
            </w:pPr>
          </w:p>
        </w:tc>
        <w:tc>
          <w:tcPr>
            <w:tcW w:w="709" w:type="dxa"/>
            <w:noWrap/>
            <w:vAlign w:val="bottom"/>
            <w:hideMark/>
          </w:tcPr>
          <w:p w14:paraId="3B3603B8"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mm</w:t>
            </w:r>
          </w:p>
        </w:tc>
        <w:tc>
          <w:tcPr>
            <w:tcW w:w="4678" w:type="dxa"/>
            <w:noWrap/>
            <w:vAlign w:val="bottom"/>
            <w:hideMark/>
          </w:tcPr>
          <w:p w14:paraId="22396C02" w14:textId="77777777" w:rsidR="00160964" w:rsidRPr="00160964" w:rsidRDefault="00160964" w:rsidP="00160964">
            <w:pPr>
              <w:rPr>
                <w:rFonts w:eastAsia="Times New Roman"/>
                <w:color w:val="000000"/>
                <w:kern w:val="0"/>
                <w14:ligatures w14:val="none"/>
              </w:rPr>
            </w:pPr>
            <w:r w:rsidRPr="00160964">
              <w:rPr>
                <w:rFonts w:eastAsia="Times New Roman"/>
                <w:color w:val="000000"/>
                <w:kern w:val="0"/>
                <w14:ligatures w14:val="none"/>
              </w:rPr>
              <w:t>Length of the bean-shaped rear trochanter</w:t>
            </w:r>
          </w:p>
        </w:tc>
      </w:tr>
    </w:tbl>
    <w:p w14:paraId="53363235" w14:textId="77777777" w:rsidR="00897C2C" w:rsidRDefault="00897C2C" w:rsidP="00E34238">
      <w:pPr>
        <w:rPr>
          <w:sz w:val="24"/>
          <w:szCs w:val="24"/>
        </w:rPr>
      </w:pPr>
    </w:p>
    <w:p w14:paraId="36F00526" w14:textId="77777777" w:rsidR="00897C2C" w:rsidRPr="0015036B" w:rsidRDefault="00897C2C" w:rsidP="00E34238">
      <w:pPr>
        <w:rPr>
          <w:sz w:val="24"/>
          <w:szCs w:val="24"/>
        </w:rPr>
      </w:pPr>
    </w:p>
    <w:p w14:paraId="0EE31B3F" w14:textId="766D9E58" w:rsidR="00E34238" w:rsidRPr="0015036B" w:rsidRDefault="00E34238" w:rsidP="00E34238">
      <w:pPr>
        <w:rPr>
          <w:b/>
          <w:bCs/>
          <w:sz w:val="24"/>
          <w:szCs w:val="24"/>
        </w:rPr>
      </w:pPr>
      <w:r w:rsidRPr="0015036B">
        <w:rPr>
          <w:b/>
          <w:bCs/>
          <w:sz w:val="24"/>
          <w:szCs w:val="24"/>
        </w:rPr>
        <w:lastRenderedPageBreak/>
        <w:t>References</w:t>
      </w:r>
    </w:p>
    <w:p w14:paraId="2677095B" w14:textId="77777777" w:rsidR="00092C64" w:rsidRPr="0015036B" w:rsidRDefault="00092C64" w:rsidP="00294B72">
      <w:pPr>
        <w:ind w:firstLine="720"/>
        <w:rPr>
          <w:sz w:val="24"/>
          <w:szCs w:val="24"/>
        </w:rPr>
      </w:pPr>
    </w:p>
    <w:p w14:paraId="2977526F" w14:textId="77777777" w:rsidR="00724370" w:rsidRDefault="00D047C7" w:rsidP="00724370">
      <w:pPr>
        <w:pStyle w:val="Bibliography"/>
      </w:pPr>
      <w:r w:rsidRPr="0015036B">
        <w:rPr>
          <w:rFonts w:asciiTheme="minorHAnsi" w:hAnsiTheme="minorHAnsi" w:cstheme="minorBidi"/>
          <w:sz w:val="24"/>
          <w:szCs w:val="24"/>
        </w:rPr>
        <w:fldChar w:fldCharType="begin"/>
      </w:r>
      <w:r w:rsidR="004E3D58" w:rsidRPr="0015036B">
        <w:rPr>
          <w:sz w:val="24"/>
          <w:szCs w:val="24"/>
        </w:rPr>
        <w:instrText xml:space="preserve"> ADDIN ZOTERO_BIBL {"uncited":[],"omitted":[],"custom":[]} CSL_BIBLIOGRAPHY </w:instrText>
      </w:r>
      <w:r w:rsidRPr="0015036B">
        <w:rPr>
          <w:rFonts w:asciiTheme="minorHAnsi" w:hAnsiTheme="minorHAnsi" w:cstheme="minorBidi"/>
          <w:sz w:val="24"/>
          <w:szCs w:val="24"/>
        </w:rPr>
        <w:fldChar w:fldCharType="separate"/>
      </w:r>
      <w:r w:rsidR="00724370">
        <w:t>Barber, N. A., and W. L. Widick. 2017. Localized Effects of Tornado Damage on Ground Beetle Communities and Vegetation in a Forested Preserve. Natural Areas Journal 37:489–496.</w:t>
      </w:r>
    </w:p>
    <w:p w14:paraId="61A234A1" w14:textId="77777777" w:rsidR="00724370" w:rsidRDefault="00724370" w:rsidP="00724370">
      <w:pPr>
        <w:pStyle w:val="Bibliography"/>
      </w:pPr>
      <w:r>
        <w:t>Barton, P. S., H. Gibb, A. D. Manning, D. B. Lindenmayer, and S. A. Cunningham. 2011. Morphological traits as predictors of diet and microhabitat use in a diverse beetle assemblage: MORPHOLOGICAL TRAITS OF BEETLES. Biological Journal of the Linnean Society 102:301–310.</w:t>
      </w:r>
    </w:p>
    <w:p w14:paraId="26C9E932" w14:textId="77777777" w:rsidR="00724370" w:rsidRDefault="00724370" w:rsidP="00724370">
      <w:pPr>
        <w:pStyle w:val="Bibliography"/>
      </w:pPr>
      <w:r>
        <w:t xml:space="preserve">Bates, D., M. </w:t>
      </w:r>
      <w:proofErr w:type="spellStart"/>
      <w:r>
        <w:t>Mächler</w:t>
      </w:r>
      <w:proofErr w:type="spellEnd"/>
      <w:r>
        <w:t xml:space="preserve">, B. Bolker, and S. Walker. 2015. Fitting Linear Mixed-Effects Models Using </w:t>
      </w:r>
      <w:r>
        <w:rPr>
          <w:b/>
          <w:bCs/>
        </w:rPr>
        <w:t>lme4</w:t>
      </w:r>
      <w:r>
        <w:t>. Journal of Statistical Software 67.</w:t>
      </w:r>
    </w:p>
    <w:p w14:paraId="2B03DB70" w14:textId="77777777" w:rsidR="00724370" w:rsidRDefault="00724370" w:rsidP="00724370">
      <w:pPr>
        <w:pStyle w:val="Bibliography"/>
      </w:pPr>
      <w:r>
        <w:t xml:space="preserve">Bauer, T., and M. </w:t>
      </w:r>
      <w:proofErr w:type="spellStart"/>
      <w:r>
        <w:t>Kredler</w:t>
      </w:r>
      <w:proofErr w:type="spellEnd"/>
      <w:r>
        <w:t xml:space="preserve">. 1993. Morphology of the compound eyes as an indicator of </w:t>
      </w:r>
      <w:proofErr w:type="gramStart"/>
      <w:r>
        <w:t>life-style</w:t>
      </w:r>
      <w:proofErr w:type="gramEnd"/>
      <w:r>
        <w:t xml:space="preserve"> in carabid beetles. Canadian Journal of Zoology 71:799–810.</w:t>
      </w:r>
    </w:p>
    <w:p w14:paraId="4E061AF9" w14:textId="77777777" w:rsidR="00724370" w:rsidRDefault="00724370" w:rsidP="00724370">
      <w:pPr>
        <w:pStyle w:val="Bibliography"/>
      </w:pPr>
      <w:r>
        <w:t>Bousquet, Y. 2010. Illustrated identification guide to adults and larvae of northeastern North American ground beetles: Coleoptera : Carabidae. Pensoft, Sofia.</w:t>
      </w:r>
    </w:p>
    <w:p w14:paraId="5B45A0A4" w14:textId="77777777" w:rsidR="00724370" w:rsidRDefault="00724370" w:rsidP="00724370">
      <w:pPr>
        <w:pStyle w:val="Bibliography"/>
      </w:pPr>
      <w:r>
        <w:t xml:space="preserve">Bousquet, Y. 2012. Catalogue of </w:t>
      </w:r>
      <w:proofErr w:type="spellStart"/>
      <w:r>
        <w:t>Geadephaga</w:t>
      </w:r>
      <w:proofErr w:type="spellEnd"/>
      <w:r>
        <w:t xml:space="preserve"> (Coleoptera: </w:t>
      </w:r>
      <w:proofErr w:type="spellStart"/>
      <w:r>
        <w:t>Adephaga</w:t>
      </w:r>
      <w:proofErr w:type="spellEnd"/>
      <w:r>
        <w:t xml:space="preserve">) of America, north of Mexico. </w:t>
      </w:r>
      <w:proofErr w:type="spellStart"/>
      <w:r>
        <w:t>ZooKeys</w:t>
      </w:r>
      <w:proofErr w:type="spellEnd"/>
      <w:r>
        <w:t xml:space="preserve"> 245:1–1722.</w:t>
      </w:r>
    </w:p>
    <w:p w14:paraId="193099C8" w14:textId="77777777" w:rsidR="00724370" w:rsidRDefault="00724370" w:rsidP="00724370">
      <w:pPr>
        <w:pStyle w:val="Bibliography"/>
      </w:pPr>
      <w:r>
        <w:t xml:space="preserve">Bousquet, Y., and P. Messer. 2010. Redescription of </w:t>
      </w:r>
      <w:proofErr w:type="spellStart"/>
      <w:r>
        <w:t>Stenolophus</w:t>
      </w:r>
      <w:proofErr w:type="spellEnd"/>
      <w:r>
        <w:t xml:space="preserve"> </w:t>
      </w:r>
      <w:proofErr w:type="spellStart"/>
      <w:r>
        <w:t>thoracicus</w:t>
      </w:r>
      <w:proofErr w:type="spellEnd"/>
      <w:r>
        <w:t xml:space="preserve"> Casey (Coleoptera, Carabidae, </w:t>
      </w:r>
      <w:proofErr w:type="spellStart"/>
      <w:r>
        <w:t>Harpalini</w:t>
      </w:r>
      <w:proofErr w:type="spellEnd"/>
      <w:r>
        <w:t xml:space="preserve">), a valid species. </w:t>
      </w:r>
      <w:proofErr w:type="spellStart"/>
      <w:r>
        <w:t>ZooKeys</w:t>
      </w:r>
      <w:proofErr w:type="spellEnd"/>
      <w:r>
        <w:t xml:space="preserve"> 53:25–31.</w:t>
      </w:r>
    </w:p>
    <w:p w14:paraId="78885E33" w14:textId="77777777" w:rsidR="00724370" w:rsidRDefault="00724370" w:rsidP="00724370">
      <w:pPr>
        <w:pStyle w:val="Bibliography"/>
      </w:pPr>
      <w:r>
        <w:t xml:space="preserve">Browne, R., S. </w:t>
      </w:r>
      <w:proofErr w:type="spellStart"/>
      <w:r>
        <w:t>Maveety</w:t>
      </w:r>
      <w:proofErr w:type="spellEnd"/>
      <w:r>
        <w:t>, L. Cooper, and K. Riley. 2014. Ground Beetle (Coleoptera: Carabidae) Species Composition in the Southern Appalachian Mountains. Southeastern Naturalist 13:407–422.</w:t>
      </w:r>
    </w:p>
    <w:p w14:paraId="2292D4D9" w14:textId="77777777" w:rsidR="00724370" w:rsidRDefault="00724370" w:rsidP="00724370">
      <w:pPr>
        <w:pStyle w:val="Bibliography"/>
      </w:pPr>
      <w:proofErr w:type="spellStart"/>
      <w:r>
        <w:t>Calinger</w:t>
      </w:r>
      <w:proofErr w:type="spellEnd"/>
      <w:r>
        <w:t xml:space="preserve">, K., E. Calhoon, H. Chang, J. Whitacre, J. Wenzel, L. </w:t>
      </w:r>
      <w:proofErr w:type="spellStart"/>
      <w:r>
        <w:t>Comita</w:t>
      </w:r>
      <w:proofErr w:type="spellEnd"/>
      <w:r>
        <w:t xml:space="preserve">, and S. </w:t>
      </w:r>
      <w:proofErr w:type="spellStart"/>
      <w:r>
        <w:t>Queenborough</w:t>
      </w:r>
      <w:proofErr w:type="spellEnd"/>
      <w:r>
        <w:t>. 2015. Historic Mining and Agriculture as Indicators of Occurrence and Abundance of Widespread Invasive Plant Species. PLOS ONE 10:e0128161.</w:t>
      </w:r>
    </w:p>
    <w:p w14:paraId="75FC484B" w14:textId="77777777" w:rsidR="00724370" w:rsidRDefault="00724370" w:rsidP="00724370">
      <w:pPr>
        <w:pStyle w:val="Bibliography"/>
      </w:pPr>
      <w:r>
        <w:t xml:space="preserve">Chao, A., and C. Chiu. 2016. Species Richness: Estimation and Comparison. Pages 1–26 </w:t>
      </w:r>
      <w:r>
        <w:rPr>
          <w:i/>
          <w:iCs/>
        </w:rPr>
        <w:t>in</w:t>
      </w:r>
      <w:r>
        <w:t xml:space="preserve"> R. S. Kenett, N. T. Longford, W. W. </w:t>
      </w:r>
      <w:proofErr w:type="spellStart"/>
      <w:r>
        <w:t>Piegorsch</w:t>
      </w:r>
      <w:proofErr w:type="spellEnd"/>
      <w:r>
        <w:t>, and F. Ruggeri, editors. Wiley StatsRef: Statistics Reference Online. First edition. Wiley.</w:t>
      </w:r>
    </w:p>
    <w:p w14:paraId="6A6E5FAD" w14:textId="77777777" w:rsidR="00724370" w:rsidRDefault="00724370" w:rsidP="00724370">
      <w:pPr>
        <w:pStyle w:val="Bibliography"/>
      </w:pPr>
      <w:r>
        <w:t xml:space="preserve">Chao, A., K. H. Ma, T. C. Hsieh, and C. Chiu. 2016. </w:t>
      </w:r>
      <w:proofErr w:type="spellStart"/>
      <w:r>
        <w:t>SpadeR</w:t>
      </w:r>
      <w:proofErr w:type="spellEnd"/>
      <w:r>
        <w:t>: Species-Richness Prediction and Diversity Estimation with R.</w:t>
      </w:r>
    </w:p>
    <w:p w14:paraId="2759688F" w14:textId="77777777" w:rsidR="00724370" w:rsidRDefault="00724370" w:rsidP="00724370">
      <w:pPr>
        <w:pStyle w:val="Bibliography"/>
      </w:pPr>
      <w:proofErr w:type="spellStart"/>
      <w:r>
        <w:lastRenderedPageBreak/>
        <w:t>Curtze</w:t>
      </w:r>
      <w:proofErr w:type="spellEnd"/>
      <w:r>
        <w:t>, A. C., T. A. Carlo, and J. W. Wenzel. 2018. The Effects of a Tornado Disturbance and a Salvaged Timber Extraction on the Seed-Rain and Recruitment Community of an Eastern Temperate Deciduous Forest. Northeastern Naturalist 25:627.</w:t>
      </w:r>
    </w:p>
    <w:p w14:paraId="2C0D0154" w14:textId="77777777" w:rsidR="00724370" w:rsidRDefault="00724370" w:rsidP="00724370">
      <w:pPr>
        <w:pStyle w:val="Bibliography"/>
      </w:pPr>
      <w:r>
        <w:t>Elliott, K. J., S. L. Hitchcock, and L. Krueger. 2002. Vegetation Response to Large Scale Disturbance in a Southern Appalachian Forest: Hurricane Opal and Salvage Logging. Journal of the Torrey Botanical Society 129:48.</w:t>
      </w:r>
    </w:p>
    <w:p w14:paraId="09F8C305" w14:textId="77777777" w:rsidR="00724370" w:rsidRDefault="00724370" w:rsidP="00724370">
      <w:pPr>
        <w:pStyle w:val="Bibliography"/>
      </w:pPr>
      <w:r>
        <w:t xml:space="preserve">Erwin, T. L. 1979. Thoughts on the Evolutionary History of Ground Beetles: Hypotheses Generated from Comparative Faunal Analyses of Lowland Forest Sites in Temperate and Tropical Regions. Pages 539–592 </w:t>
      </w:r>
      <w:r>
        <w:rPr>
          <w:i/>
          <w:iCs/>
        </w:rPr>
        <w:t>in</w:t>
      </w:r>
      <w:r>
        <w:t xml:space="preserve"> T. L. Erwin, G. E. Ball, D. R. Whitehead, and A. L. Halpern, editors. Carabid Beetles: Their Evolution, Natural History, and Classification. Springer Netherlands, Dordrecht.</w:t>
      </w:r>
    </w:p>
    <w:p w14:paraId="275E3F94" w14:textId="77777777" w:rsidR="00724370" w:rsidRDefault="00724370" w:rsidP="00724370">
      <w:pPr>
        <w:pStyle w:val="Bibliography"/>
      </w:pPr>
      <w:r>
        <w:t xml:space="preserve">Evans, M. E. G. 1977. Locomotion in the Coleoptera </w:t>
      </w:r>
      <w:proofErr w:type="spellStart"/>
      <w:r>
        <w:t>Adephaga</w:t>
      </w:r>
      <w:proofErr w:type="spellEnd"/>
      <w:r>
        <w:t>, especially Carabidae. Journal of Zoology 181:189–226.</w:t>
      </w:r>
    </w:p>
    <w:p w14:paraId="65B9E369" w14:textId="77777777" w:rsidR="00724370" w:rsidRDefault="00724370" w:rsidP="00724370">
      <w:pPr>
        <w:pStyle w:val="Bibliography"/>
      </w:pPr>
      <w:r>
        <w:t>Fischer, A., P. Marshall, and A. Camp. 2013. Disturbances in deciduous temperate forest ecosystems of the northern hemisphere: their effects on both recent and future forest development. Biodiversity and Conservation 22:1863–1893.</w:t>
      </w:r>
    </w:p>
    <w:p w14:paraId="27561A66" w14:textId="77777777" w:rsidR="00724370" w:rsidRDefault="00724370" w:rsidP="00724370">
      <w:pPr>
        <w:pStyle w:val="Bibliography"/>
      </w:pPr>
      <w:r>
        <w:t xml:space="preserve">Forsythe, T. G. 1981. Running and Pushing in Relationship to Hind Leg Structure in Some Carabidae (Coleoptera). The </w:t>
      </w:r>
      <w:proofErr w:type="spellStart"/>
      <w:r>
        <w:t>Coleopterists</w:t>
      </w:r>
      <w:proofErr w:type="spellEnd"/>
      <w:r>
        <w:t xml:space="preserve"> Bulletin 35:353–378.</w:t>
      </w:r>
    </w:p>
    <w:p w14:paraId="2D3F7A12" w14:textId="77777777" w:rsidR="00724370" w:rsidRDefault="00724370" w:rsidP="00724370">
      <w:pPr>
        <w:pStyle w:val="Bibliography"/>
      </w:pPr>
      <w:r>
        <w:t>Forsythe, T. G. 1991. Feeding and locomotory functions in relation to body form in five species of ground beetle (Coleoptera: Carabidae). Journal of Zoology 223:233–263.</w:t>
      </w:r>
    </w:p>
    <w:p w14:paraId="773AD529" w14:textId="77777777" w:rsidR="00724370" w:rsidRDefault="00724370" w:rsidP="00724370">
      <w:pPr>
        <w:pStyle w:val="Bibliography"/>
      </w:pPr>
      <w:r>
        <w:t>Fountain-Jones, N. M., S. C. Baker, and G. J. Jordan. 2015. Moving beyond the guild concept: developing a practical functional trait framework for terrestrial beetles. Ecological Entomology 40:1–13.</w:t>
      </w:r>
    </w:p>
    <w:p w14:paraId="271070D2" w14:textId="77777777" w:rsidR="00724370" w:rsidRDefault="00724370" w:rsidP="00724370">
      <w:pPr>
        <w:pStyle w:val="Bibliography"/>
      </w:pPr>
      <w:r>
        <w:t>Fox, J., and S. Weisberg. 2019. An {R} Companion to Applied Regression. Sage, Thousand Oaks {CA}.</w:t>
      </w:r>
    </w:p>
    <w:p w14:paraId="3CC4E38F" w14:textId="77777777" w:rsidR="00724370" w:rsidRDefault="00724370" w:rsidP="00724370">
      <w:pPr>
        <w:pStyle w:val="Bibliography"/>
      </w:pPr>
      <w:r>
        <w:t xml:space="preserve">Freitag, R. 1969. A revision of the species of the genus </w:t>
      </w:r>
      <w:proofErr w:type="spellStart"/>
      <w:r>
        <w:t>Evarthrus</w:t>
      </w:r>
      <w:proofErr w:type="spellEnd"/>
      <w:r>
        <w:t xml:space="preserve"> LeConte (Coleoptera: Carabidae). Quaestiones </w:t>
      </w:r>
      <w:proofErr w:type="spellStart"/>
      <w:r>
        <w:t>Entomologicae</w:t>
      </w:r>
      <w:proofErr w:type="spellEnd"/>
      <w:r>
        <w:t xml:space="preserve"> 5:88–212.</w:t>
      </w:r>
    </w:p>
    <w:p w14:paraId="685AB26C" w14:textId="77777777" w:rsidR="00724370" w:rsidRDefault="00724370" w:rsidP="00724370">
      <w:pPr>
        <w:pStyle w:val="Bibliography"/>
      </w:pPr>
      <w:r>
        <w:t>Gandhi, K. J. K., D. W. Gilmore, S. A. Katovich, W. J. Mattson, J. C. Zasada, and S. J. Seybold. 2008. Catastrophic windstorm and fuel-reduction treatments alter ground beetle (Coleoptera: Carabidae) assemblages in a North American sub-boreal forest. Forest Ecology and Management 256:1104–1123.</w:t>
      </w:r>
    </w:p>
    <w:p w14:paraId="7A7BD264" w14:textId="77777777" w:rsidR="00724370" w:rsidRDefault="00724370" w:rsidP="00724370">
      <w:pPr>
        <w:pStyle w:val="Bibliography"/>
      </w:pPr>
      <w:r>
        <w:t>Gore, J. A., and W. A. Patterson III. 1986. Mass of downed wood in northern hardwood forests in New Hampshire: potential effects of forest management. Canadian Journal of Forest Research 16:335–339.</w:t>
      </w:r>
    </w:p>
    <w:p w14:paraId="7B433B83" w14:textId="77777777" w:rsidR="00724370" w:rsidRDefault="00724370" w:rsidP="00724370">
      <w:pPr>
        <w:pStyle w:val="Bibliography"/>
      </w:pPr>
      <w:r>
        <w:lastRenderedPageBreak/>
        <w:t>Greenberg, C. H., and T. G. Forrest. 2003. SEASONAL ABUNDANCE OF GROUND-OCCURRING MACROARTHROPODS IN FOREST AND CANOPY GAPS IN THE SOUTHERN APPALACHIANS. Southeastern Naturalist 2:591–608.</w:t>
      </w:r>
    </w:p>
    <w:p w14:paraId="5D4F1416" w14:textId="77777777" w:rsidR="00724370" w:rsidRDefault="00724370" w:rsidP="00724370">
      <w:pPr>
        <w:pStyle w:val="Bibliography"/>
      </w:pPr>
      <w:r>
        <w:t>Hamilton, J. 1884. THE SURVIVAL OF THE FITTEST AMONG CERTAIN SPECIES OF PTEROSTICHUS AS DEDUCED FROM THEIR HABITS. The Canadian Entomologist 16:73–77.</w:t>
      </w:r>
    </w:p>
    <w:p w14:paraId="3DC287CE" w14:textId="77777777" w:rsidR="00724370" w:rsidRDefault="00724370" w:rsidP="00724370">
      <w:pPr>
        <w:pStyle w:val="Bibliography"/>
      </w:pPr>
      <w:r>
        <w:t xml:space="preserve">Harden, C. W., and F. G. Guarnieri. 2017. Illustrated Key and Photo Atlas of the Snail-eating Ground Beetles in the Genus </w:t>
      </w:r>
      <w:proofErr w:type="spellStart"/>
      <w:r>
        <w:t>Scaphinotus</w:t>
      </w:r>
      <w:proofErr w:type="spellEnd"/>
      <w:r>
        <w:t xml:space="preserve"> Dejean (Coleoptera: Carabidae: </w:t>
      </w:r>
      <w:proofErr w:type="spellStart"/>
      <w:r>
        <w:t>Cychrini</w:t>
      </w:r>
      <w:proofErr w:type="spellEnd"/>
      <w:r>
        <w:t>) Occurring in the Mid-Atlantic Region. The Maryland Entomologist 7:16–34.</w:t>
      </w:r>
    </w:p>
    <w:p w14:paraId="6AE0AE51" w14:textId="77777777" w:rsidR="00724370" w:rsidRDefault="00724370" w:rsidP="00724370">
      <w:pPr>
        <w:pStyle w:val="Bibliography"/>
      </w:pPr>
      <w:r>
        <w:t xml:space="preserve">Hunting, W. 2013. A taxonomic revision of the </w:t>
      </w:r>
      <w:proofErr w:type="spellStart"/>
      <w:r>
        <w:t>Cymindis</w:t>
      </w:r>
      <w:proofErr w:type="spellEnd"/>
      <w:r>
        <w:t xml:space="preserve"> (</w:t>
      </w:r>
      <w:proofErr w:type="spellStart"/>
      <w:r>
        <w:t>Pinacodera</w:t>
      </w:r>
      <w:proofErr w:type="spellEnd"/>
      <w:r>
        <w:t xml:space="preserve">) </w:t>
      </w:r>
      <w:proofErr w:type="spellStart"/>
      <w:r>
        <w:t>limbata</w:t>
      </w:r>
      <w:proofErr w:type="spellEnd"/>
      <w:r>
        <w:t xml:space="preserve"> species group (Coleoptera, Carabidae, </w:t>
      </w:r>
      <w:proofErr w:type="spellStart"/>
      <w:r>
        <w:t>Lebiini</w:t>
      </w:r>
      <w:proofErr w:type="spellEnd"/>
      <w:r>
        <w:t xml:space="preserve">), including description of a new species from Florida, U.S.A. </w:t>
      </w:r>
      <w:proofErr w:type="spellStart"/>
      <w:r>
        <w:t>ZooKeys</w:t>
      </w:r>
      <w:proofErr w:type="spellEnd"/>
      <w:r>
        <w:t xml:space="preserve"> 259:1–73.</w:t>
      </w:r>
    </w:p>
    <w:p w14:paraId="488C5A61" w14:textId="77777777" w:rsidR="00724370" w:rsidRDefault="00724370" w:rsidP="00724370">
      <w:pPr>
        <w:pStyle w:val="Bibliography"/>
      </w:pPr>
      <w:r>
        <w:t>Inward, D. J. G., R. G. Davies, C. Pergande, A. J. Denham, and A. P. Vogler. 2011. Local and regional ecological morphology of dung beetle assemblages across four biogeographic regions: Ecological morphology of dung beetle assemblages. Journal of Biogeography 38:1668–1682.</w:t>
      </w:r>
    </w:p>
    <w:p w14:paraId="4B7405F1" w14:textId="77777777" w:rsidR="00724370" w:rsidRDefault="00724370" w:rsidP="00724370">
      <w:pPr>
        <w:pStyle w:val="Bibliography"/>
      </w:pPr>
      <w:r>
        <w:t>Kembel, S. W., P. D. Cowan, M. R. Helmus, W. K. Cornwell, H. Morlon, D. D. Ackerly, S. P. Blomberg, and C. O. Webb. 2010. Picante: R tools for integrating phylogenies and ecology. Bioinformatics 26:1463–1464.</w:t>
      </w:r>
    </w:p>
    <w:p w14:paraId="3D14CC10" w14:textId="77777777" w:rsidR="00724370" w:rsidRDefault="00724370" w:rsidP="00724370">
      <w:pPr>
        <w:pStyle w:val="Bibliography"/>
      </w:pPr>
      <w:r>
        <w:t xml:space="preserve">Koivula, M. 2011. Useful model organisms, indicators, or both? Ground beetles (Coleoptera, Carabidae) </w:t>
      </w:r>
      <w:proofErr w:type="gramStart"/>
      <w:r>
        <w:t>reflecting</w:t>
      </w:r>
      <w:proofErr w:type="gramEnd"/>
      <w:r>
        <w:t xml:space="preserve"> environmental conditions. </w:t>
      </w:r>
      <w:proofErr w:type="spellStart"/>
      <w:r>
        <w:t>ZooKeys</w:t>
      </w:r>
      <w:proofErr w:type="spellEnd"/>
      <w:r>
        <w:t xml:space="preserve"> 100:287–317.</w:t>
      </w:r>
    </w:p>
    <w:p w14:paraId="61E54FA9" w14:textId="77777777" w:rsidR="00724370" w:rsidRDefault="00724370" w:rsidP="00724370">
      <w:pPr>
        <w:pStyle w:val="Bibliography"/>
      </w:pPr>
      <w:r>
        <w:t>Koivula, M., and J. R. Spence. 2006. Effects of post-fire salvage logging on boreal mixed-wood ground beetle assemblages (Coleoptera, Carabidae). Forest Ecology and Management 236:102–112.</w:t>
      </w:r>
    </w:p>
    <w:p w14:paraId="352DFC08" w14:textId="77777777" w:rsidR="00724370" w:rsidRDefault="00724370" w:rsidP="00724370">
      <w:pPr>
        <w:pStyle w:val="Bibliography"/>
      </w:pPr>
      <w:r>
        <w:t xml:space="preserve">Kuznetsova, A., P. B. Brockhoff, and R. H. B. Christensen. 2017. </w:t>
      </w:r>
      <w:proofErr w:type="spellStart"/>
      <w:r>
        <w:rPr>
          <w:b/>
          <w:bCs/>
        </w:rPr>
        <w:t>lmerTest</w:t>
      </w:r>
      <w:proofErr w:type="spellEnd"/>
      <w:r>
        <w:t xml:space="preserve"> Package: Tests in Linear Mixed Effects Models. Journal of Statistical Software 82.</w:t>
      </w:r>
    </w:p>
    <w:p w14:paraId="402A9F7D" w14:textId="77777777" w:rsidR="00724370" w:rsidRDefault="00724370" w:rsidP="00724370">
      <w:pPr>
        <w:pStyle w:val="Bibliography"/>
      </w:pPr>
      <w:r>
        <w:t>Laliberte, E., P. Legendre, and B. Shipley. 2014. FD: measuring functional diversity from multiple traits, and other tools for functional ecology. R.</w:t>
      </w:r>
    </w:p>
    <w:p w14:paraId="3E355D6B" w14:textId="77777777" w:rsidR="00724370" w:rsidRDefault="00724370" w:rsidP="00724370">
      <w:pPr>
        <w:pStyle w:val="Bibliography"/>
      </w:pPr>
      <w:proofErr w:type="spellStart"/>
      <w:r>
        <w:t>Lambeets</w:t>
      </w:r>
      <w:proofErr w:type="spellEnd"/>
      <w:r>
        <w:t xml:space="preserve">, K., M. L. </w:t>
      </w:r>
      <w:proofErr w:type="spellStart"/>
      <w:r>
        <w:t>Vandegehuchte</w:t>
      </w:r>
      <w:proofErr w:type="spellEnd"/>
      <w:r>
        <w:t xml:space="preserve">, J. </w:t>
      </w:r>
      <w:proofErr w:type="spellStart"/>
      <w:r>
        <w:t>Maelfait</w:t>
      </w:r>
      <w:proofErr w:type="spellEnd"/>
      <w:r>
        <w:t xml:space="preserve">, and D. Bonte. 2008. Understanding the impact of flooding on trait‐displacements and shifts in assemblage structure of predatory arthropods on </w:t>
      </w:r>
      <w:proofErr w:type="gramStart"/>
      <w:r>
        <w:t>river banks</w:t>
      </w:r>
      <w:proofErr w:type="gramEnd"/>
      <w:r>
        <w:t>. Journal of Animal Ecology 77:1162–1174.</w:t>
      </w:r>
    </w:p>
    <w:p w14:paraId="204DB800" w14:textId="77777777" w:rsidR="00724370" w:rsidRDefault="00724370" w:rsidP="00724370">
      <w:pPr>
        <w:pStyle w:val="Bibliography"/>
      </w:pPr>
      <w:proofErr w:type="spellStart"/>
      <w:r>
        <w:t>Langor</w:t>
      </w:r>
      <w:proofErr w:type="spellEnd"/>
      <w:r>
        <w:t>, D. W., and J. R. Spence. 2006. Arthropods as ecological indicators of sustainability in Canadian forests. The Forestry Chronicle 82:344–350.</w:t>
      </w:r>
    </w:p>
    <w:p w14:paraId="6098A194" w14:textId="77777777" w:rsidR="00724370" w:rsidRDefault="00724370" w:rsidP="00724370">
      <w:pPr>
        <w:pStyle w:val="Bibliography"/>
      </w:pPr>
      <w:r>
        <w:lastRenderedPageBreak/>
        <w:t xml:space="preserve">Larochelle, A., and M.-C. Larivière. 2003. A natural history of the ground-beetles (Coleoptera: Carabidae) of America north of Mexico. Pensoft </w:t>
      </w:r>
      <w:proofErr w:type="spellStart"/>
      <w:r>
        <w:t>Publ</w:t>
      </w:r>
      <w:proofErr w:type="spellEnd"/>
      <w:r>
        <w:t>, Sofia.</w:t>
      </w:r>
    </w:p>
    <w:p w14:paraId="5A7B92D7" w14:textId="77777777" w:rsidR="00724370" w:rsidRDefault="00724370" w:rsidP="00724370">
      <w:pPr>
        <w:pStyle w:val="Bibliography"/>
      </w:pPr>
      <w:r>
        <w:t xml:space="preserve">Lee, C. M., T.-S. Kwon, and K. Cheon. 2017. Response of ground beetles (Coleoptera: Carabidae) to forest gaps formed by a typhoon in a red pine forest at </w:t>
      </w:r>
      <w:proofErr w:type="spellStart"/>
      <w:r>
        <w:t>Gwangneung</w:t>
      </w:r>
      <w:proofErr w:type="spellEnd"/>
      <w:r>
        <w:t xml:space="preserve"> Forest, Republic of Korea. Journal of Forestry Research 28:173–181.</w:t>
      </w:r>
    </w:p>
    <w:p w14:paraId="51BD2768" w14:textId="77777777" w:rsidR="00724370" w:rsidRDefault="00724370" w:rsidP="00724370">
      <w:pPr>
        <w:pStyle w:val="Bibliography"/>
      </w:pPr>
      <w:r>
        <w:t xml:space="preserve">Lenth, R. V. 2024. </w:t>
      </w:r>
      <w:proofErr w:type="spellStart"/>
      <w:r>
        <w:t>emmeans</w:t>
      </w:r>
      <w:proofErr w:type="spellEnd"/>
      <w:r>
        <w:t>: Estimated Marginal Means, aka Least-Squares Means. R.</w:t>
      </w:r>
    </w:p>
    <w:p w14:paraId="609DB0CC" w14:textId="77777777" w:rsidR="00724370" w:rsidRDefault="00724370" w:rsidP="00724370">
      <w:pPr>
        <w:pStyle w:val="Bibliography"/>
      </w:pPr>
      <w:r>
        <w:t xml:space="preserve">Li, D. 2018. </w:t>
      </w:r>
      <w:proofErr w:type="spellStart"/>
      <w:r>
        <w:t>hillR</w:t>
      </w:r>
      <w:proofErr w:type="spellEnd"/>
      <w:r>
        <w:t xml:space="preserve">: taxonomic, functional, and phylogenetic diversity and similarity through Hill Numbers. Journal of </w:t>
      </w:r>
      <w:proofErr w:type="gramStart"/>
      <w:r>
        <w:t>Open Source</w:t>
      </w:r>
      <w:proofErr w:type="gramEnd"/>
      <w:r>
        <w:t xml:space="preserve"> Software 3:1041.</w:t>
      </w:r>
    </w:p>
    <w:p w14:paraId="1C947128" w14:textId="77777777" w:rsidR="00724370" w:rsidRDefault="00724370" w:rsidP="00724370">
      <w:pPr>
        <w:pStyle w:val="Bibliography"/>
      </w:pPr>
      <w:r>
        <w:t>Lindenmayer, D., P. J. Burton, and J. F. Franklin. 2012. Salvage logging and its ecological consequences. Island Press, United States.</w:t>
      </w:r>
    </w:p>
    <w:p w14:paraId="05C5C65B" w14:textId="77777777" w:rsidR="00724370" w:rsidRDefault="00724370" w:rsidP="00724370">
      <w:pPr>
        <w:pStyle w:val="Bibliography"/>
      </w:pPr>
      <w:r>
        <w:t>Lindroth, C. H. 1961. The Ground-beetles of Canada and Alaska.</w:t>
      </w:r>
    </w:p>
    <w:p w14:paraId="0F5734BA" w14:textId="77777777" w:rsidR="00724370" w:rsidRDefault="00724370" w:rsidP="00724370">
      <w:pPr>
        <w:pStyle w:val="Bibliography"/>
      </w:pPr>
      <w:r>
        <w:t>Lundgren, J., and K. McCravy. 2011. Carabid beetles (Coleoptera: Carabidae) of the Midwestern United States: a review and synthesis of recent research. Terrestrial Arthropod Reviews 4:63–94.</w:t>
      </w:r>
    </w:p>
    <w:p w14:paraId="1F8E88BB" w14:textId="77777777" w:rsidR="00724370" w:rsidRDefault="00724370" w:rsidP="00724370">
      <w:pPr>
        <w:pStyle w:val="Bibliography"/>
      </w:pPr>
      <w:r>
        <w:t xml:space="preserve">Martinez Arbizu, P. 2017. </w:t>
      </w:r>
      <w:proofErr w:type="spellStart"/>
      <w:r>
        <w:t>pairwiseAdonis</w:t>
      </w:r>
      <w:proofErr w:type="spellEnd"/>
      <w:r>
        <w:t>: Pairwise Multilevel Comparison using Adonis. R.</w:t>
      </w:r>
    </w:p>
    <w:p w14:paraId="3A203A83" w14:textId="77777777" w:rsidR="00724370" w:rsidRDefault="00724370" w:rsidP="00724370">
      <w:pPr>
        <w:pStyle w:val="Bibliography"/>
      </w:pPr>
      <w:r>
        <w:t>McNabb, D. H., A. D. Startsev, and H. Nguyen. 2001. Soil Wetness and Traffic Level Effects on Bulk Density and Air‐Filled Porosity of Compacted Boreal Forest Soils. Soil Science Society of America Journal 65:1238–1247.</w:t>
      </w:r>
    </w:p>
    <w:p w14:paraId="01717F7F" w14:textId="77777777" w:rsidR="00724370" w:rsidRDefault="00724370" w:rsidP="00724370">
      <w:pPr>
        <w:pStyle w:val="Bibliography"/>
      </w:pPr>
      <w:r>
        <w:t xml:space="preserve">Murphy, S. J., L. D. Audino, J. Whitacre, J. L. Eck, J. W. Wenzel, S. A. </w:t>
      </w:r>
      <w:proofErr w:type="spellStart"/>
      <w:r>
        <w:t>Queenborough</w:t>
      </w:r>
      <w:proofErr w:type="spellEnd"/>
      <w:r>
        <w:t xml:space="preserve">, and L. S. </w:t>
      </w:r>
      <w:proofErr w:type="spellStart"/>
      <w:r>
        <w:t>Comita</w:t>
      </w:r>
      <w:proofErr w:type="spellEnd"/>
      <w:r>
        <w:t>. 2015. Species associations structured by environment and land‐use history promote beta‐diversity in a temperate forest. Ecology 96:705–715.</w:t>
      </w:r>
    </w:p>
    <w:p w14:paraId="7A34DEAF" w14:textId="77777777" w:rsidR="00724370" w:rsidRDefault="00724370" w:rsidP="00724370">
      <w:pPr>
        <w:pStyle w:val="Bibliography"/>
      </w:pPr>
      <w:r>
        <w:t>Nardi, D., F. Giannone, and L. Marini. 2022. Short-term response of ground-dwelling arthropods to storm-related disturbances is mediated by topography and dispersal. Basic and Applied Ecology 65:86–95.</w:t>
      </w:r>
    </w:p>
    <w:p w14:paraId="594FDE94" w14:textId="77777777" w:rsidR="00724370" w:rsidRDefault="00724370" w:rsidP="00724370">
      <w:pPr>
        <w:pStyle w:val="Bibliography"/>
      </w:pPr>
      <w:r>
        <w:t>National Centers for Environmental Information: Past Weather. 2012, 2022. . National Oceanic and Atmospheric Administration.</w:t>
      </w:r>
    </w:p>
    <w:p w14:paraId="681AB4A5" w14:textId="77777777" w:rsidR="00724370" w:rsidRDefault="00724370" w:rsidP="00724370">
      <w:pPr>
        <w:pStyle w:val="Bibliography"/>
      </w:pPr>
      <w:r>
        <w:t xml:space="preserve">Ng, K., P. S. Barton, W. Blanchard, M. J. Evans, D. B. Lindenmayer, S. Macfadyen, S. McIntyre, and D. A. Driscoll. 2018. Disentangling the effects of farmland use, habitat edges, and vegetation structure on ground beetle morphological traits. </w:t>
      </w:r>
      <w:proofErr w:type="spellStart"/>
      <w:r>
        <w:t>Oecologia</w:t>
      </w:r>
      <w:proofErr w:type="spellEnd"/>
      <w:r>
        <w:t xml:space="preserve"> 188:645–657.</w:t>
      </w:r>
    </w:p>
    <w:p w14:paraId="639118D2" w14:textId="77777777" w:rsidR="00724370" w:rsidRDefault="00724370" w:rsidP="00724370">
      <w:pPr>
        <w:pStyle w:val="Bibliography"/>
      </w:pPr>
      <w:r>
        <w:lastRenderedPageBreak/>
        <w:t>Niemelä, J., M. Koivula, and D. J. Kotze. 2007. The effects of forestry on carabid beetles (Coleoptera: Carabidae) in boreal forests. Journal of Insect Conservation 11:5–18.</w:t>
      </w:r>
    </w:p>
    <w:p w14:paraId="50722C4B" w14:textId="77777777" w:rsidR="00724370" w:rsidRDefault="00724370" w:rsidP="00724370">
      <w:pPr>
        <w:pStyle w:val="Bibliography"/>
      </w:pPr>
      <w:proofErr w:type="spellStart"/>
      <w:r>
        <w:t>Ohwaki</w:t>
      </w:r>
      <w:proofErr w:type="spellEnd"/>
      <w:r>
        <w:t>, A., Y. Kaneko, and H. Ikeda. 2015. Seasonal variability in the response of ground beetles (Coleoptera: Carabidae) to a forest edge in a heterogeneous agricultural landscape in Japan. European Journal of Entomology 112:135–144.</w:t>
      </w:r>
    </w:p>
    <w:p w14:paraId="471A2AB0" w14:textId="77777777" w:rsidR="00724370" w:rsidRDefault="00724370" w:rsidP="00724370">
      <w:pPr>
        <w:pStyle w:val="Bibliography"/>
      </w:pPr>
      <w:r>
        <w:t xml:space="preserve">Oksanen, J., G. Simpson, F. Blanchet, Kindt R, Legendre P, Minchin P, O’Hara R, Solymos P, Stevens M, </w:t>
      </w:r>
      <w:proofErr w:type="spellStart"/>
      <w:r>
        <w:t>Szoecs</w:t>
      </w:r>
      <w:proofErr w:type="spellEnd"/>
      <w:r>
        <w:t xml:space="preserve"> E, Wagner H, Barbour M, Bedward M, Bolker B, </w:t>
      </w:r>
      <w:proofErr w:type="spellStart"/>
      <w:r>
        <w:t>Borcard</w:t>
      </w:r>
      <w:proofErr w:type="spellEnd"/>
      <w:r>
        <w:t xml:space="preserve"> D, Carvalho G, Chirico M, De Caceres, M, Durand S, Evangelista H, </w:t>
      </w:r>
      <w:proofErr w:type="spellStart"/>
      <w:r>
        <w:t>FitzJohn</w:t>
      </w:r>
      <w:proofErr w:type="spellEnd"/>
      <w:r>
        <w:t xml:space="preserve"> R, Friendly M, </w:t>
      </w:r>
      <w:proofErr w:type="spellStart"/>
      <w:r>
        <w:t>Furneaux</w:t>
      </w:r>
      <w:proofErr w:type="spellEnd"/>
      <w:r>
        <w:t xml:space="preserve"> B, Hannigan G, Hill M, Lahti L, McGlinn D, Ouellette M, Ribeiro, and Cunha E, Smith T, Stier A, Ter Braak C, Weedon J. 2024. _vegan: Community Ecology Package_. R.</w:t>
      </w:r>
    </w:p>
    <w:p w14:paraId="51E47BED" w14:textId="77777777" w:rsidR="00724370" w:rsidRDefault="00724370" w:rsidP="00724370">
      <w:pPr>
        <w:pStyle w:val="Bibliography"/>
      </w:pPr>
      <w:r>
        <w:t xml:space="preserve">Pearce, J. L., L. A. Venier, J. McKee, J. </w:t>
      </w:r>
      <w:proofErr w:type="spellStart"/>
      <w:r>
        <w:t>Pedlar</w:t>
      </w:r>
      <w:proofErr w:type="spellEnd"/>
      <w:r>
        <w:t xml:space="preserve">, and D. McKenney. 2003. Influence of habitat and microhabitat on carabid (Coleoptera: Carabidae) </w:t>
      </w:r>
      <w:proofErr w:type="gramStart"/>
      <w:r>
        <w:t>assemblages</w:t>
      </w:r>
      <w:proofErr w:type="gramEnd"/>
      <w:r>
        <w:t xml:space="preserve"> in four stand types. The Canadian Entomologist 135:337–357.</w:t>
      </w:r>
    </w:p>
    <w:p w14:paraId="457312B5" w14:textId="77777777" w:rsidR="00724370" w:rsidRDefault="00724370" w:rsidP="00724370">
      <w:pPr>
        <w:pStyle w:val="Bibliography"/>
      </w:pPr>
      <w:r>
        <w:t>Perry, K., and D. Herms. 2019. Dynamic Responses of Ground-Dwelling Invertebrate Communities to Disturbance in Forest Ecosystems. Insects 10:61.</w:t>
      </w:r>
    </w:p>
    <w:p w14:paraId="6AA17AE6" w14:textId="77777777" w:rsidR="00724370" w:rsidRDefault="00724370" w:rsidP="00724370">
      <w:pPr>
        <w:pStyle w:val="Bibliography"/>
      </w:pPr>
      <w:r>
        <w:t>Perry, K. I., K. F. Wallin, J. W. Wenzel, and D. A. Herms. 2018. Forest disturbance and arthropods: Small‐scale canopy gaps drive invertebrate community structure and composition. Ecosphere 9:e02463.</w:t>
      </w:r>
    </w:p>
    <w:p w14:paraId="4FF4BEE4" w14:textId="77777777" w:rsidR="00724370" w:rsidRDefault="00724370" w:rsidP="00724370">
      <w:pPr>
        <w:pStyle w:val="Bibliography"/>
      </w:pPr>
      <w:r>
        <w:t xml:space="preserve">Pohl, G. R., D. W. </w:t>
      </w:r>
      <w:proofErr w:type="spellStart"/>
      <w:r>
        <w:t>Langor</w:t>
      </w:r>
      <w:proofErr w:type="spellEnd"/>
      <w:r>
        <w:t>, and J. R. Spence. 2007. Rove beetles and ground beetles (Coleoptera: Staphylinidae, Carabidae) as indicators of harvest and regeneration practices in western Canadian foothills forests. Biological Conservation 137:294–307.</w:t>
      </w:r>
    </w:p>
    <w:p w14:paraId="7B4C1BE6" w14:textId="77777777" w:rsidR="00724370" w:rsidRDefault="00724370" w:rsidP="00724370">
      <w:pPr>
        <w:pStyle w:val="Bibliography"/>
      </w:pPr>
      <w:r>
        <w:t>R Core Team. 2024. R: A Language and Environment for Statistical Computing. R Foundation for Statistical Computing, Vienna, Austria.</w:t>
      </w:r>
    </w:p>
    <w:p w14:paraId="31D7360D" w14:textId="77777777" w:rsidR="00724370" w:rsidRDefault="00724370" w:rsidP="00724370">
      <w:pPr>
        <w:pStyle w:val="Bibliography"/>
      </w:pPr>
      <w:r>
        <w:t xml:space="preserve">Ribera, I., S. </w:t>
      </w:r>
      <w:proofErr w:type="spellStart"/>
      <w:r>
        <w:t>Dolédec</w:t>
      </w:r>
      <w:proofErr w:type="spellEnd"/>
      <w:r>
        <w:t>, I. S. Downie, and G. N. Foster. 2001. EFFECT OF LAND DISTURBANCE AND STRESS ON SPECIES TRAITS OF GROUND BEETLE ASSEMBLAGES. Ecology 82:1112–1129.</w:t>
      </w:r>
    </w:p>
    <w:p w14:paraId="28414EFD" w14:textId="77777777" w:rsidR="00724370" w:rsidRDefault="00724370" w:rsidP="00724370">
      <w:pPr>
        <w:pStyle w:val="Bibliography"/>
      </w:pPr>
      <w:r>
        <w:t xml:space="preserve">Ribera, I., G. N. Foster, I. S. Downie, D. I. McCracken, and V. J. Abernethy. 1999. A comparative study of the morphology and life traits of Scottish ground beetles (Coleoptera, Carabidae). Annales </w:t>
      </w:r>
      <w:proofErr w:type="spellStart"/>
      <w:r>
        <w:t>Zoologici</w:t>
      </w:r>
      <w:proofErr w:type="spellEnd"/>
      <w:r>
        <w:t xml:space="preserve"> </w:t>
      </w:r>
      <w:proofErr w:type="spellStart"/>
      <w:r>
        <w:t>Fennici</w:t>
      </w:r>
      <w:proofErr w:type="spellEnd"/>
      <w:r>
        <w:t xml:space="preserve"> 36:21–37.</w:t>
      </w:r>
    </w:p>
    <w:p w14:paraId="6C801793" w14:textId="77777777" w:rsidR="00724370" w:rsidRDefault="00724370" w:rsidP="00724370">
      <w:pPr>
        <w:pStyle w:val="Bibliography"/>
      </w:pPr>
      <w:r>
        <w:lastRenderedPageBreak/>
        <w:t xml:space="preserve">Riley, K., and R. Browne. 2011. Changes in ground beetle diversity and community composition in age structured forests (Coleoptera, Carabidae). </w:t>
      </w:r>
      <w:proofErr w:type="spellStart"/>
      <w:r>
        <w:t>ZooKeys</w:t>
      </w:r>
      <w:proofErr w:type="spellEnd"/>
      <w:r>
        <w:t xml:space="preserve"> 147:601–621.</w:t>
      </w:r>
    </w:p>
    <w:p w14:paraId="0915502D" w14:textId="77777777" w:rsidR="00724370" w:rsidRDefault="00724370" w:rsidP="00724370">
      <w:pPr>
        <w:pStyle w:val="Bibliography"/>
      </w:pPr>
      <w:r>
        <w:t>Silverman, B., D. J. Horn, F. F. Purrington, and K. J. K. Gandhi. 2008. Oil Pipeline Corridor Through an Intact Forest Alters Ground Beetle (Coleoptera: Carabidae) Assemblages in Southeastern Ohio. Environmental Entomology 37:725–733.</w:t>
      </w:r>
    </w:p>
    <w:p w14:paraId="11B185DF" w14:textId="77777777" w:rsidR="00724370" w:rsidRDefault="00724370" w:rsidP="00724370">
      <w:pPr>
        <w:pStyle w:val="Bibliography"/>
      </w:pPr>
      <w:r>
        <w:t xml:space="preserve">Sklodowski, J., and P. </w:t>
      </w:r>
      <w:proofErr w:type="spellStart"/>
      <w:r>
        <w:t>Garbalinska</w:t>
      </w:r>
      <w:proofErr w:type="spellEnd"/>
      <w:r>
        <w:t xml:space="preserve">. 2011. Ground beetle (Coleoptera, Carabidae) assemblages inhabiting Scots pine stands of </w:t>
      </w:r>
      <w:proofErr w:type="spellStart"/>
      <w:r>
        <w:t>Puszcza</w:t>
      </w:r>
      <w:proofErr w:type="spellEnd"/>
      <w:r>
        <w:t xml:space="preserve"> Piska Forest: six-year responses to a tornado impact. </w:t>
      </w:r>
      <w:proofErr w:type="spellStart"/>
      <w:r>
        <w:t>ZooKeys</w:t>
      </w:r>
      <w:proofErr w:type="spellEnd"/>
      <w:r>
        <w:t xml:space="preserve"> 100:371–392.</w:t>
      </w:r>
    </w:p>
    <w:p w14:paraId="62698657" w14:textId="77777777" w:rsidR="00724370" w:rsidRDefault="00724370" w:rsidP="00724370">
      <w:pPr>
        <w:pStyle w:val="Bibliography"/>
      </w:pPr>
      <w:r>
        <w:t>Slyder, J. B., J. W. Wenzel, A. A. Royo, M. E. Spicer, and W. P. Carson. 2020. Post-windthrow salvage logging increases seedling and understory diversity with little impact on composition immediately after logging. New Forests 51:409–420.</w:t>
      </w:r>
    </w:p>
    <w:p w14:paraId="055398A4" w14:textId="77777777" w:rsidR="00724370" w:rsidRDefault="00724370" w:rsidP="00724370">
      <w:pPr>
        <w:pStyle w:val="Bibliography"/>
      </w:pPr>
      <w:r>
        <w:t>Spicer, M. E., A. A. Royo, J. W. Wenzel, and W. P. Carson. 2023. Understory plant growth forms respond independently to combined natural and anthropogenic disturbances. Forest Ecology and Management 543:121077.</w:t>
      </w:r>
    </w:p>
    <w:p w14:paraId="731387AB" w14:textId="77777777" w:rsidR="00724370" w:rsidRDefault="00724370" w:rsidP="00724370">
      <w:pPr>
        <w:pStyle w:val="Bibliography"/>
      </w:pPr>
      <w:r>
        <w:t xml:space="preserve">Sultaire, S. M., A. J. Kroll, J. </w:t>
      </w:r>
      <w:proofErr w:type="spellStart"/>
      <w:r>
        <w:t>Verschuyl</w:t>
      </w:r>
      <w:proofErr w:type="spellEnd"/>
      <w:r>
        <w:t>, D. A. Landis, and G. J. Roloff. 2021. Effects of varying retention tree patterns on ground beetle (Coleoptera: Carabidae) taxonomic and functional diversity. Ecosphere 12:e03641.</w:t>
      </w:r>
    </w:p>
    <w:p w14:paraId="4F489EE2" w14:textId="77777777" w:rsidR="00724370" w:rsidRDefault="00724370" w:rsidP="00724370">
      <w:pPr>
        <w:pStyle w:val="Bibliography"/>
      </w:pPr>
      <w:r>
        <w:t>Swenson, N. G. 2014. Functional and Phylogenetic Ecology in R. Springer New York, New York, NY.</w:t>
      </w:r>
    </w:p>
    <w:p w14:paraId="3004365E" w14:textId="77777777" w:rsidR="00724370" w:rsidRDefault="00724370" w:rsidP="00724370">
      <w:pPr>
        <w:pStyle w:val="Bibliography"/>
      </w:pPr>
      <w:r>
        <w:t xml:space="preserve">Talarico, F., M. Romeo, A. </w:t>
      </w:r>
      <w:proofErr w:type="spellStart"/>
      <w:r>
        <w:t>Massolo</w:t>
      </w:r>
      <w:proofErr w:type="spellEnd"/>
      <w:r>
        <w:t xml:space="preserve">, P. </w:t>
      </w:r>
      <w:proofErr w:type="spellStart"/>
      <w:r>
        <w:t>Brandmayr</w:t>
      </w:r>
      <w:proofErr w:type="spellEnd"/>
      <w:r>
        <w:t xml:space="preserve">, and T. </w:t>
      </w:r>
      <w:proofErr w:type="spellStart"/>
      <w:r>
        <w:t>Zetto</w:t>
      </w:r>
      <w:proofErr w:type="spellEnd"/>
      <w:r>
        <w:t xml:space="preserve">. 2007. Morphometry and eye morphology in three species of </w:t>
      </w:r>
      <w:proofErr w:type="spellStart"/>
      <w:r>
        <w:t>Carabus</w:t>
      </w:r>
      <w:proofErr w:type="spellEnd"/>
      <w:r>
        <w:t xml:space="preserve"> (Coleoptera: Carabidae) in relation to habitat demands. Journal of Zoological Systematics and Evolutionary Research 45:33–38.</w:t>
      </w:r>
    </w:p>
    <w:p w14:paraId="2CA68E10" w14:textId="77777777" w:rsidR="00724370" w:rsidRDefault="00724370" w:rsidP="00724370">
      <w:pPr>
        <w:pStyle w:val="Bibliography"/>
      </w:pPr>
      <w:r>
        <w:t>Thiele, H.-U. 1977. Carabid Beetles in Their Environments. Springer, Berlin, Heidelberg.</w:t>
      </w:r>
    </w:p>
    <w:p w14:paraId="0CA4D475" w14:textId="77777777" w:rsidR="00724370" w:rsidRDefault="00724370" w:rsidP="00724370">
      <w:pPr>
        <w:pStyle w:val="Bibliography"/>
      </w:pPr>
      <w:r>
        <w:t xml:space="preserve">Thorn, S., C. Bässler, R. Brandl, P. J. Burton, R. Cahall, J. L. Campbell, J. Castro, C.-Y. Choi, T. Cobb, D. C. Donato, E. </w:t>
      </w:r>
      <w:proofErr w:type="spellStart"/>
      <w:r>
        <w:t>Durska</w:t>
      </w:r>
      <w:proofErr w:type="spellEnd"/>
      <w:r>
        <w:t xml:space="preserve">, J. B. Fontaine, S. Gauthier, C. Hebert, T. </w:t>
      </w:r>
      <w:proofErr w:type="spellStart"/>
      <w:r>
        <w:t>Hothorn</w:t>
      </w:r>
      <w:proofErr w:type="spellEnd"/>
      <w:r>
        <w:t xml:space="preserve">, R. L. Hutto, E.-J. Lee, A. B. Leverkus, D. B. Lindenmayer, M. K. Obrist, J. Rost, S. Seibold, R. Seidl, D. Thom, K. Waldron, B. </w:t>
      </w:r>
      <w:proofErr w:type="spellStart"/>
      <w:r>
        <w:t>Wermelinger</w:t>
      </w:r>
      <w:proofErr w:type="spellEnd"/>
      <w:r>
        <w:t>, M.-B. Winter, M. Zmihorski, and J. Müller. 2018. Impacts of salvage logging on biodiversity: A meta-analysis. Journal of Applied Ecology 55:279–289.</w:t>
      </w:r>
    </w:p>
    <w:p w14:paraId="2A773B69" w14:textId="77777777" w:rsidR="00724370" w:rsidRDefault="00724370" w:rsidP="00724370">
      <w:pPr>
        <w:pStyle w:val="Bibliography"/>
      </w:pPr>
      <w:r>
        <w:lastRenderedPageBreak/>
        <w:t xml:space="preserve">Thorn, S., C. Bässler, T. Gottschalk, T. </w:t>
      </w:r>
      <w:proofErr w:type="spellStart"/>
      <w:r>
        <w:t>Hothorn</w:t>
      </w:r>
      <w:proofErr w:type="spellEnd"/>
      <w:r>
        <w:t xml:space="preserve">, H. Bussler, K. Raffa, and J. Müller. 2014. New Insights into the Consequences of Post-Windthrow Salvage Logging Revealed by Functional Structure of Saproxylic Beetles Assemblages. </w:t>
      </w:r>
      <w:proofErr w:type="spellStart"/>
      <w:r>
        <w:t>PLoS</w:t>
      </w:r>
      <w:proofErr w:type="spellEnd"/>
      <w:r>
        <w:t xml:space="preserve"> ONE 9:e101757.</w:t>
      </w:r>
    </w:p>
    <w:p w14:paraId="3B2EF9BF" w14:textId="77777777" w:rsidR="00724370" w:rsidRDefault="00724370" w:rsidP="00724370">
      <w:pPr>
        <w:pStyle w:val="Bibliography"/>
      </w:pPr>
      <w:proofErr w:type="spellStart"/>
      <w:r>
        <w:t>Urbanovicova</w:t>
      </w:r>
      <w:proofErr w:type="spellEnd"/>
      <w:r>
        <w:t xml:space="preserve">, V., D. Miklisová, and A. Mock. 2014. Activity of </w:t>
      </w:r>
      <w:proofErr w:type="spellStart"/>
      <w:r>
        <w:t>epigeic</w:t>
      </w:r>
      <w:proofErr w:type="spellEnd"/>
      <w:r>
        <w:t xml:space="preserve"> arthropods in differently managed windthrown forest stands in the High Tatra Mts. North-western Journal of Zoology 10:337–345.</w:t>
      </w:r>
    </w:p>
    <w:p w14:paraId="142FDC9F" w14:textId="77777777" w:rsidR="00724370" w:rsidRDefault="00724370" w:rsidP="00724370">
      <w:pPr>
        <w:pStyle w:val="Bibliography"/>
      </w:pPr>
      <w:r>
        <w:t>Venn, S. 2016. To fly or not to fly: Factors influencing the flight capacity of carabid beetles (Coleoptera: Carabidae). European Journal of Entomology 113:587–600.</w:t>
      </w:r>
    </w:p>
    <w:p w14:paraId="0B2F7723" w14:textId="77777777" w:rsidR="00724370" w:rsidRDefault="00724370" w:rsidP="00724370">
      <w:pPr>
        <w:pStyle w:val="Bibliography"/>
      </w:pPr>
      <w:r>
        <w:t>Wagner, D. L. 2019. Insect Declines in the Anthropocene.</w:t>
      </w:r>
    </w:p>
    <w:p w14:paraId="36FA361C" w14:textId="77777777" w:rsidR="00724370" w:rsidRDefault="00724370" w:rsidP="00724370">
      <w:pPr>
        <w:pStyle w:val="Bibliography"/>
      </w:pPr>
      <w:proofErr w:type="spellStart"/>
      <w:r>
        <w:t>Wermelinger</w:t>
      </w:r>
      <w:proofErr w:type="spellEnd"/>
      <w:r>
        <w:t xml:space="preserve">, B., M. Moretti, P. Duelli, T. Lachat, G. B. </w:t>
      </w:r>
      <w:proofErr w:type="spellStart"/>
      <w:r>
        <w:t>Pezzatti</w:t>
      </w:r>
      <w:proofErr w:type="spellEnd"/>
      <w:r>
        <w:t>, and M. K. Obrist. 2017. Impact of windthrow and salvage-logging on taxonomic and functional diversity of forest arthropods. Forest Ecology and Management 391:9–18.</w:t>
      </w:r>
    </w:p>
    <w:p w14:paraId="37FA9315" w14:textId="77777777" w:rsidR="00724370" w:rsidRDefault="00724370" w:rsidP="00724370">
      <w:pPr>
        <w:pStyle w:val="Bibliography"/>
      </w:pPr>
      <w:r>
        <w:t>Werner, S. M., and K. F. Raffa. 2000. Effects of forest management practices on the diversity of ground-occurring beetles in mixed northern hardwood forests of the Great Lakes Region. Forest Ecology and Management.</w:t>
      </w:r>
    </w:p>
    <w:p w14:paraId="2DD2EBEB" w14:textId="703AADAF" w:rsidR="00092C64" w:rsidRDefault="00D047C7" w:rsidP="00D047C7">
      <w:pPr>
        <w:rPr>
          <w:sz w:val="24"/>
          <w:szCs w:val="24"/>
        </w:rPr>
      </w:pPr>
      <w:r w:rsidRPr="0015036B">
        <w:rPr>
          <w:sz w:val="24"/>
          <w:szCs w:val="24"/>
        </w:rPr>
        <w:fldChar w:fldCharType="end"/>
      </w:r>
    </w:p>
    <w:p w14:paraId="2386EC2C" w14:textId="77777777" w:rsidR="00092C64" w:rsidRDefault="00092C64" w:rsidP="00294B72">
      <w:pPr>
        <w:ind w:firstLine="720"/>
        <w:rPr>
          <w:sz w:val="24"/>
          <w:szCs w:val="24"/>
        </w:rPr>
      </w:pPr>
    </w:p>
    <w:p w14:paraId="674ADF0D" w14:textId="77777777" w:rsidR="00092C64" w:rsidRDefault="00092C64" w:rsidP="00294B72">
      <w:pPr>
        <w:ind w:firstLine="720"/>
        <w:rPr>
          <w:sz w:val="24"/>
          <w:szCs w:val="24"/>
        </w:rPr>
      </w:pPr>
    </w:p>
    <w:p w14:paraId="636A56A8" w14:textId="77777777" w:rsidR="00092C64" w:rsidRDefault="00092C64" w:rsidP="00294B72">
      <w:pPr>
        <w:ind w:firstLine="720"/>
        <w:rPr>
          <w:sz w:val="24"/>
          <w:szCs w:val="24"/>
        </w:rPr>
      </w:pPr>
    </w:p>
    <w:p w14:paraId="572E6D10" w14:textId="77777777" w:rsidR="00092C64" w:rsidRPr="002B6F14" w:rsidRDefault="00092C64" w:rsidP="00294B72">
      <w:pPr>
        <w:ind w:firstLine="720"/>
        <w:rPr>
          <w:sz w:val="24"/>
          <w:szCs w:val="24"/>
        </w:rPr>
      </w:pPr>
    </w:p>
    <w:sectPr w:rsidR="00092C64" w:rsidRPr="002B6F14" w:rsidSect="00F96E30">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ry, Kayla" w:date="2025-04-27T16:55:00Z" w:initials="KP">
    <w:p w14:paraId="2C00174F" w14:textId="56914648" w:rsidR="005C4693" w:rsidRDefault="005C4693" w:rsidP="005C4693">
      <w:pPr>
        <w:pStyle w:val="CommentText"/>
      </w:pPr>
      <w:r>
        <w:rPr>
          <w:rStyle w:val="CommentReference"/>
        </w:rPr>
        <w:annotationRef/>
      </w:r>
      <w:r>
        <w:t xml:space="preserve">Do ground beetles respond similarly to windstorms and salvage logging? You made a distinction above that salvage logging removes biological legacies and this could affect environmental conditions on the forest floor. However, this paragraph lumps both disturbances together in many sentences. The concern with salvage logging is that it is a anthropogenic disturbance that follows a natural disturbance. </w:t>
      </w:r>
    </w:p>
  </w:comment>
  <w:comment w:id="1" w:author="Aaron Tayal" w:date="2025-05-05T16:52:00Z" w:initials="AT">
    <w:p w14:paraId="45BBD27D" w14:textId="77777777" w:rsidR="00F37E69" w:rsidRDefault="00F37E69" w:rsidP="00F37E69">
      <w:pPr>
        <w:pStyle w:val="CommentText"/>
      </w:pPr>
      <w:r>
        <w:rPr>
          <w:rStyle w:val="CommentReference"/>
        </w:rPr>
        <w:annotationRef/>
      </w:r>
      <w:r>
        <w:t>Aaron to-do: add size of mesh</w:t>
      </w:r>
    </w:p>
  </w:comment>
  <w:comment w:id="2" w:author="Aaron Tayal" w:date="2025-09-08T15:56:00Z" w:initials="AT">
    <w:p w14:paraId="59E93F9F" w14:textId="77777777" w:rsidR="00037FCE" w:rsidRDefault="00037FCE" w:rsidP="00037FCE">
      <w:pPr>
        <w:pStyle w:val="CommentText"/>
      </w:pPr>
      <w:r>
        <w:rPr>
          <w:rStyle w:val="CommentReference"/>
        </w:rPr>
        <w:annotationRef/>
      </w:r>
      <w:r>
        <w:t>Or isopropanol?</w:t>
      </w:r>
    </w:p>
  </w:comment>
  <w:comment w:id="3" w:author="Aaron Tayal" w:date="2025-10-02T18:42:00Z" w:initials="AT">
    <w:p w14:paraId="46A85C35" w14:textId="77777777" w:rsidR="00367D54" w:rsidRDefault="00367D54" w:rsidP="00367D54">
      <w:pPr>
        <w:pStyle w:val="CommentText"/>
      </w:pPr>
      <w:r>
        <w:rPr>
          <w:rStyle w:val="CommentReference"/>
        </w:rPr>
        <w:annotationRef/>
      </w:r>
      <w:r>
        <w:t>Should these sentences be removed?</w:t>
      </w:r>
    </w:p>
  </w:comment>
  <w:comment w:id="4" w:author="Aaron Tayal" w:date="2025-04-22T17:01:00Z" w:initials="AT">
    <w:p w14:paraId="2EC0716E" w14:textId="77777777" w:rsidR="00B90C00" w:rsidRDefault="00B90C00" w:rsidP="00B90C00">
      <w:pPr>
        <w:pStyle w:val="CommentText"/>
      </w:pPr>
      <w:r>
        <w:rPr>
          <w:rStyle w:val="CommentReference"/>
        </w:rPr>
        <w:annotationRef/>
      </w:r>
      <w:r>
        <w:t>How far away from pitfall trap? Were they the same locations between 2015 and 2022?</w:t>
      </w:r>
    </w:p>
  </w:comment>
  <w:comment w:id="5" w:author="Aaron Tayal" w:date="2025-10-02T18:55:00Z" w:initials="AT">
    <w:p w14:paraId="41CA6C94" w14:textId="77777777" w:rsidR="001E6379" w:rsidRDefault="001E6379" w:rsidP="001E6379">
      <w:pPr>
        <w:pStyle w:val="CommentText"/>
      </w:pPr>
      <w:r>
        <w:rPr>
          <w:rStyle w:val="CommentReference"/>
        </w:rPr>
        <w:annotationRef/>
      </w:r>
      <w:r>
        <w:t>Also, maybe I should remove some of this since I only included veg cover and leaf litter cover in the results</w:t>
      </w:r>
    </w:p>
  </w:comment>
  <w:comment w:id="6" w:author="Aaron Tayal" w:date="2025-04-05T23:39:00Z" w:initials="AT">
    <w:p w14:paraId="42730FAB" w14:textId="4EDBBDF9" w:rsidR="00070ACE" w:rsidRDefault="00070ACE" w:rsidP="00070ACE">
      <w:pPr>
        <w:pStyle w:val="CommentText"/>
      </w:pPr>
      <w:r>
        <w:rPr>
          <w:rStyle w:val="CommentReference"/>
        </w:rPr>
        <w:annotationRef/>
      </w:r>
      <w:r>
        <w:t>At what depth underground?</w:t>
      </w:r>
    </w:p>
  </w:comment>
  <w:comment w:id="7" w:author="Aaron Tayal" w:date="2025-10-02T18:55:00Z" w:initials="AT">
    <w:p w14:paraId="00D5AFC8" w14:textId="77777777" w:rsidR="0080479C" w:rsidRDefault="0080479C" w:rsidP="0080479C">
      <w:pPr>
        <w:pStyle w:val="CommentText"/>
      </w:pPr>
      <w:r>
        <w:rPr>
          <w:rStyle w:val="CommentReference"/>
        </w:rPr>
        <w:annotationRef/>
      </w:r>
      <w:r>
        <w:t>A different sensor was used in 2022</w:t>
      </w:r>
    </w:p>
  </w:comment>
  <w:comment w:id="8" w:author="Aaron Tayal" w:date="2025-10-28T14:36:00Z" w:initials="AT">
    <w:p w14:paraId="5E9D0A6A" w14:textId="77777777" w:rsidR="00320BD3" w:rsidRDefault="00320BD3" w:rsidP="00320BD3">
      <w:pPr>
        <w:pStyle w:val="CommentText"/>
      </w:pPr>
      <w:r>
        <w:rPr>
          <w:rStyle w:val="CommentReference"/>
        </w:rPr>
        <w:annotationRef/>
      </w:r>
      <w:r>
        <w:t>Not sure about what the authority for this one is</w:t>
      </w:r>
    </w:p>
  </w:comment>
  <w:comment w:id="9" w:author="Perry, Kayla" w:date="2025-09-24T08:36:00Z" w:initials="KP">
    <w:p w14:paraId="7251EBD7" w14:textId="77777777" w:rsidR="001A2873" w:rsidRDefault="001A2873" w:rsidP="001A2873">
      <w:pPr>
        <w:pStyle w:val="CommentText"/>
      </w:pPr>
      <w:r>
        <w:rPr>
          <w:rStyle w:val="CommentReference"/>
        </w:rPr>
        <w:annotationRef/>
      </w:r>
      <w:r>
        <w:t>Should be and here and in the figure, right?</w:t>
      </w:r>
    </w:p>
  </w:comment>
  <w:comment w:id="10" w:author="Aaron Tayal" w:date="2025-11-07T00:17:00Z" w:initials="AT">
    <w:p w14:paraId="21F18AF7" w14:textId="77777777" w:rsidR="00723EEC" w:rsidRDefault="00723EEC" w:rsidP="00723EEC">
      <w:pPr>
        <w:pStyle w:val="CommentText"/>
      </w:pPr>
      <w:r>
        <w:rPr>
          <w:rStyle w:val="CommentReference"/>
        </w:rPr>
        <w:annotationRef/>
      </w:r>
      <w:r>
        <w:t>Yes, I think so. It is the sum of both.</w:t>
      </w:r>
    </w:p>
  </w:comment>
  <w:comment w:id="11" w:author="Aaron Tayal" w:date="2025-10-07T12:57:00Z" w:initials="AT">
    <w:p w14:paraId="139EFC23" w14:textId="575A6B13" w:rsidR="00940D99" w:rsidRDefault="00940D99" w:rsidP="00940D99">
      <w:pPr>
        <w:pStyle w:val="CommentText"/>
      </w:pPr>
      <w:r>
        <w:rPr>
          <w:rStyle w:val="CommentReference"/>
        </w:rPr>
        <w:annotationRef/>
      </w:r>
      <w:r>
        <w:t>Abbreviate names and remove year?</w:t>
      </w:r>
    </w:p>
  </w:comment>
  <w:comment w:id="12" w:author="Aaron Tayal" w:date="2025-08-29T10:00:00Z" w:initials="AT">
    <w:p w14:paraId="5B6EA450" w14:textId="2E73A27B" w:rsidR="00936D23" w:rsidRDefault="00936D23" w:rsidP="00936D23">
      <w:pPr>
        <w:pStyle w:val="CommentText"/>
      </w:pPr>
      <w:r>
        <w:rPr>
          <w:rStyle w:val="CommentReference"/>
        </w:rPr>
        <w:annotationRef/>
      </w:r>
      <w:r>
        <w:t>As I did not identify these to subspecies, there are two options for authors, depending on the subspecies</w:t>
      </w:r>
    </w:p>
  </w:comment>
  <w:comment w:id="13" w:author="Aaron Tayal" w:date="2025-10-15T16:16:00Z" w:initials="AT">
    <w:p w14:paraId="134CB9AA" w14:textId="77777777" w:rsidR="007B417A" w:rsidRDefault="0053057D" w:rsidP="007B417A">
      <w:pPr>
        <w:pStyle w:val="CommentText"/>
      </w:pPr>
      <w:r>
        <w:rPr>
          <w:rStyle w:val="CommentReference"/>
        </w:rPr>
        <w:annotationRef/>
      </w:r>
      <w:r w:rsidR="007B417A">
        <w:t xml:space="preserve">A recent paper indicates that this species is in the Zabrini (with Amara): </w:t>
      </w:r>
      <w:r w:rsidR="007B417A">
        <w:rPr>
          <w:color w:val="000000"/>
          <w:highlight w:val="white"/>
        </w:rPr>
        <w:t>Are Miquihuana rhadiniformis Barr, 1982 and Pseudamara arenaria (LeConte, 1847) (Coleoptera, Carabidae) sphodrines? Phylogenetic analysis of data from next-generation sequencing of museum specimens resolves the tribal-group relationships of these enigmatic taxa.</w:t>
      </w:r>
      <w:r w:rsidR="007B417A">
        <w:t xml:space="preserve"> </w:t>
      </w:r>
    </w:p>
    <w:p w14:paraId="017B6C6E" w14:textId="77777777" w:rsidR="007B417A" w:rsidRDefault="007B417A" w:rsidP="007B417A">
      <w:pPr>
        <w:pStyle w:val="CommentText"/>
      </w:pPr>
    </w:p>
    <w:p w14:paraId="47B02DCB" w14:textId="77777777" w:rsidR="007B417A" w:rsidRDefault="007B417A" w:rsidP="007B417A">
      <w:pPr>
        <w:pStyle w:val="CommentText"/>
      </w:pPr>
      <w:r>
        <w:t>So, Bousquet lists them as Sphodrini, but maybe they should be Zabrini</w:t>
      </w:r>
    </w:p>
  </w:comment>
  <w:comment w:id="14" w:author="Aaron Tayal" w:date="2025-10-15T21:39:00Z" w:initials="AT">
    <w:p w14:paraId="3074FB10" w14:textId="23673B1E" w:rsidR="007159D3" w:rsidRDefault="007159D3" w:rsidP="007159D3">
      <w:pPr>
        <w:pStyle w:val="CommentText"/>
      </w:pPr>
      <w:r>
        <w:rPr>
          <w:rStyle w:val="CommentReference"/>
        </w:rPr>
        <w:annotationRef/>
      </w:r>
      <w:r>
        <w:t>I want to include a legend, but not sure where to put it!</w:t>
      </w:r>
    </w:p>
  </w:comment>
  <w:comment w:id="17" w:author="Aaron Tayal" w:date="2025-11-07T00:13:00Z" w:initials="AT">
    <w:p w14:paraId="64FB5F99" w14:textId="77777777" w:rsidR="008F4763" w:rsidRDefault="008F4763" w:rsidP="008F4763">
      <w:pPr>
        <w:pStyle w:val="CommentText"/>
      </w:pPr>
      <w:r>
        <w:rPr>
          <w:rStyle w:val="CommentReference"/>
        </w:rPr>
        <w:annotationRef/>
      </w:r>
      <w:r>
        <w:t>Add ellipses?</w:t>
      </w:r>
    </w:p>
  </w:comment>
  <w:comment w:id="18" w:author="Aaron Tayal" w:date="2025-08-29T09:22:00Z" w:initials="AT">
    <w:p w14:paraId="4749BEB0" w14:textId="0CDC9BA2" w:rsidR="000322DB" w:rsidRDefault="000322DB" w:rsidP="008C58E1">
      <w:pPr>
        <w:pStyle w:val="CommentText"/>
      </w:pPr>
      <w:r>
        <w:rPr>
          <w:rStyle w:val="CommentReference"/>
        </w:rPr>
        <w:annotationRef/>
      </w:r>
      <w:r>
        <w:t>I don’t know what the unit is for this. Here I just wrote down the maximum value in the data</w:t>
      </w:r>
    </w:p>
  </w:comment>
  <w:comment w:id="20" w:author="Perry, Kayla" w:date="2025-11-03T06:20:00Z" w:initials="KP">
    <w:p w14:paraId="1E55258A" w14:textId="77777777" w:rsidR="00255822" w:rsidRDefault="00255822" w:rsidP="00255822">
      <w:pPr>
        <w:pStyle w:val="CommentText"/>
      </w:pPr>
      <w:r>
        <w:rPr>
          <w:rStyle w:val="CommentReference"/>
        </w:rPr>
        <w:annotationRef/>
      </w:r>
      <w:r>
        <w:t>Where?</w:t>
      </w:r>
    </w:p>
  </w:comment>
  <w:comment w:id="21" w:author="Perry, Kayla" w:date="2025-11-03T06:23:00Z" w:initials="KP">
    <w:p w14:paraId="4BCF1C93" w14:textId="77777777" w:rsidR="00850F79" w:rsidRDefault="00850F79" w:rsidP="00850F79">
      <w:pPr>
        <w:pStyle w:val="CommentText"/>
      </w:pPr>
      <w:r>
        <w:rPr>
          <w:rStyle w:val="CommentReference"/>
        </w:rPr>
        <w:annotationRef/>
      </w:r>
      <w:r>
        <w:t>Here would be a nice spot to add a sentence about any environmental changes observed between windthrow and undisturbed forest</w:t>
      </w:r>
    </w:p>
  </w:comment>
  <w:comment w:id="22" w:author="Perry, Kayla" w:date="2025-10-28T08:33:00Z" w:initials="KP">
    <w:p w14:paraId="3854A2CC" w14:textId="4F40FA1D" w:rsidR="003616BB" w:rsidRDefault="003616BB" w:rsidP="003616BB">
      <w:pPr>
        <w:pStyle w:val="CommentText"/>
      </w:pPr>
      <w:r>
        <w:rPr>
          <w:rStyle w:val="CommentReference"/>
        </w:rPr>
        <w:annotationRef/>
      </w:r>
      <w:r>
        <w:t>Any refs here?</w:t>
      </w:r>
    </w:p>
  </w:comment>
  <w:comment w:id="23" w:author="Aaron Tayal" w:date="2025-10-29T22:30:00Z" w:initials="AT">
    <w:p w14:paraId="36ED5C81" w14:textId="77777777" w:rsidR="00F67655" w:rsidRDefault="00F67655" w:rsidP="00F67655">
      <w:pPr>
        <w:pStyle w:val="CommentText"/>
      </w:pPr>
      <w:r>
        <w:rPr>
          <w:rStyle w:val="CommentReference"/>
        </w:rPr>
        <w:annotationRef/>
      </w:r>
      <w:r>
        <w:t>Here would be the place to say that most of the species we caught are nocturnal. However, I need to eventually go back through Larochelle and Lariviere to confirm this.</w:t>
      </w:r>
    </w:p>
  </w:comment>
  <w:comment w:id="24" w:author="Aaron Tayal" w:date="2025-11-07T00:12:00Z" w:initials="AT">
    <w:p w14:paraId="72455E01" w14:textId="77777777" w:rsidR="0012167A" w:rsidRDefault="0012167A" w:rsidP="0012167A">
      <w:pPr>
        <w:pStyle w:val="CommentText"/>
      </w:pPr>
      <w:r>
        <w:rPr>
          <w:rStyle w:val="CommentReference"/>
        </w:rPr>
        <w:annotationRef/>
      </w:r>
      <w:r>
        <w:t>Fix numbering</w:t>
      </w:r>
    </w:p>
  </w:comment>
  <w:comment w:id="25" w:author="Perry, Kayla" w:date="2025-08-22T15:05:00Z" w:initials="KP">
    <w:p w14:paraId="177BD145" w14:textId="4037DA0F" w:rsidR="00FB6070" w:rsidRDefault="00FB6070" w:rsidP="00FB6070">
      <w:pPr>
        <w:pStyle w:val="CommentText"/>
      </w:pPr>
      <w:r>
        <w:rPr>
          <w:rStyle w:val="CommentReference"/>
        </w:rPr>
        <w:annotationRef/>
      </w:r>
      <w:r>
        <w:t>47?</w:t>
      </w:r>
    </w:p>
  </w:comment>
  <w:comment w:id="26" w:author="Perry, Kayla" w:date="2025-08-22T15:06:00Z" w:initials="KP">
    <w:p w14:paraId="0417F61F" w14:textId="77777777" w:rsidR="00FB6070" w:rsidRDefault="00FB6070" w:rsidP="00FB6070">
      <w:pPr>
        <w:pStyle w:val="CommentText"/>
      </w:pPr>
      <w:r>
        <w:rPr>
          <w:rStyle w:val="CommentReference"/>
        </w:rPr>
        <w:annotationRef/>
      </w:r>
      <w:r>
        <w:t>If we are removing the september species from analyses, they will need to be removed here, too.</w:t>
      </w:r>
    </w:p>
  </w:comment>
  <w:comment w:id="27" w:author="Aaron Tayal" w:date="2025-07-22T12:47:00Z" w:initials="AT">
    <w:p w14:paraId="6E1FFA62" w14:textId="72D38087" w:rsidR="004905B5" w:rsidRDefault="004905B5" w:rsidP="004905B5">
      <w:pPr>
        <w:pStyle w:val="CommentText"/>
      </w:pPr>
      <w:r>
        <w:rPr>
          <w:rStyle w:val="CommentReference"/>
        </w:rPr>
        <w:annotationRef/>
      </w:r>
      <w:r>
        <w:t>Rephrase this in a better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00174F" w15:done="0"/>
  <w15:commentEx w15:paraId="45BBD27D" w15:done="0"/>
  <w15:commentEx w15:paraId="59E93F9F" w15:done="0"/>
  <w15:commentEx w15:paraId="46A85C35" w15:done="0"/>
  <w15:commentEx w15:paraId="2EC0716E" w15:done="0"/>
  <w15:commentEx w15:paraId="41CA6C94" w15:paraIdParent="2EC0716E" w15:done="0"/>
  <w15:commentEx w15:paraId="42730FAB" w15:done="0"/>
  <w15:commentEx w15:paraId="00D5AFC8" w15:paraIdParent="42730FAB" w15:done="0"/>
  <w15:commentEx w15:paraId="5E9D0A6A" w15:done="0"/>
  <w15:commentEx w15:paraId="7251EBD7" w15:done="0"/>
  <w15:commentEx w15:paraId="21F18AF7" w15:paraIdParent="7251EBD7" w15:done="0"/>
  <w15:commentEx w15:paraId="139EFC23" w15:done="0"/>
  <w15:commentEx w15:paraId="5B6EA450" w15:done="0"/>
  <w15:commentEx w15:paraId="47B02DCB" w15:done="0"/>
  <w15:commentEx w15:paraId="3074FB10" w15:done="0"/>
  <w15:commentEx w15:paraId="64FB5F99" w15:done="0"/>
  <w15:commentEx w15:paraId="4749BEB0" w15:done="0"/>
  <w15:commentEx w15:paraId="1E55258A" w15:done="0"/>
  <w15:commentEx w15:paraId="4BCF1C93" w15:done="0"/>
  <w15:commentEx w15:paraId="3854A2CC" w15:done="0"/>
  <w15:commentEx w15:paraId="36ED5C81" w15:done="0"/>
  <w15:commentEx w15:paraId="72455E01" w15:done="0"/>
  <w15:commentEx w15:paraId="177BD145" w15:done="1"/>
  <w15:commentEx w15:paraId="0417F61F" w15:paraIdParent="177BD145" w15:done="1"/>
  <w15:commentEx w15:paraId="6E1FFA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2A269B9" w16cex:dateUtc="2025-04-27T20:55:00Z"/>
  <w16cex:commentExtensible w16cex:durableId="64662F97" w16cex:dateUtc="2025-05-05T20:52:00Z"/>
  <w16cex:commentExtensible w16cex:durableId="3717EE3B" w16cex:dateUtc="2025-09-08T19:56:00Z"/>
  <w16cex:commentExtensible w16cex:durableId="3C12576A" w16cex:dateUtc="2025-10-02T22:42:00Z"/>
  <w16cex:commentExtensible w16cex:durableId="4BA9957F" w16cex:dateUtc="2025-04-22T21:01:00Z"/>
  <w16cex:commentExtensible w16cex:durableId="1F45097E" w16cex:dateUtc="2025-10-02T22:55:00Z"/>
  <w16cex:commentExtensible w16cex:durableId="3281DAEB" w16cex:dateUtc="2025-04-06T03:39:00Z"/>
  <w16cex:commentExtensible w16cex:durableId="30BB03F8" w16cex:dateUtc="2025-10-02T22:55:00Z"/>
  <w16cex:commentExtensible w16cex:durableId="0909A90C" w16cex:dateUtc="2025-10-28T18:36:00Z"/>
  <w16cex:commentExtensible w16cex:durableId="0F6BC9A2" w16cex:dateUtc="2025-09-24T12:36:00Z"/>
  <w16cex:commentExtensible w16cex:durableId="6DC0FDE7" w16cex:dateUtc="2025-11-07T05:17:00Z"/>
  <w16cex:commentExtensible w16cex:durableId="3222BE17" w16cex:dateUtc="2025-10-07T16:57:00Z"/>
  <w16cex:commentExtensible w16cex:durableId="5466F03B" w16cex:dateUtc="2025-08-29T14:00:00Z"/>
  <w16cex:commentExtensible w16cex:durableId="7063ECAB" w16cex:dateUtc="2025-10-15T20:16:00Z"/>
  <w16cex:commentExtensible w16cex:durableId="16A15969" w16cex:dateUtc="2025-10-16T01:39:00Z"/>
  <w16cex:commentExtensible w16cex:durableId="173C7166" w16cex:dateUtc="2025-11-07T05:13:00Z"/>
  <w16cex:commentExtensible w16cex:durableId="653B4093" w16cex:dateUtc="2025-08-29T13:22:00Z"/>
  <w16cex:commentExtensible w16cex:durableId="5E41ED69" w16cex:dateUtc="2025-11-03T11:20:00Z"/>
  <w16cex:commentExtensible w16cex:durableId="057A849A" w16cex:dateUtc="2025-11-03T11:23:00Z"/>
  <w16cex:commentExtensible w16cex:durableId="5AEC1A7C" w16cex:dateUtc="2025-10-28T12:33:00Z"/>
  <w16cex:commentExtensible w16cex:durableId="4B7C634C" w16cex:dateUtc="2025-10-30T02:30:00Z"/>
  <w16cex:commentExtensible w16cex:durableId="698FEDD0" w16cex:dateUtc="2025-11-07T05:12:00Z"/>
  <w16cex:commentExtensible w16cex:durableId="7750C277" w16cex:dateUtc="2025-08-22T19:05:00Z"/>
  <w16cex:commentExtensible w16cex:durableId="57B110F9" w16cex:dateUtc="2025-08-22T19:06:00Z"/>
  <w16cex:commentExtensible w16cex:durableId="68EA99D2" w16cex:dateUtc="2025-07-22T1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00174F" w16cid:durableId="72A269B9"/>
  <w16cid:commentId w16cid:paraId="45BBD27D" w16cid:durableId="64662F97"/>
  <w16cid:commentId w16cid:paraId="59E93F9F" w16cid:durableId="3717EE3B"/>
  <w16cid:commentId w16cid:paraId="46A85C35" w16cid:durableId="3C12576A"/>
  <w16cid:commentId w16cid:paraId="2EC0716E" w16cid:durableId="4BA9957F"/>
  <w16cid:commentId w16cid:paraId="41CA6C94" w16cid:durableId="1F45097E"/>
  <w16cid:commentId w16cid:paraId="42730FAB" w16cid:durableId="3281DAEB"/>
  <w16cid:commentId w16cid:paraId="00D5AFC8" w16cid:durableId="30BB03F8"/>
  <w16cid:commentId w16cid:paraId="5E9D0A6A" w16cid:durableId="0909A90C"/>
  <w16cid:commentId w16cid:paraId="7251EBD7" w16cid:durableId="0F6BC9A2"/>
  <w16cid:commentId w16cid:paraId="21F18AF7" w16cid:durableId="6DC0FDE7"/>
  <w16cid:commentId w16cid:paraId="139EFC23" w16cid:durableId="3222BE17"/>
  <w16cid:commentId w16cid:paraId="5B6EA450" w16cid:durableId="5466F03B"/>
  <w16cid:commentId w16cid:paraId="47B02DCB" w16cid:durableId="7063ECAB"/>
  <w16cid:commentId w16cid:paraId="3074FB10" w16cid:durableId="16A15969"/>
  <w16cid:commentId w16cid:paraId="64FB5F99" w16cid:durableId="173C7166"/>
  <w16cid:commentId w16cid:paraId="4749BEB0" w16cid:durableId="653B4093"/>
  <w16cid:commentId w16cid:paraId="1E55258A" w16cid:durableId="5E41ED69"/>
  <w16cid:commentId w16cid:paraId="4BCF1C93" w16cid:durableId="057A849A"/>
  <w16cid:commentId w16cid:paraId="3854A2CC" w16cid:durableId="5AEC1A7C"/>
  <w16cid:commentId w16cid:paraId="36ED5C81" w16cid:durableId="4B7C634C"/>
  <w16cid:commentId w16cid:paraId="72455E01" w16cid:durableId="698FEDD0"/>
  <w16cid:commentId w16cid:paraId="177BD145" w16cid:durableId="7750C277"/>
  <w16cid:commentId w16cid:paraId="0417F61F" w16cid:durableId="57B110F9"/>
  <w16cid:commentId w16cid:paraId="6E1FFA62" w16cid:durableId="68EA99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5FF5B" w14:textId="77777777" w:rsidR="00582B45" w:rsidRDefault="00582B45" w:rsidP="00BA23C4">
      <w:r>
        <w:separator/>
      </w:r>
    </w:p>
  </w:endnote>
  <w:endnote w:type="continuationSeparator" w:id="0">
    <w:p w14:paraId="1014DD28" w14:textId="77777777" w:rsidR="00582B45" w:rsidRDefault="00582B45" w:rsidP="00BA2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606B7" w14:textId="77777777" w:rsidR="00582B45" w:rsidRDefault="00582B45" w:rsidP="00BA23C4">
      <w:r>
        <w:separator/>
      </w:r>
    </w:p>
  </w:footnote>
  <w:footnote w:type="continuationSeparator" w:id="0">
    <w:p w14:paraId="440A4AD7" w14:textId="77777777" w:rsidR="00582B45" w:rsidRDefault="00582B45" w:rsidP="00BA23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E46742"/>
    <w:multiLevelType w:val="hybridMultilevel"/>
    <w:tmpl w:val="92BCA6E6"/>
    <w:lvl w:ilvl="0" w:tplc="558E7896">
      <w:start w:val="1"/>
      <w:numFmt w:val="decimal"/>
      <w:lvlText w:val="%1)"/>
      <w:lvlJc w:val="left"/>
      <w:pPr>
        <w:ind w:left="1020" w:hanging="360"/>
      </w:pPr>
    </w:lvl>
    <w:lvl w:ilvl="1" w:tplc="78B4F5FC">
      <w:start w:val="1"/>
      <w:numFmt w:val="decimal"/>
      <w:lvlText w:val="%2)"/>
      <w:lvlJc w:val="left"/>
      <w:pPr>
        <w:ind w:left="1020" w:hanging="360"/>
      </w:pPr>
    </w:lvl>
    <w:lvl w:ilvl="2" w:tplc="5B8682DA">
      <w:start w:val="1"/>
      <w:numFmt w:val="decimal"/>
      <w:lvlText w:val="%3)"/>
      <w:lvlJc w:val="left"/>
      <w:pPr>
        <w:ind w:left="1020" w:hanging="360"/>
      </w:pPr>
    </w:lvl>
    <w:lvl w:ilvl="3" w:tplc="8C426A40">
      <w:start w:val="1"/>
      <w:numFmt w:val="decimal"/>
      <w:lvlText w:val="%4)"/>
      <w:lvlJc w:val="left"/>
      <w:pPr>
        <w:ind w:left="1020" w:hanging="360"/>
      </w:pPr>
    </w:lvl>
    <w:lvl w:ilvl="4" w:tplc="72801CFC">
      <w:start w:val="1"/>
      <w:numFmt w:val="decimal"/>
      <w:lvlText w:val="%5)"/>
      <w:lvlJc w:val="left"/>
      <w:pPr>
        <w:ind w:left="1020" w:hanging="360"/>
      </w:pPr>
    </w:lvl>
    <w:lvl w:ilvl="5" w:tplc="70303FD0">
      <w:start w:val="1"/>
      <w:numFmt w:val="decimal"/>
      <w:lvlText w:val="%6)"/>
      <w:lvlJc w:val="left"/>
      <w:pPr>
        <w:ind w:left="1020" w:hanging="360"/>
      </w:pPr>
    </w:lvl>
    <w:lvl w:ilvl="6" w:tplc="99DAE4CE">
      <w:start w:val="1"/>
      <w:numFmt w:val="decimal"/>
      <w:lvlText w:val="%7)"/>
      <w:lvlJc w:val="left"/>
      <w:pPr>
        <w:ind w:left="1020" w:hanging="360"/>
      </w:pPr>
    </w:lvl>
    <w:lvl w:ilvl="7" w:tplc="6F1AD940">
      <w:start w:val="1"/>
      <w:numFmt w:val="decimal"/>
      <w:lvlText w:val="%8)"/>
      <w:lvlJc w:val="left"/>
      <w:pPr>
        <w:ind w:left="1020" w:hanging="360"/>
      </w:pPr>
    </w:lvl>
    <w:lvl w:ilvl="8" w:tplc="07A8FCB2">
      <w:start w:val="1"/>
      <w:numFmt w:val="decimal"/>
      <w:lvlText w:val="%9)"/>
      <w:lvlJc w:val="left"/>
      <w:pPr>
        <w:ind w:left="1020" w:hanging="360"/>
      </w:pPr>
    </w:lvl>
  </w:abstractNum>
  <w:abstractNum w:abstractNumId="1" w15:restartNumberingAfterBreak="0">
    <w:nsid w:val="51322511"/>
    <w:multiLevelType w:val="hybridMultilevel"/>
    <w:tmpl w:val="5DECB746"/>
    <w:lvl w:ilvl="0" w:tplc="9ABE0560">
      <w:start w:val="1"/>
      <w:numFmt w:val="decimal"/>
      <w:lvlText w:val="%1)"/>
      <w:lvlJc w:val="left"/>
      <w:pPr>
        <w:ind w:left="1020" w:hanging="360"/>
      </w:pPr>
    </w:lvl>
    <w:lvl w:ilvl="1" w:tplc="8E26BD5C">
      <w:start w:val="1"/>
      <w:numFmt w:val="decimal"/>
      <w:lvlText w:val="%2)"/>
      <w:lvlJc w:val="left"/>
      <w:pPr>
        <w:ind w:left="1020" w:hanging="360"/>
      </w:pPr>
    </w:lvl>
    <w:lvl w:ilvl="2" w:tplc="17EC0E80">
      <w:start w:val="1"/>
      <w:numFmt w:val="decimal"/>
      <w:lvlText w:val="%3)"/>
      <w:lvlJc w:val="left"/>
      <w:pPr>
        <w:ind w:left="1020" w:hanging="360"/>
      </w:pPr>
    </w:lvl>
    <w:lvl w:ilvl="3" w:tplc="C23287E2">
      <w:start w:val="1"/>
      <w:numFmt w:val="decimal"/>
      <w:lvlText w:val="%4)"/>
      <w:lvlJc w:val="left"/>
      <w:pPr>
        <w:ind w:left="1020" w:hanging="360"/>
      </w:pPr>
    </w:lvl>
    <w:lvl w:ilvl="4" w:tplc="84E82C58">
      <w:start w:val="1"/>
      <w:numFmt w:val="decimal"/>
      <w:lvlText w:val="%5)"/>
      <w:lvlJc w:val="left"/>
      <w:pPr>
        <w:ind w:left="1020" w:hanging="360"/>
      </w:pPr>
    </w:lvl>
    <w:lvl w:ilvl="5" w:tplc="98B0FF28">
      <w:start w:val="1"/>
      <w:numFmt w:val="decimal"/>
      <w:lvlText w:val="%6)"/>
      <w:lvlJc w:val="left"/>
      <w:pPr>
        <w:ind w:left="1020" w:hanging="360"/>
      </w:pPr>
    </w:lvl>
    <w:lvl w:ilvl="6" w:tplc="3D40390A">
      <w:start w:val="1"/>
      <w:numFmt w:val="decimal"/>
      <w:lvlText w:val="%7)"/>
      <w:lvlJc w:val="left"/>
      <w:pPr>
        <w:ind w:left="1020" w:hanging="360"/>
      </w:pPr>
    </w:lvl>
    <w:lvl w:ilvl="7" w:tplc="BE7E74C2">
      <w:start w:val="1"/>
      <w:numFmt w:val="decimal"/>
      <w:lvlText w:val="%8)"/>
      <w:lvlJc w:val="left"/>
      <w:pPr>
        <w:ind w:left="1020" w:hanging="360"/>
      </w:pPr>
    </w:lvl>
    <w:lvl w:ilvl="8" w:tplc="D7046B04">
      <w:start w:val="1"/>
      <w:numFmt w:val="decimal"/>
      <w:lvlText w:val="%9)"/>
      <w:lvlJc w:val="left"/>
      <w:pPr>
        <w:ind w:left="1020" w:hanging="360"/>
      </w:pPr>
    </w:lvl>
  </w:abstractNum>
  <w:abstractNum w:abstractNumId="2" w15:restartNumberingAfterBreak="0">
    <w:nsid w:val="648920CB"/>
    <w:multiLevelType w:val="hybridMultilevel"/>
    <w:tmpl w:val="8D405200"/>
    <w:lvl w:ilvl="0" w:tplc="6016B008">
      <w:start w:val="1"/>
      <w:numFmt w:val="decimal"/>
      <w:lvlText w:val="%1)"/>
      <w:lvlJc w:val="left"/>
      <w:pPr>
        <w:ind w:left="1020" w:hanging="360"/>
      </w:pPr>
    </w:lvl>
    <w:lvl w:ilvl="1" w:tplc="94EEE694">
      <w:start w:val="1"/>
      <w:numFmt w:val="decimal"/>
      <w:lvlText w:val="%2)"/>
      <w:lvlJc w:val="left"/>
      <w:pPr>
        <w:ind w:left="1020" w:hanging="360"/>
      </w:pPr>
    </w:lvl>
    <w:lvl w:ilvl="2" w:tplc="3E18AA2C">
      <w:start w:val="1"/>
      <w:numFmt w:val="decimal"/>
      <w:lvlText w:val="%3)"/>
      <w:lvlJc w:val="left"/>
      <w:pPr>
        <w:ind w:left="1020" w:hanging="360"/>
      </w:pPr>
    </w:lvl>
    <w:lvl w:ilvl="3" w:tplc="E8D27280">
      <w:start w:val="1"/>
      <w:numFmt w:val="decimal"/>
      <w:lvlText w:val="%4)"/>
      <w:lvlJc w:val="left"/>
      <w:pPr>
        <w:ind w:left="1020" w:hanging="360"/>
      </w:pPr>
    </w:lvl>
    <w:lvl w:ilvl="4" w:tplc="224E7F3C">
      <w:start w:val="1"/>
      <w:numFmt w:val="decimal"/>
      <w:lvlText w:val="%5)"/>
      <w:lvlJc w:val="left"/>
      <w:pPr>
        <w:ind w:left="1020" w:hanging="360"/>
      </w:pPr>
    </w:lvl>
    <w:lvl w:ilvl="5" w:tplc="87B6EDF6">
      <w:start w:val="1"/>
      <w:numFmt w:val="decimal"/>
      <w:lvlText w:val="%6)"/>
      <w:lvlJc w:val="left"/>
      <w:pPr>
        <w:ind w:left="1020" w:hanging="360"/>
      </w:pPr>
    </w:lvl>
    <w:lvl w:ilvl="6" w:tplc="B53C490A">
      <w:start w:val="1"/>
      <w:numFmt w:val="decimal"/>
      <w:lvlText w:val="%7)"/>
      <w:lvlJc w:val="left"/>
      <w:pPr>
        <w:ind w:left="1020" w:hanging="360"/>
      </w:pPr>
    </w:lvl>
    <w:lvl w:ilvl="7" w:tplc="7026F352">
      <w:start w:val="1"/>
      <w:numFmt w:val="decimal"/>
      <w:lvlText w:val="%8)"/>
      <w:lvlJc w:val="left"/>
      <w:pPr>
        <w:ind w:left="1020" w:hanging="360"/>
      </w:pPr>
    </w:lvl>
    <w:lvl w:ilvl="8" w:tplc="2ABAA40E">
      <w:start w:val="1"/>
      <w:numFmt w:val="decimal"/>
      <w:lvlText w:val="%9)"/>
      <w:lvlJc w:val="left"/>
      <w:pPr>
        <w:ind w:left="1020" w:hanging="360"/>
      </w:pPr>
    </w:lvl>
  </w:abstractNum>
  <w:abstractNum w:abstractNumId="3" w15:restartNumberingAfterBreak="0">
    <w:nsid w:val="67422568"/>
    <w:multiLevelType w:val="hybridMultilevel"/>
    <w:tmpl w:val="705269B0"/>
    <w:lvl w:ilvl="0" w:tplc="1324A60C">
      <w:start w:val="1"/>
      <w:numFmt w:val="decimal"/>
      <w:lvlText w:val="%1)"/>
      <w:lvlJc w:val="left"/>
      <w:pPr>
        <w:ind w:left="1020" w:hanging="360"/>
      </w:pPr>
    </w:lvl>
    <w:lvl w:ilvl="1" w:tplc="A74800D0">
      <w:start w:val="1"/>
      <w:numFmt w:val="decimal"/>
      <w:lvlText w:val="%2)"/>
      <w:lvlJc w:val="left"/>
      <w:pPr>
        <w:ind w:left="1020" w:hanging="360"/>
      </w:pPr>
    </w:lvl>
    <w:lvl w:ilvl="2" w:tplc="A120D014">
      <w:start w:val="1"/>
      <w:numFmt w:val="decimal"/>
      <w:lvlText w:val="%3)"/>
      <w:lvlJc w:val="left"/>
      <w:pPr>
        <w:ind w:left="1020" w:hanging="360"/>
      </w:pPr>
    </w:lvl>
    <w:lvl w:ilvl="3" w:tplc="309ADDE8">
      <w:start w:val="1"/>
      <w:numFmt w:val="decimal"/>
      <w:lvlText w:val="%4)"/>
      <w:lvlJc w:val="left"/>
      <w:pPr>
        <w:ind w:left="1020" w:hanging="360"/>
      </w:pPr>
    </w:lvl>
    <w:lvl w:ilvl="4" w:tplc="B044D128">
      <w:start w:val="1"/>
      <w:numFmt w:val="decimal"/>
      <w:lvlText w:val="%5)"/>
      <w:lvlJc w:val="left"/>
      <w:pPr>
        <w:ind w:left="1020" w:hanging="360"/>
      </w:pPr>
    </w:lvl>
    <w:lvl w:ilvl="5" w:tplc="7152B3D4">
      <w:start w:val="1"/>
      <w:numFmt w:val="decimal"/>
      <w:lvlText w:val="%6)"/>
      <w:lvlJc w:val="left"/>
      <w:pPr>
        <w:ind w:left="1020" w:hanging="360"/>
      </w:pPr>
    </w:lvl>
    <w:lvl w:ilvl="6" w:tplc="389037B2">
      <w:start w:val="1"/>
      <w:numFmt w:val="decimal"/>
      <w:lvlText w:val="%7)"/>
      <w:lvlJc w:val="left"/>
      <w:pPr>
        <w:ind w:left="1020" w:hanging="360"/>
      </w:pPr>
    </w:lvl>
    <w:lvl w:ilvl="7" w:tplc="07CA0ACC">
      <w:start w:val="1"/>
      <w:numFmt w:val="decimal"/>
      <w:lvlText w:val="%8)"/>
      <w:lvlJc w:val="left"/>
      <w:pPr>
        <w:ind w:left="1020" w:hanging="360"/>
      </w:pPr>
    </w:lvl>
    <w:lvl w:ilvl="8" w:tplc="B7D85214">
      <w:start w:val="1"/>
      <w:numFmt w:val="decimal"/>
      <w:lvlText w:val="%9)"/>
      <w:lvlJc w:val="left"/>
      <w:pPr>
        <w:ind w:left="1020" w:hanging="360"/>
      </w:pPr>
    </w:lvl>
  </w:abstractNum>
  <w:abstractNum w:abstractNumId="4" w15:restartNumberingAfterBreak="0">
    <w:nsid w:val="69F238B7"/>
    <w:multiLevelType w:val="hybridMultilevel"/>
    <w:tmpl w:val="ECD44662"/>
    <w:lvl w:ilvl="0" w:tplc="8DF68F9A">
      <w:start w:val="1"/>
      <w:numFmt w:val="decimal"/>
      <w:lvlText w:val="%1)"/>
      <w:lvlJc w:val="left"/>
      <w:pPr>
        <w:ind w:left="1020" w:hanging="360"/>
      </w:pPr>
    </w:lvl>
    <w:lvl w:ilvl="1" w:tplc="A508C702">
      <w:start w:val="1"/>
      <w:numFmt w:val="decimal"/>
      <w:lvlText w:val="%2)"/>
      <w:lvlJc w:val="left"/>
      <w:pPr>
        <w:ind w:left="1020" w:hanging="360"/>
      </w:pPr>
    </w:lvl>
    <w:lvl w:ilvl="2" w:tplc="13E21428">
      <w:start w:val="1"/>
      <w:numFmt w:val="decimal"/>
      <w:lvlText w:val="%3)"/>
      <w:lvlJc w:val="left"/>
      <w:pPr>
        <w:ind w:left="1020" w:hanging="360"/>
      </w:pPr>
    </w:lvl>
    <w:lvl w:ilvl="3" w:tplc="A2F050B6">
      <w:start w:val="1"/>
      <w:numFmt w:val="decimal"/>
      <w:lvlText w:val="%4)"/>
      <w:lvlJc w:val="left"/>
      <w:pPr>
        <w:ind w:left="1020" w:hanging="360"/>
      </w:pPr>
    </w:lvl>
    <w:lvl w:ilvl="4" w:tplc="D4D44808">
      <w:start w:val="1"/>
      <w:numFmt w:val="decimal"/>
      <w:lvlText w:val="%5)"/>
      <w:lvlJc w:val="left"/>
      <w:pPr>
        <w:ind w:left="1020" w:hanging="360"/>
      </w:pPr>
    </w:lvl>
    <w:lvl w:ilvl="5" w:tplc="BCE422CA">
      <w:start w:val="1"/>
      <w:numFmt w:val="decimal"/>
      <w:lvlText w:val="%6)"/>
      <w:lvlJc w:val="left"/>
      <w:pPr>
        <w:ind w:left="1020" w:hanging="360"/>
      </w:pPr>
    </w:lvl>
    <w:lvl w:ilvl="6" w:tplc="128A8156">
      <w:start w:val="1"/>
      <w:numFmt w:val="decimal"/>
      <w:lvlText w:val="%7)"/>
      <w:lvlJc w:val="left"/>
      <w:pPr>
        <w:ind w:left="1020" w:hanging="360"/>
      </w:pPr>
    </w:lvl>
    <w:lvl w:ilvl="7" w:tplc="45566F90">
      <w:start w:val="1"/>
      <w:numFmt w:val="decimal"/>
      <w:lvlText w:val="%8)"/>
      <w:lvlJc w:val="left"/>
      <w:pPr>
        <w:ind w:left="1020" w:hanging="360"/>
      </w:pPr>
    </w:lvl>
    <w:lvl w:ilvl="8" w:tplc="584252F2">
      <w:start w:val="1"/>
      <w:numFmt w:val="decimal"/>
      <w:lvlText w:val="%9)"/>
      <w:lvlJc w:val="left"/>
      <w:pPr>
        <w:ind w:left="1020" w:hanging="360"/>
      </w:pPr>
    </w:lvl>
  </w:abstractNum>
  <w:num w:numId="1" w16cid:durableId="1849127217">
    <w:abstractNumId w:val="0"/>
  </w:num>
  <w:num w:numId="2" w16cid:durableId="1874725974">
    <w:abstractNumId w:val="1"/>
  </w:num>
  <w:num w:numId="3" w16cid:durableId="740296215">
    <w:abstractNumId w:val="2"/>
  </w:num>
  <w:num w:numId="4" w16cid:durableId="1186359295">
    <w:abstractNumId w:val="4"/>
  </w:num>
  <w:num w:numId="5" w16cid:durableId="8159917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Kayla">
    <w15:presenceInfo w15:providerId="AD" w15:userId="S::perry.1864@osu.edu::abdcef40-c999-4136-8b23-bb8d2cd56ae7"/>
  </w15:person>
  <w15:person w15:author="Aaron Tayal">
    <w15:presenceInfo w15:providerId="Windows Live" w15:userId="32f02f1096a931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597"/>
    <w:rsid w:val="000007B4"/>
    <w:rsid w:val="00000A1F"/>
    <w:rsid w:val="00000FDF"/>
    <w:rsid w:val="000020B4"/>
    <w:rsid w:val="00002450"/>
    <w:rsid w:val="000031B0"/>
    <w:rsid w:val="0000334E"/>
    <w:rsid w:val="000034B0"/>
    <w:rsid w:val="000034C9"/>
    <w:rsid w:val="0000358B"/>
    <w:rsid w:val="00003A2F"/>
    <w:rsid w:val="00003D33"/>
    <w:rsid w:val="000040A8"/>
    <w:rsid w:val="000041AC"/>
    <w:rsid w:val="000047CD"/>
    <w:rsid w:val="00004F2A"/>
    <w:rsid w:val="00005383"/>
    <w:rsid w:val="0000644C"/>
    <w:rsid w:val="00006AE7"/>
    <w:rsid w:val="00007121"/>
    <w:rsid w:val="0000726B"/>
    <w:rsid w:val="000073EB"/>
    <w:rsid w:val="00007B3F"/>
    <w:rsid w:val="000103A3"/>
    <w:rsid w:val="00010414"/>
    <w:rsid w:val="00010592"/>
    <w:rsid w:val="00011081"/>
    <w:rsid w:val="00011753"/>
    <w:rsid w:val="00011961"/>
    <w:rsid w:val="00011E42"/>
    <w:rsid w:val="00012474"/>
    <w:rsid w:val="00012872"/>
    <w:rsid w:val="00012A3D"/>
    <w:rsid w:val="00012B28"/>
    <w:rsid w:val="00013253"/>
    <w:rsid w:val="0001340E"/>
    <w:rsid w:val="00013430"/>
    <w:rsid w:val="00014E6B"/>
    <w:rsid w:val="000150D7"/>
    <w:rsid w:val="00015300"/>
    <w:rsid w:val="0001535D"/>
    <w:rsid w:val="00015B17"/>
    <w:rsid w:val="00015D41"/>
    <w:rsid w:val="00016314"/>
    <w:rsid w:val="00016A27"/>
    <w:rsid w:val="00016ACB"/>
    <w:rsid w:val="00016FF5"/>
    <w:rsid w:val="00017129"/>
    <w:rsid w:val="0001734F"/>
    <w:rsid w:val="00020C0B"/>
    <w:rsid w:val="00020D63"/>
    <w:rsid w:val="00021F12"/>
    <w:rsid w:val="00022051"/>
    <w:rsid w:val="000227DC"/>
    <w:rsid w:val="00022F10"/>
    <w:rsid w:val="00023448"/>
    <w:rsid w:val="00023DF1"/>
    <w:rsid w:val="00023F77"/>
    <w:rsid w:val="00024371"/>
    <w:rsid w:val="000250D6"/>
    <w:rsid w:val="00026911"/>
    <w:rsid w:val="000269C1"/>
    <w:rsid w:val="00026A19"/>
    <w:rsid w:val="00026B1A"/>
    <w:rsid w:val="00026C40"/>
    <w:rsid w:val="00027072"/>
    <w:rsid w:val="000270B2"/>
    <w:rsid w:val="00027108"/>
    <w:rsid w:val="000300C0"/>
    <w:rsid w:val="000302B3"/>
    <w:rsid w:val="00030ED4"/>
    <w:rsid w:val="0003143C"/>
    <w:rsid w:val="000322DB"/>
    <w:rsid w:val="0003388D"/>
    <w:rsid w:val="000338C6"/>
    <w:rsid w:val="00033C21"/>
    <w:rsid w:val="00033ECF"/>
    <w:rsid w:val="000345D6"/>
    <w:rsid w:val="00035235"/>
    <w:rsid w:val="000352BF"/>
    <w:rsid w:val="000358BF"/>
    <w:rsid w:val="0003629B"/>
    <w:rsid w:val="00036AF2"/>
    <w:rsid w:val="00036C66"/>
    <w:rsid w:val="00036ECA"/>
    <w:rsid w:val="0003753C"/>
    <w:rsid w:val="00037646"/>
    <w:rsid w:val="00037FCE"/>
    <w:rsid w:val="00040D48"/>
    <w:rsid w:val="0004159C"/>
    <w:rsid w:val="00041C34"/>
    <w:rsid w:val="000421C7"/>
    <w:rsid w:val="00042904"/>
    <w:rsid w:val="000446A9"/>
    <w:rsid w:val="00044A60"/>
    <w:rsid w:val="000452AB"/>
    <w:rsid w:val="0004533D"/>
    <w:rsid w:val="00045500"/>
    <w:rsid w:val="00045E3F"/>
    <w:rsid w:val="00045FC8"/>
    <w:rsid w:val="00046108"/>
    <w:rsid w:val="00046223"/>
    <w:rsid w:val="00046B49"/>
    <w:rsid w:val="000478DC"/>
    <w:rsid w:val="00050C32"/>
    <w:rsid w:val="00050DE4"/>
    <w:rsid w:val="00051630"/>
    <w:rsid w:val="00051705"/>
    <w:rsid w:val="000517D3"/>
    <w:rsid w:val="00051B10"/>
    <w:rsid w:val="000520D0"/>
    <w:rsid w:val="0005245D"/>
    <w:rsid w:val="00052874"/>
    <w:rsid w:val="000528B7"/>
    <w:rsid w:val="00052B5A"/>
    <w:rsid w:val="00052E68"/>
    <w:rsid w:val="000530DF"/>
    <w:rsid w:val="00053111"/>
    <w:rsid w:val="00053560"/>
    <w:rsid w:val="00053609"/>
    <w:rsid w:val="0005385E"/>
    <w:rsid w:val="00053DA7"/>
    <w:rsid w:val="000543C1"/>
    <w:rsid w:val="00054647"/>
    <w:rsid w:val="00054CE2"/>
    <w:rsid w:val="000552D0"/>
    <w:rsid w:val="0005550C"/>
    <w:rsid w:val="000558EB"/>
    <w:rsid w:val="00055B91"/>
    <w:rsid w:val="00055C41"/>
    <w:rsid w:val="000561AE"/>
    <w:rsid w:val="00056947"/>
    <w:rsid w:val="000569B2"/>
    <w:rsid w:val="000569F3"/>
    <w:rsid w:val="00057001"/>
    <w:rsid w:val="0005722A"/>
    <w:rsid w:val="0005789E"/>
    <w:rsid w:val="0005799C"/>
    <w:rsid w:val="00057B3A"/>
    <w:rsid w:val="000601EB"/>
    <w:rsid w:val="00060659"/>
    <w:rsid w:val="0006195B"/>
    <w:rsid w:val="0006212B"/>
    <w:rsid w:val="000623F1"/>
    <w:rsid w:val="00062549"/>
    <w:rsid w:val="00062B5E"/>
    <w:rsid w:val="000632C0"/>
    <w:rsid w:val="00063AFE"/>
    <w:rsid w:val="00063BAD"/>
    <w:rsid w:val="00063D99"/>
    <w:rsid w:val="00064386"/>
    <w:rsid w:val="00065056"/>
    <w:rsid w:val="00065487"/>
    <w:rsid w:val="000654AE"/>
    <w:rsid w:val="00065B93"/>
    <w:rsid w:val="00065E08"/>
    <w:rsid w:val="000660C9"/>
    <w:rsid w:val="0006635A"/>
    <w:rsid w:val="00066506"/>
    <w:rsid w:val="00067A23"/>
    <w:rsid w:val="000704FB"/>
    <w:rsid w:val="000707AD"/>
    <w:rsid w:val="000707CC"/>
    <w:rsid w:val="00070962"/>
    <w:rsid w:val="00070A4E"/>
    <w:rsid w:val="00070ACE"/>
    <w:rsid w:val="00071040"/>
    <w:rsid w:val="000715E1"/>
    <w:rsid w:val="00071E62"/>
    <w:rsid w:val="00072117"/>
    <w:rsid w:val="000726B3"/>
    <w:rsid w:val="000735A6"/>
    <w:rsid w:val="00073604"/>
    <w:rsid w:val="00073AF9"/>
    <w:rsid w:val="00073FB4"/>
    <w:rsid w:val="00074774"/>
    <w:rsid w:val="00074F0E"/>
    <w:rsid w:val="00074F1D"/>
    <w:rsid w:val="0007521D"/>
    <w:rsid w:val="00075AD7"/>
    <w:rsid w:val="00075EAF"/>
    <w:rsid w:val="00076182"/>
    <w:rsid w:val="00077707"/>
    <w:rsid w:val="00077ABD"/>
    <w:rsid w:val="00080205"/>
    <w:rsid w:val="00080498"/>
    <w:rsid w:val="000809DC"/>
    <w:rsid w:val="00080E7F"/>
    <w:rsid w:val="00082334"/>
    <w:rsid w:val="00082558"/>
    <w:rsid w:val="0008265A"/>
    <w:rsid w:val="00082761"/>
    <w:rsid w:val="000827AF"/>
    <w:rsid w:val="000828DD"/>
    <w:rsid w:val="000830B8"/>
    <w:rsid w:val="00083FF5"/>
    <w:rsid w:val="000842A7"/>
    <w:rsid w:val="0008441C"/>
    <w:rsid w:val="0008442F"/>
    <w:rsid w:val="00084F7A"/>
    <w:rsid w:val="0008511F"/>
    <w:rsid w:val="00085DC4"/>
    <w:rsid w:val="00085FB1"/>
    <w:rsid w:val="000865C7"/>
    <w:rsid w:val="00086996"/>
    <w:rsid w:val="00086E67"/>
    <w:rsid w:val="00087177"/>
    <w:rsid w:val="0008731E"/>
    <w:rsid w:val="0008759B"/>
    <w:rsid w:val="00087FFE"/>
    <w:rsid w:val="00090537"/>
    <w:rsid w:val="000906C3"/>
    <w:rsid w:val="0009076A"/>
    <w:rsid w:val="00090DAC"/>
    <w:rsid w:val="000915FC"/>
    <w:rsid w:val="00091A95"/>
    <w:rsid w:val="00092996"/>
    <w:rsid w:val="00092C64"/>
    <w:rsid w:val="00093728"/>
    <w:rsid w:val="00093DAA"/>
    <w:rsid w:val="00094217"/>
    <w:rsid w:val="000942F0"/>
    <w:rsid w:val="00094CF3"/>
    <w:rsid w:val="00094D22"/>
    <w:rsid w:val="00094D49"/>
    <w:rsid w:val="00094ED9"/>
    <w:rsid w:val="0009529F"/>
    <w:rsid w:val="00095454"/>
    <w:rsid w:val="00095929"/>
    <w:rsid w:val="00096D37"/>
    <w:rsid w:val="00097188"/>
    <w:rsid w:val="00097289"/>
    <w:rsid w:val="00097652"/>
    <w:rsid w:val="000979A9"/>
    <w:rsid w:val="00097C57"/>
    <w:rsid w:val="000A0186"/>
    <w:rsid w:val="000A0451"/>
    <w:rsid w:val="000A1B8A"/>
    <w:rsid w:val="000A25B0"/>
    <w:rsid w:val="000A2AB5"/>
    <w:rsid w:val="000A2E30"/>
    <w:rsid w:val="000A3156"/>
    <w:rsid w:val="000A33C1"/>
    <w:rsid w:val="000A36FB"/>
    <w:rsid w:val="000A38BB"/>
    <w:rsid w:val="000A4D6A"/>
    <w:rsid w:val="000A4D8C"/>
    <w:rsid w:val="000A4E49"/>
    <w:rsid w:val="000A4F50"/>
    <w:rsid w:val="000A50CD"/>
    <w:rsid w:val="000A5A4A"/>
    <w:rsid w:val="000A619C"/>
    <w:rsid w:val="000A75B6"/>
    <w:rsid w:val="000A76AD"/>
    <w:rsid w:val="000A7B90"/>
    <w:rsid w:val="000B011B"/>
    <w:rsid w:val="000B095A"/>
    <w:rsid w:val="000B1053"/>
    <w:rsid w:val="000B218D"/>
    <w:rsid w:val="000B24B2"/>
    <w:rsid w:val="000B2DF2"/>
    <w:rsid w:val="000B3117"/>
    <w:rsid w:val="000B367D"/>
    <w:rsid w:val="000B463E"/>
    <w:rsid w:val="000B4F2D"/>
    <w:rsid w:val="000B4F33"/>
    <w:rsid w:val="000B52BF"/>
    <w:rsid w:val="000B542C"/>
    <w:rsid w:val="000B5448"/>
    <w:rsid w:val="000B639A"/>
    <w:rsid w:val="000B64AF"/>
    <w:rsid w:val="000B6837"/>
    <w:rsid w:val="000B6A5E"/>
    <w:rsid w:val="000B6A60"/>
    <w:rsid w:val="000B7072"/>
    <w:rsid w:val="000B798D"/>
    <w:rsid w:val="000B7F43"/>
    <w:rsid w:val="000C00D8"/>
    <w:rsid w:val="000C0337"/>
    <w:rsid w:val="000C0384"/>
    <w:rsid w:val="000C0411"/>
    <w:rsid w:val="000C0440"/>
    <w:rsid w:val="000C0591"/>
    <w:rsid w:val="000C0DEB"/>
    <w:rsid w:val="000C11C8"/>
    <w:rsid w:val="000C1254"/>
    <w:rsid w:val="000C1D5C"/>
    <w:rsid w:val="000C273B"/>
    <w:rsid w:val="000C2D91"/>
    <w:rsid w:val="000C41FB"/>
    <w:rsid w:val="000C445E"/>
    <w:rsid w:val="000C4A44"/>
    <w:rsid w:val="000C4D4E"/>
    <w:rsid w:val="000C53D7"/>
    <w:rsid w:val="000C5A9E"/>
    <w:rsid w:val="000C5CDE"/>
    <w:rsid w:val="000C62A2"/>
    <w:rsid w:val="000C63A7"/>
    <w:rsid w:val="000C6D2A"/>
    <w:rsid w:val="000C6E7C"/>
    <w:rsid w:val="000C75F4"/>
    <w:rsid w:val="000C7781"/>
    <w:rsid w:val="000C7960"/>
    <w:rsid w:val="000C7FE2"/>
    <w:rsid w:val="000D0271"/>
    <w:rsid w:val="000D111D"/>
    <w:rsid w:val="000D1255"/>
    <w:rsid w:val="000D1473"/>
    <w:rsid w:val="000D1D54"/>
    <w:rsid w:val="000D281A"/>
    <w:rsid w:val="000D3041"/>
    <w:rsid w:val="000D321A"/>
    <w:rsid w:val="000D3D0F"/>
    <w:rsid w:val="000D3E52"/>
    <w:rsid w:val="000D4F01"/>
    <w:rsid w:val="000D5023"/>
    <w:rsid w:val="000D5218"/>
    <w:rsid w:val="000D5C20"/>
    <w:rsid w:val="000D5DB6"/>
    <w:rsid w:val="000D61B9"/>
    <w:rsid w:val="000D6661"/>
    <w:rsid w:val="000D7244"/>
    <w:rsid w:val="000E03CE"/>
    <w:rsid w:val="000E0B95"/>
    <w:rsid w:val="000E0CBB"/>
    <w:rsid w:val="000E0EA5"/>
    <w:rsid w:val="000E1109"/>
    <w:rsid w:val="000E111A"/>
    <w:rsid w:val="000E18C8"/>
    <w:rsid w:val="000E1AA1"/>
    <w:rsid w:val="000E205E"/>
    <w:rsid w:val="000E21E0"/>
    <w:rsid w:val="000E2DAF"/>
    <w:rsid w:val="000E376E"/>
    <w:rsid w:val="000E4739"/>
    <w:rsid w:val="000E6494"/>
    <w:rsid w:val="000E685C"/>
    <w:rsid w:val="000E6AB5"/>
    <w:rsid w:val="000E7272"/>
    <w:rsid w:val="000E74BC"/>
    <w:rsid w:val="000E7D49"/>
    <w:rsid w:val="000E7FF9"/>
    <w:rsid w:val="000F0691"/>
    <w:rsid w:val="000F0A1F"/>
    <w:rsid w:val="000F0E47"/>
    <w:rsid w:val="000F103E"/>
    <w:rsid w:val="000F1576"/>
    <w:rsid w:val="000F173D"/>
    <w:rsid w:val="000F24C6"/>
    <w:rsid w:val="000F27E6"/>
    <w:rsid w:val="000F30F6"/>
    <w:rsid w:val="000F3155"/>
    <w:rsid w:val="000F3696"/>
    <w:rsid w:val="000F3788"/>
    <w:rsid w:val="000F3CA0"/>
    <w:rsid w:val="000F54BC"/>
    <w:rsid w:val="000F55FD"/>
    <w:rsid w:val="000F688A"/>
    <w:rsid w:val="000F6D6C"/>
    <w:rsid w:val="000F7079"/>
    <w:rsid w:val="000F70B1"/>
    <w:rsid w:val="000F70C4"/>
    <w:rsid w:val="000F743D"/>
    <w:rsid w:val="000F74D9"/>
    <w:rsid w:val="000F76A5"/>
    <w:rsid w:val="000F7E57"/>
    <w:rsid w:val="0010041C"/>
    <w:rsid w:val="00100819"/>
    <w:rsid w:val="00100B21"/>
    <w:rsid w:val="00100FD6"/>
    <w:rsid w:val="001010F8"/>
    <w:rsid w:val="001011B8"/>
    <w:rsid w:val="00101913"/>
    <w:rsid w:val="00101A72"/>
    <w:rsid w:val="00102EA6"/>
    <w:rsid w:val="00102F89"/>
    <w:rsid w:val="001032F6"/>
    <w:rsid w:val="001035C1"/>
    <w:rsid w:val="00103F6E"/>
    <w:rsid w:val="00103F76"/>
    <w:rsid w:val="0010479C"/>
    <w:rsid w:val="00104A4C"/>
    <w:rsid w:val="00104AD4"/>
    <w:rsid w:val="00105279"/>
    <w:rsid w:val="00106AFE"/>
    <w:rsid w:val="00106B09"/>
    <w:rsid w:val="00106C43"/>
    <w:rsid w:val="00106F75"/>
    <w:rsid w:val="00107050"/>
    <w:rsid w:val="0010725B"/>
    <w:rsid w:val="0010776F"/>
    <w:rsid w:val="00107EDB"/>
    <w:rsid w:val="001108F5"/>
    <w:rsid w:val="0011117B"/>
    <w:rsid w:val="001112D3"/>
    <w:rsid w:val="00111C08"/>
    <w:rsid w:val="00111D5C"/>
    <w:rsid w:val="001132BB"/>
    <w:rsid w:val="0011351D"/>
    <w:rsid w:val="001135E8"/>
    <w:rsid w:val="001137FD"/>
    <w:rsid w:val="0011381B"/>
    <w:rsid w:val="00113C09"/>
    <w:rsid w:val="00113C28"/>
    <w:rsid w:val="001140C4"/>
    <w:rsid w:val="00114430"/>
    <w:rsid w:val="001144EA"/>
    <w:rsid w:val="00115B52"/>
    <w:rsid w:val="00116BD0"/>
    <w:rsid w:val="001178B3"/>
    <w:rsid w:val="00120603"/>
    <w:rsid w:val="001207AD"/>
    <w:rsid w:val="001212EC"/>
    <w:rsid w:val="00121572"/>
    <w:rsid w:val="0012167A"/>
    <w:rsid w:val="00121838"/>
    <w:rsid w:val="00121E53"/>
    <w:rsid w:val="00121ECD"/>
    <w:rsid w:val="0012200B"/>
    <w:rsid w:val="001221AB"/>
    <w:rsid w:val="001226FC"/>
    <w:rsid w:val="001231A3"/>
    <w:rsid w:val="0012385E"/>
    <w:rsid w:val="00124E10"/>
    <w:rsid w:val="00125454"/>
    <w:rsid w:val="00125B80"/>
    <w:rsid w:val="00125E37"/>
    <w:rsid w:val="00125FFD"/>
    <w:rsid w:val="00126021"/>
    <w:rsid w:val="00126E3A"/>
    <w:rsid w:val="00126FF6"/>
    <w:rsid w:val="00127C3E"/>
    <w:rsid w:val="001304D3"/>
    <w:rsid w:val="001308F8"/>
    <w:rsid w:val="001311F6"/>
    <w:rsid w:val="00131407"/>
    <w:rsid w:val="0013147E"/>
    <w:rsid w:val="001315D2"/>
    <w:rsid w:val="0013170F"/>
    <w:rsid w:val="00131A1D"/>
    <w:rsid w:val="00132775"/>
    <w:rsid w:val="00132886"/>
    <w:rsid w:val="001328B1"/>
    <w:rsid w:val="00133527"/>
    <w:rsid w:val="001349EA"/>
    <w:rsid w:val="00134A0E"/>
    <w:rsid w:val="00134C92"/>
    <w:rsid w:val="00134E39"/>
    <w:rsid w:val="001350D5"/>
    <w:rsid w:val="001350DE"/>
    <w:rsid w:val="001357E3"/>
    <w:rsid w:val="00135EB1"/>
    <w:rsid w:val="0013635C"/>
    <w:rsid w:val="00136DCD"/>
    <w:rsid w:val="00137A4F"/>
    <w:rsid w:val="00137B7D"/>
    <w:rsid w:val="001404A4"/>
    <w:rsid w:val="00140976"/>
    <w:rsid w:val="001414D7"/>
    <w:rsid w:val="0014159F"/>
    <w:rsid w:val="0014173C"/>
    <w:rsid w:val="001418B6"/>
    <w:rsid w:val="001421D4"/>
    <w:rsid w:val="001429A7"/>
    <w:rsid w:val="00142F76"/>
    <w:rsid w:val="00143161"/>
    <w:rsid w:val="001431B5"/>
    <w:rsid w:val="001436B3"/>
    <w:rsid w:val="00143737"/>
    <w:rsid w:val="00143F1B"/>
    <w:rsid w:val="0014407B"/>
    <w:rsid w:val="00144474"/>
    <w:rsid w:val="00144946"/>
    <w:rsid w:val="00144A80"/>
    <w:rsid w:val="00144D05"/>
    <w:rsid w:val="00144E17"/>
    <w:rsid w:val="00144E19"/>
    <w:rsid w:val="00144E4B"/>
    <w:rsid w:val="001455C0"/>
    <w:rsid w:val="00145838"/>
    <w:rsid w:val="001459BD"/>
    <w:rsid w:val="00145ADE"/>
    <w:rsid w:val="00146082"/>
    <w:rsid w:val="00146219"/>
    <w:rsid w:val="0014629A"/>
    <w:rsid w:val="00146D6F"/>
    <w:rsid w:val="001472D1"/>
    <w:rsid w:val="00147BA7"/>
    <w:rsid w:val="00147F3C"/>
    <w:rsid w:val="0015036B"/>
    <w:rsid w:val="00150B9B"/>
    <w:rsid w:val="00150E86"/>
    <w:rsid w:val="001514A5"/>
    <w:rsid w:val="0015157F"/>
    <w:rsid w:val="0015190C"/>
    <w:rsid w:val="00151DB1"/>
    <w:rsid w:val="00153297"/>
    <w:rsid w:val="00153555"/>
    <w:rsid w:val="00153A88"/>
    <w:rsid w:val="00153AFB"/>
    <w:rsid w:val="00153DF7"/>
    <w:rsid w:val="001545F4"/>
    <w:rsid w:val="0015497F"/>
    <w:rsid w:val="00155117"/>
    <w:rsid w:val="0015712A"/>
    <w:rsid w:val="0015739E"/>
    <w:rsid w:val="00157D77"/>
    <w:rsid w:val="00157F95"/>
    <w:rsid w:val="001601BB"/>
    <w:rsid w:val="00160396"/>
    <w:rsid w:val="0016060B"/>
    <w:rsid w:val="00160664"/>
    <w:rsid w:val="0016091D"/>
    <w:rsid w:val="00160964"/>
    <w:rsid w:val="00161C30"/>
    <w:rsid w:val="00161D4E"/>
    <w:rsid w:val="001620D2"/>
    <w:rsid w:val="0016226D"/>
    <w:rsid w:val="00162516"/>
    <w:rsid w:val="001628D0"/>
    <w:rsid w:val="00162B1D"/>
    <w:rsid w:val="00162BFE"/>
    <w:rsid w:val="00162DE9"/>
    <w:rsid w:val="001630B5"/>
    <w:rsid w:val="0016377D"/>
    <w:rsid w:val="00163A5E"/>
    <w:rsid w:val="001649FC"/>
    <w:rsid w:val="0016533D"/>
    <w:rsid w:val="00165ADE"/>
    <w:rsid w:val="00165D38"/>
    <w:rsid w:val="00165DCB"/>
    <w:rsid w:val="0016732E"/>
    <w:rsid w:val="00167700"/>
    <w:rsid w:val="00167AE3"/>
    <w:rsid w:val="001700E8"/>
    <w:rsid w:val="00170755"/>
    <w:rsid w:val="001707BB"/>
    <w:rsid w:val="00170867"/>
    <w:rsid w:val="00170967"/>
    <w:rsid w:val="00170C95"/>
    <w:rsid w:val="00171075"/>
    <w:rsid w:val="00171CCF"/>
    <w:rsid w:val="001722A0"/>
    <w:rsid w:val="001734C3"/>
    <w:rsid w:val="001744FD"/>
    <w:rsid w:val="0017488C"/>
    <w:rsid w:val="00175686"/>
    <w:rsid w:val="00176246"/>
    <w:rsid w:val="001770D4"/>
    <w:rsid w:val="001776BB"/>
    <w:rsid w:val="0017787E"/>
    <w:rsid w:val="00177F08"/>
    <w:rsid w:val="00177F95"/>
    <w:rsid w:val="00180698"/>
    <w:rsid w:val="00180873"/>
    <w:rsid w:val="00180A76"/>
    <w:rsid w:val="00181020"/>
    <w:rsid w:val="0018114D"/>
    <w:rsid w:val="00181AD7"/>
    <w:rsid w:val="0018286A"/>
    <w:rsid w:val="00182D7A"/>
    <w:rsid w:val="00182E12"/>
    <w:rsid w:val="001838CC"/>
    <w:rsid w:val="00183BE8"/>
    <w:rsid w:val="00183CDF"/>
    <w:rsid w:val="00183EC1"/>
    <w:rsid w:val="0018427E"/>
    <w:rsid w:val="001855A2"/>
    <w:rsid w:val="00185AE9"/>
    <w:rsid w:val="00186626"/>
    <w:rsid w:val="00186FBF"/>
    <w:rsid w:val="0018763B"/>
    <w:rsid w:val="001876FC"/>
    <w:rsid w:val="00187D4B"/>
    <w:rsid w:val="00187DAA"/>
    <w:rsid w:val="00190806"/>
    <w:rsid w:val="00190B58"/>
    <w:rsid w:val="00190F22"/>
    <w:rsid w:val="00191069"/>
    <w:rsid w:val="0019173B"/>
    <w:rsid w:val="00191A72"/>
    <w:rsid w:val="00192C31"/>
    <w:rsid w:val="0019372D"/>
    <w:rsid w:val="00194152"/>
    <w:rsid w:val="00194D39"/>
    <w:rsid w:val="0019551D"/>
    <w:rsid w:val="00196183"/>
    <w:rsid w:val="00196457"/>
    <w:rsid w:val="00196D37"/>
    <w:rsid w:val="0019700B"/>
    <w:rsid w:val="00197574"/>
    <w:rsid w:val="00197938"/>
    <w:rsid w:val="00197EA5"/>
    <w:rsid w:val="00197F9F"/>
    <w:rsid w:val="001A01FB"/>
    <w:rsid w:val="001A03A9"/>
    <w:rsid w:val="001A07C4"/>
    <w:rsid w:val="001A07F8"/>
    <w:rsid w:val="001A0BDA"/>
    <w:rsid w:val="001A0EED"/>
    <w:rsid w:val="001A1189"/>
    <w:rsid w:val="001A14EB"/>
    <w:rsid w:val="001A1598"/>
    <w:rsid w:val="001A1823"/>
    <w:rsid w:val="001A1AC6"/>
    <w:rsid w:val="001A20A4"/>
    <w:rsid w:val="001A21C3"/>
    <w:rsid w:val="001A2873"/>
    <w:rsid w:val="001A2910"/>
    <w:rsid w:val="001A2B77"/>
    <w:rsid w:val="001A2BD1"/>
    <w:rsid w:val="001A2EF5"/>
    <w:rsid w:val="001A3413"/>
    <w:rsid w:val="001A350C"/>
    <w:rsid w:val="001A38F1"/>
    <w:rsid w:val="001A3BE9"/>
    <w:rsid w:val="001A43B0"/>
    <w:rsid w:val="001A4B95"/>
    <w:rsid w:val="001A527E"/>
    <w:rsid w:val="001A56CD"/>
    <w:rsid w:val="001A5729"/>
    <w:rsid w:val="001A5C02"/>
    <w:rsid w:val="001A6350"/>
    <w:rsid w:val="001A6844"/>
    <w:rsid w:val="001A691E"/>
    <w:rsid w:val="001A6938"/>
    <w:rsid w:val="001A6B01"/>
    <w:rsid w:val="001A6C6D"/>
    <w:rsid w:val="001A72D5"/>
    <w:rsid w:val="001B0A06"/>
    <w:rsid w:val="001B0E81"/>
    <w:rsid w:val="001B0ED3"/>
    <w:rsid w:val="001B168C"/>
    <w:rsid w:val="001B196F"/>
    <w:rsid w:val="001B20DD"/>
    <w:rsid w:val="001B25D7"/>
    <w:rsid w:val="001B2C0B"/>
    <w:rsid w:val="001B2D93"/>
    <w:rsid w:val="001B2E21"/>
    <w:rsid w:val="001B2F6C"/>
    <w:rsid w:val="001B3228"/>
    <w:rsid w:val="001B3352"/>
    <w:rsid w:val="001B33BA"/>
    <w:rsid w:val="001B33D9"/>
    <w:rsid w:val="001B36ED"/>
    <w:rsid w:val="001B3A95"/>
    <w:rsid w:val="001B3B79"/>
    <w:rsid w:val="001B4679"/>
    <w:rsid w:val="001B5337"/>
    <w:rsid w:val="001B5386"/>
    <w:rsid w:val="001B58AF"/>
    <w:rsid w:val="001B5AD0"/>
    <w:rsid w:val="001B5D7F"/>
    <w:rsid w:val="001B6E1B"/>
    <w:rsid w:val="001B6F4F"/>
    <w:rsid w:val="001B73A5"/>
    <w:rsid w:val="001B74CC"/>
    <w:rsid w:val="001B7651"/>
    <w:rsid w:val="001B76B8"/>
    <w:rsid w:val="001B7C4A"/>
    <w:rsid w:val="001C0553"/>
    <w:rsid w:val="001C06AC"/>
    <w:rsid w:val="001C07F6"/>
    <w:rsid w:val="001C0BC4"/>
    <w:rsid w:val="001C0F15"/>
    <w:rsid w:val="001C1041"/>
    <w:rsid w:val="001C15EC"/>
    <w:rsid w:val="001C193E"/>
    <w:rsid w:val="001C25AB"/>
    <w:rsid w:val="001C2671"/>
    <w:rsid w:val="001C2902"/>
    <w:rsid w:val="001C385E"/>
    <w:rsid w:val="001C38B8"/>
    <w:rsid w:val="001C3A52"/>
    <w:rsid w:val="001C3BD6"/>
    <w:rsid w:val="001C4049"/>
    <w:rsid w:val="001C4574"/>
    <w:rsid w:val="001C458D"/>
    <w:rsid w:val="001C45B4"/>
    <w:rsid w:val="001C471D"/>
    <w:rsid w:val="001C4865"/>
    <w:rsid w:val="001C5184"/>
    <w:rsid w:val="001C52E7"/>
    <w:rsid w:val="001C5BB5"/>
    <w:rsid w:val="001C5C1B"/>
    <w:rsid w:val="001C6BBD"/>
    <w:rsid w:val="001C72A6"/>
    <w:rsid w:val="001C79A0"/>
    <w:rsid w:val="001D0418"/>
    <w:rsid w:val="001D04AB"/>
    <w:rsid w:val="001D0557"/>
    <w:rsid w:val="001D1172"/>
    <w:rsid w:val="001D20A2"/>
    <w:rsid w:val="001D24F3"/>
    <w:rsid w:val="001D28FB"/>
    <w:rsid w:val="001D2D72"/>
    <w:rsid w:val="001D2F2C"/>
    <w:rsid w:val="001D3261"/>
    <w:rsid w:val="001D3540"/>
    <w:rsid w:val="001D38BC"/>
    <w:rsid w:val="001D4FEA"/>
    <w:rsid w:val="001D5157"/>
    <w:rsid w:val="001D51BB"/>
    <w:rsid w:val="001D5611"/>
    <w:rsid w:val="001D5844"/>
    <w:rsid w:val="001D6353"/>
    <w:rsid w:val="001D649F"/>
    <w:rsid w:val="001D64C3"/>
    <w:rsid w:val="001D6783"/>
    <w:rsid w:val="001D6983"/>
    <w:rsid w:val="001D6B4E"/>
    <w:rsid w:val="001D72C2"/>
    <w:rsid w:val="001D7A3F"/>
    <w:rsid w:val="001E109C"/>
    <w:rsid w:val="001E120D"/>
    <w:rsid w:val="001E121C"/>
    <w:rsid w:val="001E133D"/>
    <w:rsid w:val="001E1C1A"/>
    <w:rsid w:val="001E1E20"/>
    <w:rsid w:val="001E3AA1"/>
    <w:rsid w:val="001E3CFF"/>
    <w:rsid w:val="001E424B"/>
    <w:rsid w:val="001E4AB3"/>
    <w:rsid w:val="001E4AC5"/>
    <w:rsid w:val="001E4E26"/>
    <w:rsid w:val="001E5C39"/>
    <w:rsid w:val="001E6379"/>
    <w:rsid w:val="001E640A"/>
    <w:rsid w:val="001E65FE"/>
    <w:rsid w:val="001E66B5"/>
    <w:rsid w:val="001E7D0D"/>
    <w:rsid w:val="001F0ABE"/>
    <w:rsid w:val="001F133A"/>
    <w:rsid w:val="001F1600"/>
    <w:rsid w:val="001F1C66"/>
    <w:rsid w:val="001F1E7D"/>
    <w:rsid w:val="001F1F31"/>
    <w:rsid w:val="001F204D"/>
    <w:rsid w:val="001F2811"/>
    <w:rsid w:val="001F346A"/>
    <w:rsid w:val="001F34DC"/>
    <w:rsid w:val="001F357E"/>
    <w:rsid w:val="001F43BF"/>
    <w:rsid w:val="001F452E"/>
    <w:rsid w:val="001F4AA0"/>
    <w:rsid w:val="001F501C"/>
    <w:rsid w:val="001F503B"/>
    <w:rsid w:val="001F5460"/>
    <w:rsid w:val="001F5872"/>
    <w:rsid w:val="001F5E11"/>
    <w:rsid w:val="001F6D59"/>
    <w:rsid w:val="001F72EB"/>
    <w:rsid w:val="001F7370"/>
    <w:rsid w:val="001F7500"/>
    <w:rsid w:val="001F77C0"/>
    <w:rsid w:val="001F7ED2"/>
    <w:rsid w:val="002003EF"/>
    <w:rsid w:val="002019E0"/>
    <w:rsid w:val="0020254C"/>
    <w:rsid w:val="00202BFC"/>
    <w:rsid w:val="00202D76"/>
    <w:rsid w:val="00202FF4"/>
    <w:rsid w:val="00203128"/>
    <w:rsid w:val="002035EF"/>
    <w:rsid w:val="00204A64"/>
    <w:rsid w:val="0020534C"/>
    <w:rsid w:val="002053D4"/>
    <w:rsid w:val="00206233"/>
    <w:rsid w:val="00206B23"/>
    <w:rsid w:val="002070D0"/>
    <w:rsid w:val="00207CE1"/>
    <w:rsid w:val="00207F69"/>
    <w:rsid w:val="00210549"/>
    <w:rsid w:val="0021103F"/>
    <w:rsid w:val="002115DF"/>
    <w:rsid w:val="002130D5"/>
    <w:rsid w:val="002134F5"/>
    <w:rsid w:val="00213924"/>
    <w:rsid w:val="00213D4A"/>
    <w:rsid w:val="00214065"/>
    <w:rsid w:val="002142A9"/>
    <w:rsid w:val="002147C0"/>
    <w:rsid w:val="00214FB8"/>
    <w:rsid w:val="00214FE7"/>
    <w:rsid w:val="00215B4E"/>
    <w:rsid w:val="002162E7"/>
    <w:rsid w:val="0021709C"/>
    <w:rsid w:val="002175BF"/>
    <w:rsid w:val="00217F51"/>
    <w:rsid w:val="002206A3"/>
    <w:rsid w:val="0022127E"/>
    <w:rsid w:val="002215D4"/>
    <w:rsid w:val="0022164F"/>
    <w:rsid w:val="00221885"/>
    <w:rsid w:val="00222966"/>
    <w:rsid w:val="0022598C"/>
    <w:rsid w:val="00225D03"/>
    <w:rsid w:val="00226151"/>
    <w:rsid w:val="0022706E"/>
    <w:rsid w:val="00227BD3"/>
    <w:rsid w:val="002303F1"/>
    <w:rsid w:val="00230485"/>
    <w:rsid w:val="002304B3"/>
    <w:rsid w:val="00230ACB"/>
    <w:rsid w:val="00231250"/>
    <w:rsid w:val="002318D7"/>
    <w:rsid w:val="00231C40"/>
    <w:rsid w:val="00231DC8"/>
    <w:rsid w:val="002326E3"/>
    <w:rsid w:val="0023350D"/>
    <w:rsid w:val="00233CF0"/>
    <w:rsid w:val="00233D51"/>
    <w:rsid w:val="00233DCE"/>
    <w:rsid w:val="002351DE"/>
    <w:rsid w:val="002363B8"/>
    <w:rsid w:val="00236602"/>
    <w:rsid w:val="002379DD"/>
    <w:rsid w:val="00240CE0"/>
    <w:rsid w:val="00240E63"/>
    <w:rsid w:val="00241415"/>
    <w:rsid w:val="00241B9F"/>
    <w:rsid w:val="00241F24"/>
    <w:rsid w:val="002421ED"/>
    <w:rsid w:val="00242B4A"/>
    <w:rsid w:val="00242B8A"/>
    <w:rsid w:val="002432CD"/>
    <w:rsid w:val="00243496"/>
    <w:rsid w:val="00243E9C"/>
    <w:rsid w:val="00244A4A"/>
    <w:rsid w:val="00244C3D"/>
    <w:rsid w:val="00244E1E"/>
    <w:rsid w:val="00244EEF"/>
    <w:rsid w:val="002459B8"/>
    <w:rsid w:val="00245B4E"/>
    <w:rsid w:val="00246B9F"/>
    <w:rsid w:val="00246E79"/>
    <w:rsid w:val="0025041D"/>
    <w:rsid w:val="002506CE"/>
    <w:rsid w:val="002506DD"/>
    <w:rsid w:val="00250D88"/>
    <w:rsid w:val="0025197D"/>
    <w:rsid w:val="0025211A"/>
    <w:rsid w:val="002521E9"/>
    <w:rsid w:val="002529E0"/>
    <w:rsid w:val="002531BC"/>
    <w:rsid w:val="0025342A"/>
    <w:rsid w:val="0025431C"/>
    <w:rsid w:val="00254431"/>
    <w:rsid w:val="00254C38"/>
    <w:rsid w:val="0025531B"/>
    <w:rsid w:val="00255808"/>
    <w:rsid w:val="00255822"/>
    <w:rsid w:val="00256733"/>
    <w:rsid w:val="0025785A"/>
    <w:rsid w:val="0026040F"/>
    <w:rsid w:val="002611B1"/>
    <w:rsid w:val="002611C9"/>
    <w:rsid w:val="0026137A"/>
    <w:rsid w:val="00261C9F"/>
    <w:rsid w:val="00261EC4"/>
    <w:rsid w:val="00262153"/>
    <w:rsid w:val="002621D9"/>
    <w:rsid w:val="0026296F"/>
    <w:rsid w:val="00262C78"/>
    <w:rsid w:val="00263A8D"/>
    <w:rsid w:val="00263E47"/>
    <w:rsid w:val="0026402A"/>
    <w:rsid w:val="00264F1C"/>
    <w:rsid w:val="00265197"/>
    <w:rsid w:val="00266254"/>
    <w:rsid w:val="00266A4E"/>
    <w:rsid w:val="00267123"/>
    <w:rsid w:val="00267990"/>
    <w:rsid w:val="00267DC0"/>
    <w:rsid w:val="002701F4"/>
    <w:rsid w:val="0027031B"/>
    <w:rsid w:val="00270543"/>
    <w:rsid w:val="0027054E"/>
    <w:rsid w:val="00270689"/>
    <w:rsid w:val="0027078A"/>
    <w:rsid w:val="00270CF7"/>
    <w:rsid w:val="002716CB"/>
    <w:rsid w:val="00271849"/>
    <w:rsid w:val="00271A65"/>
    <w:rsid w:val="00272A00"/>
    <w:rsid w:val="00272AE3"/>
    <w:rsid w:val="002735EE"/>
    <w:rsid w:val="00273A85"/>
    <w:rsid w:val="00273A8C"/>
    <w:rsid w:val="00273C68"/>
    <w:rsid w:val="00273FF5"/>
    <w:rsid w:val="002747AD"/>
    <w:rsid w:val="00274963"/>
    <w:rsid w:val="00274C4A"/>
    <w:rsid w:val="0027509D"/>
    <w:rsid w:val="002754A6"/>
    <w:rsid w:val="002758EE"/>
    <w:rsid w:val="002762AF"/>
    <w:rsid w:val="00276392"/>
    <w:rsid w:val="00277717"/>
    <w:rsid w:val="00277E86"/>
    <w:rsid w:val="00277F8C"/>
    <w:rsid w:val="0028054E"/>
    <w:rsid w:val="002807A6"/>
    <w:rsid w:val="00280985"/>
    <w:rsid w:val="00280B5C"/>
    <w:rsid w:val="00281225"/>
    <w:rsid w:val="00281536"/>
    <w:rsid w:val="0028169A"/>
    <w:rsid w:val="0028192E"/>
    <w:rsid w:val="00282704"/>
    <w:rsid w:val="00283603"/>
    <w:rsid w:val="00283EF5"/>
    <w:rsid w:val="00284C14"/>
    <w:rsid w:val="00284C79"/>
    <w:rsid w:val="00284C97"/>
    <w:rsid w:val="00286129"/>
    <w:rsid w:val="00286D20"/>
    <w:rsid w:val="00286E25"/>
    <w:rsid w:val="002878D0"/>
    <w:rsid w:val="0029132A"/>
    <w:rsid w:val="002913C8"/>
    <w:rsid w:val="00291639"/>
    <w:rsid w:val="002916D2"/>
    <w:rsid w:val="00291D8E"/>
    <w:rsid w:val="00291E0C"/>
    <w:rsid w:val="00292B3A"/>
    <w:rsid w:val="00292BD9"/>
    <w:rsid w:val="00292EA0"/>
    <w:rsid w:val="00293BFD"/>
    <w:rsid w:val="00294057"/>
    <w:rsid w:val="00294077"/>
    <w:rsid w:val="00294A0F"/>
    <w:rsid w:val="00294AA8"/>
    <w:rsid w:val="00294B72"/>
    <w:rsid w:val="002950DB"/>
    <w:rsid w:val="002953F8"/>
    <w:rsid w:val="00295534"/>
    <w:rsid w:val="00295657"/>
    <w:rsid w:val="002958DE"/>
    <w:rsid w:val="00295972"/>
    <w:rsid w:val="0029653B"/>
    <w:rsid w:val="00296549"/>
    <w:rsid w:val="002969F5"/>
    <w:rsid w:val="00296FD8"/>
    <w:rsid w:val="002971BC"/>
    <w:rsid w:val="00297274"/>
    <w:rsid w:val="00297A33"/>
    <w:rsid w:val="002A0AC6"/>
    <w:rsid w:val="002A13B0"/>
    <w:rsid w:val="002A2A46"/>
    <w:rsid w:val="002A33EC"/>
    <w:rsid w:val="002A33FD"/>
    <w:rsid w:val="002A3BAC"/>
    <w:rsid w:val="002A4231"/>
    <w:rsid w:val="002A4429"/>
    <w:rsid w:val="002A52DA"/>
    <w:rsid w:val="002A5351"/>
    <w:rsid w:val="002A5E1F"/>
    <w:rsid w:val="002A5E8B"/>
    <w:rsid w:val="002A649D"/>
    <w:rsid w:val="002A6773"/>
    <w:rsid w:val="002A699B"/>
    <w:rsid w:val="002A710E"/>
    <w:rsid w:val="002A7A2A"/>
    <w:rsid w:val="002A7CB2"/>
    <w:rsid w:val="002B07F1"/>
    <w:rsid w:val="002B0CDC"/>
    <w:rsid w:val="002B0E03"/>
    <w:rsid w:val="002B0FC8"/>
    <w:rsid w:val="002B1BCB"/>
    <w:rsid w:val="002B1C20"/>
    <w:rsid w:val="002B21EF"/>
    <w:rsid w:val="002B2278"/>
    <w:rsid w:val="002B2357"/>
    <w:rsid w:val="002B2883"/>
    <w:rsid w:val="002B2ACA"/>
    <w:rsid w:val="002B2BC8"/>
    <w:rsid w:val="002B3322"/>
    <w:rsid w:val="002B378A"/>
    <w:rsid w:val="002B39D5"/>
    <w:rsid w:val="002B3DC8"/>
    <w:rsid w:val="002B3EAA"/>
    <w:rsid w:val="002B3FEE"/>
    <w:rsid w:val="002B4762"/>
    <w:rsid w:val="002B4A4A"/>
    <w:rsid w:val="002B5139"/>
    <w:rsid w:val="002B5315"/>
    <w:rsid w:val="002B542B"/>
    <w:rsid w:val="002B5669"/>
    <w:rsid w:val="002B57BA"/>
    <w:rsid w:val="002B5BBD"/>
    <w:rsid w:val="002B5EAC"/>
    <w:rsid w:val="002B6052"/>
    <w:rsid w:val="002B61E6"/>
    <w:rsid w:val="002B68A4"/>
    <w:rsid w:val="002B6F14"/>
    <w:rsid w:val="002B70CC"/>
    <w:rsid w:val="002B7E98"/>
    <w:rsid w:val="002C0BF1"/>
    <w:rsid w:val="002C1452"/>
    <w:rsid w:val="002C174A"/>
    <w:rsid w:val="002C1B4B"/>
    <w:rsid w:val="002C2124"/>
    <w:rsid w:val="002C3033"/>
    <w:rsid w:val="002C3345"/>
    <w:rsid w:val="002C3454"/>
    <w:rsid w:val="002C35C4"/>
    <w:rsid w:val="002C40D4"/>
    <w:rsid w:val="002C49DE"/>
    <w:rsid w:val="002C4FE2"/>
    <w:rsid w:val="002C50C1"/>
    <w:rsid w:val="002C53A5"/>
    <w:rsid w:val="002C58D8"/>
    <w:rsid w:val="002C5BF3"/>
    <w:rsid w:val="002C5D4C"/>
    <w:rsid w:val="002C6844"/>
    <w:rsid w:val="002C6B68"/>
    <w:rsid w:val="002C6D40"/>
    <w:rsid w:val="002C71DF"/>
    <w:rsid w:val="002C75BA"/>
    <w:rsid w:val="002C7B39"/>
    <w:rsid w:val="002C7F9C"/>
    <w:rsid w:val="002D0A2F"/>
    <w:rsid w:val="002D0BE8"/>
    <w:rsid w:val="002D0EEC"/>
    <w:rsid w:val="002D1811"/>
    <w:rsid w:val="002D191F"/>
    <w:rsid w:val="002D2F2F"/>
    <w:rsid w:val="002D3099"/>
    <w:rsid w:val="002D45F1"/>
    <w:rsid w:val="002D45FF"/>
    <w:rsid w:val="002D4C1D"/>
    <w:rsid w:val="002D4FFD"/>
    <w:rsid w:val="002D506C"/>
    <w:rsid w:val="002D54F6"/>
    <w:rsid w:val="002D6B92"/>
    <w:rsid w:val="002D7D0C"/>
    <w:rsid w:val="002D7E1C"/>
    <w:rsid w:val="002E12B0"/>
    <w:rsid w:val="002E179E"/>
    <w:rsid w:val="002E1CAC"/>
    <w:rsid w:val="002E2EF3"/>
    <w:rsid w:val="002E35CF"/>
    <w:rsid w:val="002E3EF2"/>
    <w:rsid w:val="002E4081"/>
    <w:rsid w:val="002E4111"/>
    <w:rsid w:val="002E49E2"/>
    <w:rsid w:val="002E4B30"/>
    <w:rsid w:val="002E4F4D"/>
    <w:rsid w:val="002E70C1"/>
    <w:rsid w:val="002E731E"/>
    <w:rsid w:val="002E7691"/>
    <w:rsid w:val="002E78FE"/>
    <w:rsid w:val="002E7E91"/>
    <w:rsid w:val="002F011B"/>
    <w:rsid w:val="002F0A37"/>
    <w:rsid w:val="002F19B7"/>
    <w:rsid w:val="002F1C0E"/>
    <w:rsid w:val="002F2243"/>
    <w:rsid w:val="002F2A36"/>
    <w:rsid w:val="002F2A4C"/>
    <w:rsid w:val="002F4179"/>
    <w:rsid w:val="002F4936"/>
    <w:rsid w:val="002F497A"/>
    <w:rsid w:val="002F4ADB"/>
    <w:rsid w:val="002F5447"/>
    <w:rsid w:val="002F5702"/>
    <w:rsid w:val="002F695E"/>
    <w:rsid w:val="002F6B40"/>
    <w:rsid w:val="002F6B9E"/>
    <w:rsid w:val="002F7550"/>
    <w:rsid w:val="002F7E01"/>
    <w:rsid w:val="00300DF3"/>
    <w:rsid w:val="00300F4B"/>
    <w:rsid w:val="00301018"/>
    <w:rsid w:val="003010AA"/>
    <w:rsid w:val="00301A3F"/>
    <w:rsid w:val="00301CF6"/>
    <w:rsid w:val="00303261"/>
    <w:rsid w:val="0030378B"/>
    <w:rsid w:val="00303999"/>
    <w:rsid w:val="0030419A"/>
    <w:rsid w:val="00304629"/>
    <w:rsid w:val="00304652"/>
    <w:rsid w:val="0030473E"/>
    <w:rsid w:val="003049DD"/>
    <w:rsid w:val="0030536A"/>
    <w:rsid w:val="003058FD"/>
    <w:rsid w:val="00305A23"/>
    <w:rsid w:val="00305C7C"/>
    <w:rsid w:val="00305F58"/>
    <w:rsid w:val="00306252"/>
    <w:rsid w:val="00306D1E"/>
    <w:rsid w:val="00307468"/>
    <w:rsid w:val="00307D3F"/>
    <w:rsid w:val="003102F4"/>
    <w:rsid w:val="00310A25"/>
    <w:rsid w:val="00311B77"/>
    <w:rsid w:val="00311D74"/>
    <w:rsid w:val="0031260B"/>
    <w:rsid w:val="00312D50"/>
    <w:rsid w:val="00313748"/>
    <w:rsid w:val="003139B6"/>
    <w:rsid w:val="00313BC3"/>
    <w:rsid w:val="00313D98"/>
    <w:rsid w:val="003142F5"/>
    <w:rsid w:val="00314E0B"/>
    <w:rsid w:val="003155D6"/>
    <w:rsid w:val="0031606F"/>
    <w:rsid w:val="0031687B"/>
    <w:rsid w:val="0031702B"/>
    <w:rsid w:val="0031722C"/>
    <w:rsid w:val="0031762C"/>
    <w:rsid w:val="00317F03"/>
    <w:rsid w:val="00320BD3"/>
    <w:rsid w:val="00320BE5"/>
    <w:rsid w:val="00320FA5"/>
    <w:rsid w:val="003213EC"/>
    <w:rsid w:val="0032198A"/>
    <w:rsid w:val="00321F21"/>
    <w:rsid w:val="0032258D"/>
    <w:rsid w:val="003228B9"/>
    <w:rsid w:val="00322C9D"/>
    <w:rsid w:val="00323077"/>
    <w:rsid w:val="0032329E"/>
    <w:rsid w:val="0032352A"/>
    <w:rsid w:val="00324725"/>
    <w:rsid w:val="00324A9D"/>
    <w:rsid w:val="00325198"/>
    <w:rsid w:val="0032564A"/>
    <w:rsid w:val="00325920"/>
    <w:rsid w:val="003261FC"/>
    <w:rsid w:val="00327446"/>
    <w:rsid w:val="003276F6"/>
    <w:rsid w:val="00327F03"/>
    <w:rsid w:val="003308AB"/>
    <w:rsid w:val="00331B8E"/>
    <w:rsid w:val="00331F9D"/>
    <w:rsid w:val="003328A1"/>
    <w:rsid w:val="00332F83"/>
    <w:rsid w:val="0033357C"/>
    <w:rsid w:val="0033397E"/>
    <w:rsid w:val="00333981"/>
    <w:rsid w:val="00334297"/>
    <w:rsid w:val="003349FC"/>
    <w:rsid w:val="00335435"/>
    <w:rsid w:val="00335868"/>
    <w:rsid w:val="00335D4A"/>
    <w:rsid w:val="00335D66"/>
    <w:rsid w:val="00337388"/>
    <w:rsid w:val="00337C37"/>
    <w:rsid w:val="00337CAB"/>
    <w:rsid w:val="00337D84"/>
    <w:rsid w:val="00337FFA"/>
    <w:rsid w:val="00340555"/>
    <w:rsid w:val="00340D85"/>
    <w:rsid w:val="00341E15"/>
    <w:rsid w:val="003426AF"/>
    <w:rsid w:val="003430C5"/>
    <w:rsid w:val="003431F6"/>
    <w:rsid w:val="003433E5"/>
    <w:rsid w:val="003437E5"/>
    <w:rsid w:val="003443B8"/>
    <w:rsid w:val="00344585"/>
    <w:rsid w:val="0034498A"/>
    <w:rsid w:val="00344A25"/>
    <w:rsid w:val="00344D0B"/>
    <w:rsid w:val="003450CB"/>
    <w:rsid w:val="00345628"/>
    <w:rsid w:val="00345784"/>
    <w:rsid w:val="00345C20"/>
    <w:rsid w:val="00347219"/>
    <w:rsid w:val="003472CD"/>
    <w:rsid w:val="00347392"/>
    <w:rsid w:val="00347B9A"/>
    <w:rsid w:val="00347D4D"/>
    <w:rsid w:val="00347F19"/>
    <w:rsid w:val="003504CD"/>
    <w:rsid w:val="00350A35"/>
    <w:rsid w:val="00351408"/>
    <w:rsid w:val="0035167D"/>
    <w:rsid w:val="0035177F"/>
    <w:rsid w:val="003518AD"/>
    <w:rsid w:val="00351F5F"/>
    <w:rsid w:val="00352116"/>
    <w:rsid w:val="00353268"/>
    <w:rsid w:val="00353457"/>
    <w:rsid w:val="003534E6"/>
    <w:rsid w:val="003537B9"/>
    <w:rsid w:val="00353841"/>
    <w:rsid w:val="003538A1"/>
    <w:rsid w:val="00353FBF"/>
    <w:rsid w:val="003541C7"/>
    <w:rsid w:val="00354296"/>
    <w:rsid w:val="00354C46"/>
    <w:rsid w:val="0035544B"/>
    <w:rsid w:val="003556D1"/>
    <w:rsid w:val="003556EF"/>
    <w:rsid w:val="0035598C"/>
    <w:rsid w:val="00355A7B"/>
    <w:rsid w:val="00355E7E"/>
    <w:rsid w:val="00356B0C"/>
    <w:rsid w:val="003570B0"/>
    <w:rsid w:val="00357616"/>
    <w:rsid w:val="00357D97"/>
    <w:rsid w:val="0036016F"/>
    <w:rsid w:val="0036086A"/>
    <w:rsid w:val="00360B6A"/>
    <w:rsid w:val="00360C15"/>
    <w:rsid w:val="00360CF6"/>
    <w:rsid w:val="00361377"/>
    <w:rsid w:val="003616BB"/>
    <w:rsid w:val="00361F34"/>
    <w:rsid w:val="00362612"/>
    <w:rsid w:val="00362B7D"/>
    <w:rsid w:val="00362E64"/>
    <w:rsid w:val="0036334B"/>
    <w:rsid w:val="00363552"/>
    <w:rsid w:val="00363732"/>
    <w:rsid w:val="00363F74"/>
    <w:rsid w:val="00365A77"/>
    <w:rsid w:val="00365ADA"/>
    <w:rsid w:val="00365B58"/>
    <w:rsid w:val="003660F4"/>
    <w:rsid w:val="00366447"/>
    <w:rsid w:val="00366FDA"/>
    <w:rsid w:val="00366FDC"/>
    <w:rsid w:val="00367D54"/>
    <w:rsid w:val="00370005"/>
    <w:rsid w:val="003700A2"/>
    <w:rsid w:val="00370CAD"/>
    <w:rsid w:val="00371459"/>
    <w:rsid w:val="003715F8"/>
    <w:rsid w:val="00371E26"/>
    <w:rsid w:val="0037251B"/>
    <w:rsid w:val="00372BFE"/>
    <w:rsid w:val="003730F1"/>
    <w:rsid w:val="00373621"/>
    <w:rsid w:val="00373A28"/>
    <w:rsid w:val="00373EAD"/>
    <w:rsid w:val="00374081"/>
    <w:rsid w:val="003741AA"/>
    <w:rsid w:val="0037424D"/>
    <w:rsid w:val="003743A4"/>
    <w:rsid w:val="0037472B"/>
    <w:rsid w:val="00374757"/>
    <w:rsid w:val="00374849"/>
    <w:rsid w:val="00375B10"/>
    <w:rsid w:val="003766C8"/>
    <w:rsid w:val="003769F3"/>
    <w:rsid w:val="00377431"/>
    <w:rsid w:val="00377816"/>
    <w:rsid w:val="00380483"/>
    <w:rsid w:val="003808FE"/>
    <w:rsid w:val="00380BCD"/>
    <w:rsid w:val="00381105"/>
    <w:rsid w:val="003817D4"/>
    <w:rsid w:val="00381EBA"/>
    <w:rsid w:val="0038205F"/>
    <w:rsid w:val="003834CB"/>
    <w:rsid w:val="00383872"/>
    <w:rsid w:val="00383A54"/>
    <w:rsid w:val="00383B21"/>
    <w:rsid w:val="00383ED8"/>
    <w:rsid w:val="00384E12"/>
    <w:rsid w:val="00384FDE"/>
    <w:rsid w:val="003866A6"/>
    <w:rsid w:val="003868A6"/>
    <w:rsid w:val="00386F05"/>
    <w:rsid w:val="00387D0A"/>
    <w:rsid w:val="003900EC"/>
    <w:rsid w:val="0039011D"/>
    <w:rsid w:val="00390220"/>
    <w:rsid w:val="00390404"/>
    <w:rsid w:val="003907FF"/>
    <w:rsid w:val="00391101"/>
    <w:rsid w:val="00391153"/>
    <w:rsid w:val="003915E8"/>
    <w:rsid w:val="00391649"/>
    <w:rsid w:val="00391F6D"/>
    <w:rsid w:val="0039203F"/>
    <w:rsid w:val="003922E2"/>
    <w:rsid w:val="00392DD4"/>
    <w:rsid w:val="00393242"/>
    <w:rsid w:val="00393BEE"/>
    <w:rsid w:val="00393DA5"/>
    <w:rsid w:val="00394908"/>
    <w:rsid w:val="00394AAD"/>
    <w:rsid w:val="0039516C"/>
    <w:rsid w:val="003953F8"/>
    <w:rsid w:val="00396336"/>
    <w:rsid w:val="00396971"/>
    <w:rsid w:val="00396EA7"/>
    <w:rsid w:val="00396EC9"/>
    <w:rsid w:val="0039734B"/>
    <w:rsid w:val="003978AC"/>
    <w:rsid w:val="00397AF7"/>
    <w:rsid w:val="003A0556"/>
    <w:rsid w:val="003A0E31"/>
    <w:rsid w:val="003A12DD"/>
    <w:rsid w:val="003A1E15"/>
    <w:rsid w:val="003A29CA"/>
    <w:rsid w:val="003A2A77"/>
    <w:rsid w:val="003A2CA8"/>
    <w:rsid w:val="003A30F9"/>
    <w:rsid w:val="003A3144"/>
    <w:rsid w:val="003A3282"/>
    <w:rsid w:val="003A3368"/>
    <w:rsid w:val="003A38FA"/>
    <w:rsid w:val="003A39F0"/>
    <w:rsid w:val="003A3A8A"/>
    <w:rsid w:val="003A41A1"/>
    <w:rsid w:val="003A51FF"/>
    <w:rsid w:val="003A5640"/>
    <w:rsid w:val="003A5CD2"/>
    <w:rsid w:val="003A5EA1"/>
    <w:rsid w:val="003A6073"/>
    <w:rsid w:val="003A621C"/>
    <w:rsid w:val="003A6B42"/>
    <w:rsid w:val="003A6BF2"/>
    <w:rsid w:val="003A6E7E"/>
    <w:rsid w:val="003A7FDC"/>
    <w:rsid w:val="003A7FF1"/>
    <w:rsid w:val="003B006A"/>
    <w:rsid w:val="003B0379"/>
    <w:rsid w:val="003B1E2F"/>
    <w:rsid w:val="003B1EE0"/>
    <w:rsid w:val="003B3107"/>
    <w:rsid w:val="003B350C"/>
    <w:rsid w:val="003B367A"/>
    <w:rsid w:val="003B3D88"/>
    <w:rsid w:val="003B5511"/>
    <w:rsid w:val="003B5BE5"/>
    <w:rsid w:val="003B5ED3"/>
    <w:rsid w:val="003B604E"/>
    <w:rsid w:val="003B61B1"/>
    <w:rsid w:val="003B6358"/>
    <w:rsid w:val="003B6369"/>
    <w:rsid w:val="003B69E4"/>
    <w:rsid w:val="003B6D1A"/>
    <w:rsid w:val="003B6EA3"/>
    <w:rsid w:val="003B7053"/>
    <w:rsid w:val="003B79D5"/>
    <w:rsid w:val="003B7AD6"/>
    <w:rsid w:val="003B7B84"/>
    <w:rsid w:val="003B7F9B"/>
    <w:rsid w:val="003C023E"/>
    <w:rsid w:val="003C0461"/>
    <w:rsid w:val="003C07CD"/>
    <w:rsid w:val="003C085D"/>
    <w:rsid w:val="003C140D"/>
    <w:rsid w:val="003C149F"/>
    <w:rsid w:val="003C1F8F"/>
    <w:rsid w:val="003C2194"/>
    <w:rsid w:val="003C2BB5"/>
    <w:rsid w:val="003C328A"/>
    <w:rsid w:val="003C32BF"/>
    <w:rsid w:val="003C3635"/>
    <w:rsid w:val="003C4859"/>
    <w:rsid w:val="003C614E"/>
    <w:rsid w:val="003C68D4"/>
    <w:rsid w:val="003C6DEA"/>
    <w:rsid w:val="003C70B3"/>
    <w:rsid w:val="003C70C2"/>
    <w:rsid w:val="003C7364"/>
    <w:rsid w:val="003C75C4"/>
    <w:rsid w:val="003C7E21"/>
    <w:rsid w:val="003D0334"/>
    <w:rsid w:val="003D086F"/>
    <w:rsid w:val="003D0AFB"/>
    <w:rsid w:val="003D0EA9"/>
    <w:rsid w:val="003D123A"/>
    <w:rsid w:val="003D1CEC"/>
    <w:rsid w:val="003D25BE"/>
    <w:rsid w:val="003D29C1"/>
    <w:rsid w:val="003D2D6D"/>
    <w:rsid w:val="003D30E6"/>
    <w:rsid w:val="003D365E"/>
    <w:rsid w:val="003D37BE"/>
    <w:rsid w:val="003D37D5"/>
    <w:rsid w:val="003D3A3F"/>
    <w:rsid w:val="003D3D3A"/>
    <w:rsid w:val="003D467D"/>
    <w:rsid w:val="003D468E"/>
    <w:rsid w:val="003D49A7"/>
    <w:rsid w:val="003D4FE2"/>
    <w:rsid w:val="003D514D"/>
    <w:rsid w:val="003D53D7"/>
    <w:rsid w:val="003D57EA"/>
    <w:rsid w:val="003D5CDF"/>
    <w:rsid w:val="003D6375"/>
    <w:rsid w:val="003D6574"/>
    <w:rsid w:val="003D6A53"/>
    <w:rsid w:val="003D6DEC"/>
    <w:rsid w:val="003D710A"/>
    <w:rsid w:val="003D76C3"/>
    <w:rsid w:val="003D7ABE"/>
    <w:rsid w:val="003D7D46"/>
    <w:rsid w:val="003E019C"/>
    <w:rsid w:val="003E0281"/>
    <w:rsid w:val="003E125A"/>
    <w:rsid w:val="003E1817"/>
    <w:rsid w:val="003E1B3B"/>
    <w:rsid w:val="003E1B98"/>
    <w:rsid w:val="003E264D"/>
    <w:rsid w:val="003E274B"/>
    <w:rsid w:val="003E2DAF"/>
    <w:rsid w:val="003E3F19"/>
    <w:rsid w:val="003E44B3"/>
    <w:rsid w:val="003E44E9"/>
    <w:rsid w:val="003E4904"/>
    <w:rsid w:val="003E604B"/>
    <w:rsid w:val="003E6325"/>
    <w:rsid w:val="003E6E45"/>
    <w:rsid w:val="003E7CF6"/>
    <w:rsid w:val="003F03B3"/>
    <w:rsid w:val="003F094D"/>
    <w:rsid w:val="003F23CB"/>
    <w:rsid w:val="003F2494"/>
    <w:rsid w:val="003F269C"/>
    <w:rsid w:val="003F306D"/>
    <w:rsid w:val="003F42F5"/>
    <w:rsid w:val="003F4F55"/>
    <w:rsid w:val="003F511E"/>
    <w:rsid w:val="003F590E"/>
    <w:rsid w:val="003F599E"/>
    <w:rsid w:val="003F5F3E"/>
    <w:rsid w:val="003F5F99"/>
    <w:rsid w:val="003F6707"/>
    <w:rsid w:val="003F76C1"/>
    <w:rsid w:val="003F7967"/>
    <w:rsid w:val="003F7C2D"/>
    <w:rsid w:val="003F7F24"/>
    <w:rsid w:val="00400495"/>
    <w:rsid w:val="00400B20"/>
    <w:rsid w:val="00400BD0"/>
    <w:rsid w:val="00400D75"/>
    <w:rsid w:val="0040123F"/>
    <w:rsid w:val="00402015"/>
    <w:rsid w:val="0040277E"/>
    <w:rsid w:val="004027F2"/>
    <w:rsid w:val="0040321D"/>
    <w:rsid w:val="00403D7D"/>
    <w:rsid w:val="00403D8E"/>
    <w:rsid w:val="0040408F"/>
    <w:rsid w:val="00404269"/>
    <w:rsid w:val="004042C8"/>
    <w:rsid w:val="00404B92"/>
    <w:rsid w:val="00404F9A"/>
    <w:rsid w:val="00405D36"/>
    <w:rsid w:val="00406258"/>
    <w:rsid w:val="00406AFA"/>
    <w:rsid w:val="00407271"/>
    <w:rsid w:val="0041000C"/>
    <w:rsid w:val="00410D97"/>
    <w:rsid w:val="00410F43"/>
    <w:rsid w:val="00411293"/>
    <w:rsid w:val="0041130F"/>
    <w:rsid w:val="00411AC0"/>
    <w:rsid w:val="00411C46"/>
    <w:rsid w:val="004125F0"/>
    <w:rsid w:val="004127A3"/>
    <w:rsid w:val="004127C1"/>
    <w:rsid w:val="004128B9"/>
    <w:rsid w:val="00412AFF"/>
    <w:rsid w:val="0041320A"/>
    <w:rsid w:val="00413450"/>
    <w:rsid w:val="00413A01"/>
    <w:rsid w:val="00413C8D"/>
    <w:rsid w:val="00413F67"/>
    <w:rsid w:val="00414821"/>
    <w:rsid w:val="00415099"/>
    <w:rsid w:val="00415347"/>
    <w:rsid w:val="0041578C"/>
    <w:rsid w:val="00415B0E"/>
    <w:rsid w:val="00415D28"/>
    <w:rsid w:val="00416070"/>
    <w:rsid w:val="00416273"/>
    <w:rsid w:val="0041658C"/>
    <w:rsid w:val="00416990"/>
    <w:rsid w:val="00416FC9"/>
    <w:rsid w:val="0041701B"/>
    <w:rsid w:val="00417544"/>
    <w:rsid w:val="00417A43"/>
    <w:rsid w:val="00417B00"/>
    <w:rsid w:val="00417F49"/>
    <w:rsid w:val="00420000"/>
    <w:rsid w:val="00420389"/>
    <w:rsid w:val="00420413"/>
    <w:rsid w:val="0042127F"/>
    <w:rsid w:val="00421808"/>
    <w:rsid w:val="00421A25"/>
    <w:rsid w:val="00421EA3"/>
    <w:rsid w:val="00422639"/>
    <w:rsid w:val="00422847"/>
    <w:rsid w:val="004228BE"/>
    <w:rsid w:val="00422AF4"/>
    <w:rsid w:val="00422D2A"/>
    <w:rsid w:val="00423396"/>
    <w:rsid w:val="00423399"/>
    <w:rsid w:val="004236D7"/>
    <w:rsid w:val="004237A9"/>
    <w:rsid w:val="004239B6"/>
    <w:rsid w:val="00423BE2"/>
    <w:rsid w:val="00423FA6"/>
    <w:rsid w:val="004241D5"/>
    <w:rsid w:val="00424421"/>
    <w:rsid w:val="004244B2"/>
    <w:rsid w:val="0042491E"/>
    <w:rsid w:val="00424B25"/>
    <w:rsid w:val="00424BAA"/>
    <w:rsid w:val="00424E49"/>
    <w:rsid w:val="0042577A"/>
    <w:rsid w:val="0042595B"/>
    <w:rsid w:val="00425CB6"/>
    <w:rsid w:val="00425E8C"/>
    <w:rsid w:val="00425F5A"/>
    <w:rsid w:val="004268F9"/>
    <w:rsid w:val="00427649"/>
    <w:rsid w:val="0042782A"/>
    <w:rsid w:val="00427B8B"/>
    <w:rsid w:val="00430F14"/>
    <w:rsid w:val="0043162C"/>
    <w:rsid w:val="0043187D"/>
    <w:rsid w:val="00432463"/>
    <w:rsid w:val="0043246F"/>
    <w:rsid w:val="00432657"/>
    <w:rsid w:val="00432D88"/>
    <w:rsid w:val="00433512"/>
    <w:rsid w:val="0043356E"/>
    <w:rsid w:val="004336CC"/>
    <w:rsid w:val="004340D0"/>
    <w:rsid w:val="00434885"/>
    <w:rsid w:val="004348C2"/>
    <w:rsid w:val="00434F63"/>
    <w:rsid w:val="00435158"/>
    <w:rsid w:val="0043574A"/>
    <w:rsid w:val="00435976"/>
    <w:rsid w:val="004366FC"/>
    <w:rsid w:val="00436780"/>
    <w:rsid w:val="00436ECE"/>
    <w:rsid w:val="00437FBC"/>
    <w:rsid w:val="004400FC"/>
    <w:rsid w:val="00440104"/>
    <w:rsid w:val="00440271"/>
    <w:rsid w:val="004404CF"/>
    <w:rsid w:val="00440CE1"/>
    <w:rsid w:val="00440CE4"/>
    <w:rsid w:val="00440E74"/>
    <w:rsid w:val="004411CD"/>
    <w:rsid w:val="004429BC"/>
    <w:rsid w:val="00442F6E"/>
    <w:rsid w:val="004431D4"/>
    <w:rsid w:val="00443322"/>
    <w:rsid w:val="0044459B"/>
    <w:rsid w:val="00444EA9"/>
    <w:rsid w:val="00446619"/>
    <w:rsid w:val="004467C6"/>
    <w:rsid w:val="00446ED3"/>
    <w:rsid w:val="00450DA6"/>
    <w:rsid w:val="004511FE"/>
    <w:rsid w:val="00451774"/>
    <w:rsid w:val="00451CED"/>
    <w:rsid w:val="00451FF6"/>
    <w:rsid w:val="0045266F"/>
    <w:rsid w:val="00452C37"/>
    <w:rsid w:val="00452C78"/>
    <w:rsid w:val="00452DDF"/>
    <w:rsid w:val="00453809"/>
    <w:rsid w:val="00453CED"/>
    <w:rsid w:val="00454F0A"/>
    <w:rsid w:val="00455228"/>
    <w:rsid w:val="004559E3"/>
    <w:rsid w:val="00455AA1"/>
    <w:rsid w:val="00455ACC"/>
    <w:rsid w:val="004566D2"/>
    <w:rsid w:val="00456A89"/>
    <w:rsid w:val="00456CF3"/>
    <w:rsid w:val="00457AA4"/>
    <w:rsid w:val="00457FA9"/>
    <w:rsid w:val="00460385"/>
    <w:rsid w:val="004604AA"/>
    <w:rsid w:val="00460CF3"/>
    <w:rsid w:val="0046279A"/>
    <w:rsid w:val="00462D44"/>
    <w:rsid w:val="00462D65"/>
    <w:rsid w:val="00462EAD"/>
    <w:rsid w:val="00463F4C"/>
    <w:rsid w:val="00464A85"/>
    <w:rsid w:val="00464BF1"/>
    <w:rsid w:val="004652DD"/>
    <w:rsid w:val="004653D0"/>
    <w:rsid w:val="00465C80"/>
    <w:rsid w:val="00466295"/>
    <w:rsid w:val="00466A93"/>
    <w:rsid w:val="00467288"/>
    <w:rsid w:val="00467517"/>
    <w:rsid w:val="004679F6"/>
    <w:rsid w:val="004706D7"/>
    <w:rsid w:val="00470FE6"/>
    <w:rsid w:val="00471331"/>
    <w:rsid w:val="00471D2E"/>
    <w:rsid w:val="00472C10"/>
    <w:rsid w:val="00472D0C"/>
    <w:rsid w:val="00473198"/>
    <w:rsid w:val="0047337E"/>
    <w:rsid w:val="00474399"/>
    <w:rsid w:val="004748C1"/>
    <w:rsid w:val="00474BD3"/>
    <w:rsid w:val="00474E5D"/>
    <w:rsid w:val="00474F81"/>
    <w:rsid w:val="00475638"/>
    <w:rsid w:val="00475B10"/>
    <w:rsid w:val="00475BD0"/>
    <w:rsid w:val="00475D5E"/>
    <w:rsid w:val="00475E75"/>
    <w:rsid w:val="00475ED5"/>
    <w:rsid w:val="0047626C"/>
    <w:rsid w:val="00476AA9"/>
    <w:rsid w:val="00476C41"/>
    <w:rsid w:val="00477D94"/>
    <w:rsid w:val="004803A7"/>
    <w:rsid w:val="004807E9"/>
    <w:rsid w:val="00480BA6"/>
    <w:rsid w:val="0048142F"/>
    <w:rsid w:val="00481BF5"/>
    <w:rsid w:val="0048303F"/>
    <w:rsid w:val="0048362B"/>
    <w:rsid w:val="0048385F"/>
    <w:rsid w:val="004842D4"/>
    <w:rsid w:val="00484BC0"/>
    <w:rsid w:val="004854CC"/>
    <w:rsid w:val="004856FF"/>
    <w:rsid w:val="00486317"/>
    <w:rsid w:val="004864A2"/>
    <w:rsid w:val="00486F56"/>
    <w:rsid w:val="00487366"/>
    <w:rsid w:val="004878BC"/>
    <w:rsid w:val="004879FD"/>
    <w:rsid w:val="00487AE3"/>
    <w:rsid w:val="00487E23"/>
    <w:rsid w:val="00487FB1"/>
    <w:rsid w:val="004900DE"/>
    <w:rsid w:val="00490200"/>
    <w:rsid w:val="004905B5"/>
    <w:rsid w:val="00491AED"/>
    <w:rsid w:val="004924E3"/>
    <w:rsid w:val="00492932"/>
    <w:rsid w:val="00492CED"/>
    <w:rsid w:val="004935ED"/>
    <w:rsid w:val="00493802"/>
    <w:rsid w:val="00493DE2"/>
    <w:rsid w:val="004943A1"/>
    <w:rsid w:val="00494D93"/>
    <w:rsid w:val="004958ED"/>
    <w:rsid w:val="0049599C"/>
    <w:rsid w:val="004959C4"/>
    <w:rsid w:val="00495D71"/>
    <w:rsid w:val="004964A4"/>
    <w:rsid w:val="0049686A"/>
    <w:rsid w:val="0049695A"/>
    <w:rsid w:val="004969F4"/>
    <w:rsid w:val="00496E5B"/>
    <w:rsid w:val="00497021"/>
    <w:rsid w:val="0049707A"/>
    <w:rsid w:val="00497685"/>
    <w:rsid w:val="00497B9D"/>
    <w:rsid w:val="00497C2B"/>
    <w:rsid w:val="00497D66"/>
    <w:rsid w:val="004A023A"/>
    <w:rsid w:val="004A05ED"/>
    <w:rsid w:val="004A09AD"/>
    <w:rsid w:val="004A11E9"/>
    <w:rsid w:val="004A146C"/>
    <w:rsid w:val="004A2099"/>
    <w:rsid w:val="004A24A1"/>
    <w:rsid w:val="004A28F4"/>
    <w:rsid w:val="004A2C4E"/>
    <w:rsid w:val="004A2DB0"/>
    <w:rsid w:val="004A3445"/>
    <w:rsid w:val="004A3683"/>
    <w:rsid w:val="004A3FB5"/>
    <w:rsid w:val="004A41CB"/>
    <w:rsid w:val="004A41CC"/>
    <w:rsid w:val="004A441A"/>
    <w:rsid w:val="004A4A32"/>
    <w:rsid w:val="004A51A4"/>
    <w:rsid w:val="004A5315"/>
    <w:rsid w:val="004A53E4"/>
    <w:rsid w:val="004A5758"/>
    <w:rsid w:val="004A7121"/>
    <w:rsid w:val="004A773C"/>
    <w:rsid w:val="004A7B4C"/>
    <w:rsid w:val="004B0D20"/>
    <w:rsid w:val="004B0FED"/>
    <w:rsid w:val="004B103E"/>
    <w:rsid w:val="004B161B"/>
    <w:rsid w:val="004B1668"/>
    <w:rsid w:val="004B1DAE"/>
    <w:rsid w:val="004B201E"/>
    <w:rsid w:val="004B2039"/>
    <w:rsid w:val="004B2F0D"/>
    <w:rsid w:val="004B3489"/>
    <w:rsid w:val="004B3E90"/>
    <w:rsid w:val="004B4024"/>
    <w:rsid w:val="004B4512"/>
    <w:rsid w:val="004B4AF2"/>
    <w:rsid w:val="004B4D3D"/>
    <w:rsid w:val="004B5241"/>
    <w:rsid w:val="004B5CD5"/>
    <w:rsid w:val="004B5D23"/>
    <w:rsid w:val="004B60FC"/>
    <w:rsid w:val="004B717D"/>
    <w:rsid w:val="004C13FE"/>
    <w:rsid w:val="004C2118"/>
    <w:rsid w:val="004C2197"/>
    <w:rsid w:val="004C2595"/>
    <w:rsid w:val="004C2D96"/>
    <w:rsid w:val="004C30AB"/>
    <w:rsid w:val="004C3A6E"/>
    <w:rsid w:val="004C3B4C"/>
    <w:rsid w:val="004C3E8C"/>
    <w:rsid w:val="004C4231"/>
    <w:rsid w:val="004C44A3"/>
    <w:rsid w:val="004C5C89"/>
    <w:rsid w:val="004C61E0"/>
    <w:rsid w:val="004C6E31"/>
    <w:rsid w:val="004C781F"/>
    <w:rsid w:val="004C7CF2"/>
    <w:rsid w:val="004D0A68"/>
    <w:rsid w:val="004D0F68"/>
    <w:rsid w:val="004D13A9"/>
    <w:rsid w:val="004D2162"/>
    <w:rsid w:val="004D2996"/>
    <w:rsid w:val="004D31A6"/>
    <w:rsid w:val="004D42C9"/>
    <w:rsid w:val="004D4ACA"/>
    <w:rsid w:val="004D51D5"/>
    <w:rsid w:val="004D53D6"/>
    <w:rsid w:val="004D554D"/>
    <w:rsid w:val="004D5AC9"/>
    <w:rsid w:val="004D6C2D"/>
    <w:rsid w:val="004D6FAF"/>
    <w:rsid w:val="004D7399"/>
    <w:rsid w:val="004D7A71"/>
    <w:rsid w:val="004E0572"/>
    <w:rsid w:val="004E0AFB"/>
    <w:rsid w:val="004E0B49"/>
    <w:rsid w:val="004E0D7A"/>
    <w:rsid w:val="004E0F8C"/>
    <w:rsid w:val="004E1DEB"/>
    <w:rsid w:val="004E217B"/>
    <w:rsid w:val="004E2294"/>
    <w:rsid w:val="004E23AC"/>
    <w:rsid w:val="004E23E6"/>
    <w:rsid w:val="004E2A2B"/>
    <w:rsid w:val="004E33F6"/>
    <w:rsid w:val="004E36AC"/>
    <w:rsid w:val="004E3C60"/>
    <w:rsid w:val="004E3D58"/>
    <w:rsid w:val="004E46CA"/>
    <w:rsid w:val="004E4AC4"/>
    <w:rsid w:val="004E4C33"/>
    <w:rsid w:val="004E4CA0"/>
    <w:rsid w:val="004E4EF2"/>
    <w:rsid w:val="004E5BAD"/>
    <w:rsid w:val="004E6145"/>
    <w:rsid w:val="004E6467"/>
    <w:rsid w:val="004E658D"/>
    <w:rsid w:val="004E681C"/>
    <w:rsid w:val="004E6C0A"/>
    <w:rsid w:val="004E6FE4"/>
    <w:rsid w:val="004E74AF"/>
    <w:rsid w:val="004E77FA"/>
    <w:rsid w:val="004E7814"/>
    <w:rsid w:val="004E782D"/>
    <w:rsid w:val="004F0715"/>
    <w:rsid w:val="004F14E7"/>
    <w:rsid w:val="004F24AC"/>
    <w:rsid w:val="004F24D9"/>
    <w:rsid w:val="004F25BA"/>
    <w:rsid w:val="004F33C7"/>
    <w:rsid w:val="004F4256"/>
    <w:rsid w:val="004F48A8"/>
    <w:rsid w:val="004F4D40"/>
    <w:rsid w:val="004F4DD5"/>
    <w:rsid w:val="004F56A8"/>
    <w:rsid w:val="004F5EA0"/>
    <w:rsid w:val="004F604A"/>
    <w:rsid w:val="004F6577"/>
    <w:rsid w:val="004F69C2"/>
    <w:rsid w:val="004F6BBA"/>
    <w:rsid w:val="004F6CC2"/>
    <w:rsid w:val="004F6DE3"/>
    <w:rsid w:val="004F6EA5"/>
    <w:rsid w:val="004F6F89"/>
    <w:rsid w:val="004F706B"/>
    <w:rsid w:val="004F72C6"/>
    <w:rsid w:val="004F7791"/>
    <w:rsid w:val="004F7DA0"/>
    <w:rsid w:val="004F7F17"/>
    <w:rsid w:val="00500E71"/>
    <w:rsid w:val="005018B7"/>
    <w:rsid w:val="0050194E"/>
    <w:rsid w:val="00501A0F"/>
    <w:rsid w:val="00501C3F"/>
    <w:rsid w:val="0050225F"/>
    <w:rsid w:val="00502B9D"/>
    <w:rsid w:val="005034E7"/>
    <w:rsid w:val="00503D06"/>
    <w:rsid w:val="00504032"/>
    <w:rsid w:val="005044D3"/>
    <w:rsid w:val="005051B5"/>
    <w:rsid w:val="0050567D"/>
    <w:rsid w:val="00505757"/>
    <w:rsid w:val="00505786"/>
    <w:rsid w:val="00505AB1"/>
    <w:rsid w:val="00505F44"/>
    <w:rsid w:val="00506C1F"/>
    <w:rsid w:val="00506CA1"/>
    <w:rsid w:val="00506CD7"/>
    <w:rsid w:val="00507101"/>
    <w:rsid w:val="0050723D"/>
    <w:rsid w:val="00507644"/>
    <w:rsid w:val="005076E7"/>
    <w:rsid w:val="00507711"/>
    <w:rsid w:val="00507925"/>
    <w:rsid w:val="00507E49"/>
    <w:rsid w:val="00510085"/>
    <w:rsid w:val="00510156"/>
    <w:rsid w:val="0051083A"/>
    <w:rsid w:val="00510CB3"/>
    <w:rsid w:val="0051175F"/>
    <w:rsid w:val="005121D3"/>
    <w:rsid w:val="005127AB"/>
    <w:rsid w:val="005127C5"/>
    <w:rsid w:val="00512B67"/>
    <w:rsid w:val="00512BF6"/>
    <w:rsid w:val="005130CA"/>
    <w:rsid w:val="005136F2"/>
    <w:rsid w:val="005138EE"/>
    <w:rsid w:val="005140C7"/>
    <w:rsid w:val="0051430B"/>
    <w:rsid w:val="00514990"/>
    <w:rsid w:val="00514DD8"/>
    <w:rsid w:val="005157AB"/>
    <w:rsid w:val="00515B9D"/>
    <w:rsid w:val="00515DF2"/>
    <w:rsid w:val="00515E00"/>
    <w:rsid w:val="0051632F"/>
    <w:rsid w:val="0051729E"/>
    <w:rsid w:val="00517C83"/>
    <w:rsid w:val="0052019B"/>
    <w:rsid w:val="005201A1"/>
    <w:rsid w:val="00520369"/>
    <w:rsid w:val="00520E92"/>
    <w:rsid w:val="00521345"/>
    <w:rsid w:val="005215AA"/>
    <w:rsid w:val="00521B97"/>
    <w:rsid w:val="00521D7D"/>
    <w:rsid w:val="00522520"/>
    <w:rsid w:val="0052316B"/>
    <w:rsid w:val="005253D9"/>
    <w:rsid w:val="0052569F"/>
    <w:rsid w:val="00525D18"/>
    <w:rsid w:val="00526195"/>
    <w:rsid w:val="005261F4"/>
    <w:rsid w:val="0052716C"/>
    <w:rsid w:val="00527257"/>
    <w:rsid w:val="0052737F"/>
    <w:rsid w:val="005276AC"/>
    <w:rsid w:val="0052776B"/>
    <w:rsid w:val="00527E79"/>
    <w:rsid w:val="00530498"/>
    <w:rsid w:val="0053057D"/>
    <w:rsid w:val="00530590"/>
    <w:rsid w:val="0053088D"/>
    <w:rsid w:val="00531FAF"/>
    <w:rsid w:val="0053205E"/>
    <w:rsid w:val="005327B1"/>
    <w:rsid w:val="0053377A"/>
    <w:rsid w:val="00533946"/>
    <w:rsid w:val="00533F8E"/>
    <w:rsid w:val="00534007"/>
    <w:rsid w:val="00534111"/>
    <w:rsid w:val="005344AA"/>
    <w:rsid w:val="005347BE"/>
    <w:rsid w:val="00534C85"/>
    <w:rsid w:val="005356EA"/>
    <w:rsid w:val="00535769"/>
    <w:rsid w:val="00535B60"/>
    <w:rsid w:val="005364C9"/>
    <w:rsid w:val="0053780E"/>
    <w:rsid w:val="005379B8"/>
    <w:rsid w:val="00537A67"/>
    <w:rsid w:val="00537B14"/>
    <w:rsid w:val="00537EFB"/>
    <w:rsid w:val="005401EB"/>
    <w:rsid w:val="00540529"/>
    <w:rsid w:val="00540EB7"/>
    <w:rsid w:val="005424AA"/>
    <w:rsid w:val="00542D47"/>
    <w:rsid w:val="00542EF2"/>
    <w:rsid w:val="005434C1"/>
    <w:rsid w:val="00543A4D"/>
    <w:rsid w:val="00543FDB"/>
    <w:rsid w:val="00544306"/>
    <w:rsid w:val="005447EB"/>
    <w:rsid w:val="00544E5A"/>
    <w:rsid w:val="005450B2"/>
    <w:rsid w:val="00546F0A"/>
    <w:rsid w:val="00546F4A"/>
    <w:rsid w:val="005471A5"/>
    <w:rsid w:val="005474D0"/>
    <w:rsid w:val="00547889"/>
    <w:rsid w:val="00550762"/>
    <w:rsid w:val="00550B36"/>
    <w:rsid w:val="005512E2"/>
    <w:rsid w:val="005523D1"/>
    <w:rsid w:val="00552960"/>
    <w:rsid w:val="00553367"/>
    <w:rsid w:val="0055346A"/>
    <w:rsid w:val="00553EA4"/>
    <w:rsid w:val="00554078"/>
    <w:rsid w:val="005540E2"/>
    <w:rsid w:val="00554767"/>
    <w:rsid w:val="00554788"/>
    <w:rsid w:val="00554918"/>
    <w:rsid w:val="00554AF1"/>
    <w:rsid w:val="005557BD"/>
    <w:rsid w:val="00555838"/>
    <w:rsid w:val="005572E4"/>
    <w:rsid w:val="00557B13"/>
    <w:rsid w:val="00557F30"/>
    <w:rsid w:val="005604B7"/>
    <w:rsid w:val="00560A92"/>
    <w:rsid w:val="00560C8E"/>
    <w:rsid w:val="00560DFB"/>
    <w:rsid w:val="00561504"/>
    <w:rsid w:val="005616B0"/>
    <w:rsid w:val="00562467"/>
    <w:rsid w:val="005629FF"/>
    <w:rsid w:val="00562DEA"/>
    <w:rsid w:val="00562F1A"/>
    <w:rsid w:val="0056330C"/>
    <w:rsid w:val="005637FF"/>
    <w:rsid w:val="00563A8A"/>
    <w:rsid w:val="00563C26"/>
    <w:rsid w:val="00563D15"/>
    <w:rsid w:val="00563F3D"/>
    <w:rsid w:val="00564939"/>
    <w:rsid w:val="00566036"/>
    <w:rsid w:val="00566496"/>
    <w:rsid w:val="005668AD"/>
    <w:rsid w:val="00566B6A"/>
    <w:rsid w:val="005671F9"/>
    <w:rsid w:val="00567F11"/>
    <w:rsid w:val="00570DEC"/>
    <w:rsid w:val="00570E8F"/>
    <w:rsid w:val="005718E8"/>
    <w:rsid w:val="00571D35"/>
    <w:rsid w:val="00572429"/>
    <w:rsid w:val="00572B3A"/>
    <w:rsid w:val="00573BE6"/>
    <w:rsid w:val="00573C39"/>
    <w:rsid w:val="00573C8F"/>
    <w:rsid w:val="00573DC0"/>
    <w:rsid w:val="00573EE3"/>
    <w:rsid w:val="00574779"/>
    <w:rsid w:val="005758EA"/>
    <w:rsid w:val="00575ACD"/>
    <w:rsid w:val="00576004"/>
    <w:rsid w:val="005763A0"/>
    <w:rsid w:val="00576552"/>
    <w:rsid w:val="00576A51"/>
    <w:rsid w:val="00576CAB"/>
    <w:rsid w:val="00576F85"/>
    <w:rsid w:val="0057792C"/>
    <w:rsid w:val="00577BD8"/>
    <w:rsid w:val="00580D5E"/>
    <w:rsid w:val="00580DD1"/>
    <w:rsid w:val="005812F8"/>
    <w:rsid w:val="005819FA"/>
    <w:rsid w:val="00581E3C"/>
    <w:rsid w:val="00581F90"/>
    <w:rsid w:val="0058221B"/>
    <w:rsid w:val="00582B45"/>
    <w:rsid w:val="0058315F"/>
    <w:rsid w:val="00583330"/>
    <w:rsid w:val="005833B4"/>
    <w:rsid w:val="0058348A"/>
    <w:rsid w:val="00583732"/>
    <w:rsid w:val="005854CA"/>
    <w:rsid w:val="00585506"/>
    <w:rsid w:val="00585728"/>
    <w:rsid w:val="00585B90"/>
    <w:rsid w:val="005863AE"/>
    <w:rsid w:val="00586713"/>
    <w:rsid w:val="00586730"/>
    <w:rsid w:val="005870EA"/>
    <w:rsid w:val="0058715D"/>
    <w:rsid w:val="0058751A"/>
    <w:rsid w:val="005875A7"/>
    <w:rsid w:val="00587622"/>
    <w:rsid w:val="0059034C"/>
    <w:rsid w:val="0059054C"/>
    <w:rsid w:val="00590C17"/>
    <w:rsid w:val="00591FAF"/>
    <w:rsid w:val="00592A02"/>
    <w:rsid w:val="00592C5D"/>
    <w:rsid w:val="0059336B"/>
    <w:rsid w:val="005934A2"/>
    <w:rsid w:val="005939E8"/>
    <w:rsid w:val="0059412F"/>
    <w:rsid w:val="00594706"/>
    <w:rsid w:val="00594B30"/>
    <w:rsid w:val="00595521"/>
    <w:rsid w:val="00595569"/>
    <w:rsid w:val="00595813"/>
    <w:rsid w:val="00596451"/>
    <w:rsid w:val="00596B87"/>
    <w:rsid w:val="00596D6A"/>
    <w:rsid w:val="00597692"/>
    <w:rsid w:val="005A0455"/>
    <w:rsid w:val="005A0603"/>
    <w:rsid w:val="005A0FBA"/>
    <w:rsid w:val="005A122C"/>
    <w:rsid w:val="005A13AB"/>
    <w:rsid w:val="005A17B7"/>
    <w:rsid w:val="005A1A4A"/>
    <w:rsid w:val="005A1C0A"/>
    <w:rsid w:val="005A2306"/>
    <w:rsid w:val="005A3783"/>
    <w:rsid w:val="005A4107"/>
    <w:rsid w:val="005A467A"/>
    <w:rsid w:val="005A46A0"/>
    <w:rsid w:val="005A584D"/>
    <w:rsid w:val="005A634A"/>
    <w:rsid w:val="005A664C"/>
    <w:rsid w:val="005A6714"/>
    <w:rsid w:val="005A6732"/>
    <w:rsid w:val="005A6C40"/>
    <w:rsid w:val="005B1302"/>
    <w:rsid w:val="005B1951"/>
    <w:rsid w:val="005B1F37"/>
    <w:rsid w:val="005B25C7"/>
    <w:rsid w:val="005B2814"/>
    <w:rsid w:val="005B2BC8"/>
    <w:rsid w:val="005B347E"/>
    <w:rsid w:val="005B36B9"/>
    <w:rsid w:val="005B37D5"/>
    <w:rsid w:val="005B3C68"/>
    <w:rsid w:val="005B438B"/>
    <w:rsid w:val="005B4409"/>
    <w:rsid w:val="005B473E"/>
    <w:rsid w:val="005B4D85"/>
    <w:rsid w:val="005B55E7"/>
    <w:rsid w:val="005B5609"/>
    <w:rsid w:val="005B5785"/>
    <w:rsid w:val="005B57C6"/>
    <w:rsid w:val="005B592E"/>
    <w:rsid w:val="005B5B66"/>
    <w:rsid w:val="005B5EF1"/>
    <w:rsid w:val="005B5F9E"/>
    <w:rsid w:val="005B62F2"/>
    <w:rsid w:val="005B6D36"/>
    <w:rsid w:val="005B6E92"/>
    <w:rsid w:val="005B7AE6"/>
    <w:rsid w:val="005B7D30"/>
    <w:rsid w:val="005C0253"/>
    <w:rsid w:val="005C06EA"/>
    <w:rsid w:val="005C0B04"/>
    <w:rsid w:val="005C1209"/>
    <w:rsid w:val="005C140E"/>
    <w:rsid w:val="005C14B6"/>
    <w:rsid w:val="005C1B3B"/>
    <w:rsid w:val="005C1B5B"/>
    <w:rsid w:val="005C1C80"/>
    <w:rsid w:val="005C1D56"/>
    <w:rsid w:val="005C233A"/>
    <w:rsid w:val="005C23E9"/>
    <w:rsid w:val="005C25BA"/>
    <w:rsid w:val="005C2694"/>
    <w:rsid w:val="005C2A66"/>
    <w:rsid w:val="005C2E09"/>
    <w:rsid w:val="005C3C51"/>
    <w:rsid w:val="005C3D37"/>
    <w:rsid w:val="005C4302"/>
    <w:rsid w:val="005C4693"/>
    <w:rsid w:val="005C558C"/>
    <w:rsid w:val="005C5A18"/>
    <w:rsid w:val="005C5D4A"/>
    <w:rsid w:val="005C609F"/>
    <w:rsid w:val="005C6716"/>
    <w:rsid w:val="005C6D04"/>
    <w:rsid w:val="005C6F39"/>
    <w:rsid w:val="005D0285"/>
    <w:rsid w:val="005D0954"/>
    <w:rsid w:val="005D1898"/>
    <w:rsid w:val="005D1AE6"/>
    <w:rsid w:val="005D1AFD"/>
    <w:rsid w:val="005D338B"/>
    <w:rsid w:val="005D35C7"/>
    <w:rsid w:val="005D35E5"/>
    <w:rsid w:val="005D3BF8"/>
    <w:rsid w:val="005D3FE4"/>
    <w:rsid w:val="005D3FF5"/>
    <w:rsid w:val="005D4110"/>
    <w:rsid w:val="005D4C61"/>
    <w:rsid w:val="005D4D41"/>
    <w:rsid w:val="005D553C"/>
    <w:rsid w:val="005D557B"/>
    <w:rsid w:val="005D5AFB"/>
    <w:rsid w:val="005D5F95"/>
    <w:rsid w:val="005D6347"/>
    <w:rsid w:val="005D69A3"/>
    <w:rsid w:val="005D7B4D"/>
    <w:rsid w:val="005D7B7E"/>
    <w:rsid w:val="005E05F0"/>
    <w:rsid w:val="005E0665"/>
    <w:rsid w:val="005E0871"/>
    <w:rsid w:val="005E0A26"/>
    <w:rsid w:val="005E167E"/>
    <w:rsid w:val="005E1D09"/>
    <w:rsid w:val="005E1E78"/>
    <w:rsid w:val="005E24E8"/>
    <w:rsid w:val="005E2BB2"/>
    <w:rsid w:val="005E31F6"/>
    <w:rsid w:val="005E3422"/>
    <w:rsid w:val="005E4436"/>
    <w:rsid w:val="005E458B"/>
    <w:rsid w:val="005E4BC9"/>
    <w:rsid w:val="005E4CF2"/>
    <w:rsid w:val="005E5137"/>
    <w:rsid w:val="005E688E"/>
    <w:rsid w:val="005E6ABB"/>
    <w:rsid w:val="005E6CB9"/>
    <w:rsid w:val="005E7E20"/>
    <w:rsid w:val="005F0643"/>
    <w:rsid w:val="005F1253"/>
    <w:rsid w:val="005F14A8"/>
    <w:rsid w:val="005F16BB"/>
    <w:rsid w:val="005F1C34"/>
    <w:rsid w:val="005F1D1B"/>
    <w:rsid w:val="005F1D4A"/>
    <w:rsid w:val="005F1D89"/>
    <w:rsid w:val="005F21AE"/>
    <w:rsid w:val="005F21CD"/>
    <w:rsid w:val="005F227C"/>
    <w:rsid w:val="005F23CE"/>
    <w:rsid w:val="005F2616"/>
    <w:rsid w:val="005F2877"/>
    <w:rsid w:val="005F292D"/>
    <w:rsid w:val="005F3058"/>
    <w:rsid w:val="005F390A"/>
    <w:rsid w:val="005F3EC8"/>
    <w:rsid w:val="005F408E"/>
    <w:rsid w:val="005F4B28"/>
    <w:rsid w:val="005F4CBE"/>
    <w:rsid w:val="005F4DDB"/>
    <w:rsid w:val="005F5122"/>
    <w:rsid w:val="005F5378"/>
    <w:rsid w:val="005F58B9"/>
    <w:rsid w:val="005F5ACD"/>
    <w:rsid w:val="005F5C74"/>
    <w:rsid w:val="005F68A5"/>
    <w:rsid w:val="005F7A32"/>
    <w:rsid w:val="005F7B03"/>
    <w:rsid w:val="006003DB"/>
    <w:rsid w:val="00600F4E"/>
    <w:rsid w:val="00600F66"/>
    <w:rsid w:val="00601105"/>
    <w:rsid w:val="0060112F"/>
    <w:rsid w:val="0060161D"/>
    <w:rsid w:val="00601641"/>
    <w:rsid w:val="00601A6D"/>
    <w:rsid w:val="00601B43"/>
    <w:rsid w:val="006026A7"/>
    <w:rsid w:val="00602C81"/>
    <w:rsid w:val="00602F5F"/>
    <w:rsid w:val="006038E0"/>
    <w:rsid w:val="00603931"/>
    <w:rsid w:val="00603EB1"/>
    <w:rsid w:val="0060448F"/>
    <w:rsid w:val="006049E9"/>
    <w:rsid w:val="006050F7"/>
    <w:rsid w:val="00605292"/>
    <w:rsid w:val="006053CC"/>
    <w:rsid w:val="00605BB6"/>
    <w:rsid w:val="00606061"/>
    <w:rsid w:val="0060655C"/>
    <w:rsid w:val="0060676D"/>
    <w:rsid w:val="00606F99"/>
    <w:rsid w:val="006101C9"/>
    <w:rsid w:val="00610750"/>
    <w:rsid w:val="00610B30"/>
    <w:rsid w:val="00611383"/>
    <w:rsid w:val="00611AE0"/>
    <w:rsid w:val="006122E2"/>
    <w:rsid w:val="00612306"/>
    <w:rsid w:val="00613081"/>
    <w:rsid w:val="00613597"/>
    <w:rsid w:val="006147A5"/>
    <w:rsid w:val="00614F7D"/>
    <w:rsid w:val="0061588D"/>
    <w:rsid w:val="006159F3"/>
    <w:rsid w:val="00616E7D"/>
    <w:rsid w:val="0061725E"/>
    <w:rsid w:val="0061743C"/>
    <w:rsid w:val="00620949"/>
    <w:rsid w:val="0062123F"/>
    <w:rsid w:val="006215FE"/>
    <w:rsid w:val="0062208B"/>
    <w:rsid w:val="00622846"/>
    <w:rsid w:val="0062284A"/>
    <w:rsid w:val="00622A7C"/>
    <w:rsid w:val="00622E65"/>
    <w:rsid w:val="00622F6D"/>
    <w:rsid w:val="00623051"/>
    <w:rsid w:val="0062348A"/>
    <w:rsid w:val="00623753"/>
    <w:rsid w:val="006237C9"/>
    <w:rsid w:val="0062406F"/>
    <w:rsid w:val="006246B6"/>
    <w:rsid w:val="00624E4C"/>
    <w:rsid w:val="006252CD"/>
    <w:rsid w:val="00625AF9"/>
    <w:rsid w:val="00625CBA"/>
    <w:rsid w:val="00625E14"/>
    <w:rsid w:val="00626D68"/>
    <w:rsid w:val="00627366"/>
    <w:rsid w:val="0062758E"/>
    <w:rsid w:val="006278E4"/>
    <w:rsid w:val="006278F1"/>
    <w:rsid w:val="00627984"/>
    <w:rsid w:val="00627DD3"/>
    <w:rsid w:val="0063041B"/>
    <w:rsid w:val="00630578"/>
    <w:rsid w:val="0063124B"/>
    <w:rsid w:val="00631776"/>
    <w:rsid w:val="00631831"/>
    <w:rsid w:val="006320D5"/>
    <w:rsid w:val="006321AE"/>
    <w:rsid w:val="0063285E"/>
    <w:rsid w:val="00632B57"/>
    <w:rsid w:val="00632F18"/>
    <w:rsid w:val="00633E9F"/>
    <w:rsid w:val="00634065"/>
    <w:rsid w:val="006346E7"/>
    <w:rsid w:val="006347E4"/>
    <w:rsid w:val="00634E41"/>
    <w:rsid w:val="006352B3"/>
    <w:rsid w:val="00635485"/>
    <w:rsid w:val="0063557D"/>
    <w:rsid w:val="0063560D"/>
    <w:rsid w:val="00635804"/>
    <w:rsid w:val="00635A45"/>
    <w:rsid w:val="00635BCD"/>
    <w:rsid w:val="00635F48"/>
    <w:rsid w:val="00635F4E"/>
    <w:rsid w:val="0063667E"/>
    <w:rsid w:val="00637C8F"/>
    <w:rsid w:val="00637D2E"/>
    <w:rsid w:val="00637DAC"/>
    <w:rsid w:val="00640896"/>
    <w:rsid w:val="00640A18"/>
    <w:rsid w:val="00640DEF"/>
    <w:rsid w:val="00640E62"/>
    <w:rsid w:val="00640FDF"/>
    <w:rsid w:val="006410A4"/>
    <w:rsid w:val="0064118B"/>
    <w:rsid w:val="0064196F"/>
    <w:rsid w:val="00641CB2"/>
    <w:rsid w:val="00641F4C"/>
    <w:rsid w:val="0064245A"/>
    <w:rsid w:val="0064262C"/>
    <w:rsid w:val="006427C4"/>
    <w:rsid w:val="006429CE"/>
    <w:rsid w:val="00642BCE"/>
    <w:rsid w:val="00642C1D"/>
    <w:rsid w:val="00642E12"/>
    <w:rsid w:val="006439F6"/>
    <w:rsid w:val="0064498D"/>
    <w:rsid w:val="00646288"/>
    <w:rsid w:val="006469FD"/>
    <w:rsid w:val="00646AFD"/>
    <w:rsid w:val="00646B10"/>
    <w:rsid w:val="00646B55"/>
    <w:rsid w:val="006471D8"/>
    <w:rsid w:val="00647F78"/>
    <w:rsid w:val="00647FB3"/>
    <w:rsid w:val="00650117"/>
    <w:rsid w:val="00650CA1"/>
    <w:rsid w:val="00650D4F"/>
    <w:rsid w:val="00650FE5"/>
    <w:rsid w:val="00651A19"/>
    <w:rsid w:val="006523C5"/>
    <w:rsid w:val="0065254C"/>
    <w:rsid w:val="006528CB"/>
    <w:rsid w:val="0065338D"/>
    <w:rsid w:val="00653B04"/>
    <w:rsid w:val="00653F53"/>
    <w:rsid w:val="00654B67"/>
    <w:rsid w:val="00654EAE"/>
    <w:rsid w:val="00655081"/>
    <w:rsid w:val="00655138"/>
    <w:rsid w:val="006551A8"/>
    <w:rsid w:val="006553FD"/>
    <w:rsid w:val="0065569A"/>
    <w:rsid w:val="00655772"/>
    <w:rsid w:val="006569DD"/>
    <w:rsid w:val="006573D3"/>
    <w:rsid w:val="00657663"/>
    <w:rsid w:val="006578CB"/>
    <w:rsid w:val="00657AA0"/>
    <w:rsid w:val="00657CEA"/>
    <w:rsid w:val="00660330"/>
    <w:rsid w:val="0066091B"/>
    <w:rsid w:val="00660E14"/>
    <w:rsid w:val="0066105E"/>
    <w:rsid w:val="0066110A"/>
    <w:rsid w:val="006612DF"/>
    <w:rsid w:val="0066172A"/>
    <w:rsid w:val="00661B19"/>
    <w:rsid w:val="00661CD8"/>
    <w:rsid w:val="00662144"/>
    <w:rsid w:val="0066240F"/>
    <w:rsid w:val="0066241A"/>
    <w:rsid w:val="00662D92"/>
    <w:rsid w:val="006638E1"/>
    <w:rsid w:val="00663FD1"/>
    <w:rsid w:val="006646D2"/>
    <w:rsid w:val="00664AD0"/>
    <w:rsid w:val="006650AD"/>
    <w:rsid w:val="00665815"/>
    <w:rsid w:val="006666E2"/>
    <w:rsid w:val="006669AD"/>
    <w:rsid w:val="00666DF9"/>
    <w:rsid w:val="00666F86"/>
    <w:rsid w:val="0066714F"/>
    <w:rsid w:val="0066759E"/>
    <w:rsid w:val="006702B4"/>
    <w:rsid w:val="0067064C"/>
    <w:rsid w:val="006706E2"/>
    <w:rsid w:val="00670A41"/>
    <w:rsid w:val="00671112"/>
    <w:rsid w:val="006719EE"/>
    <w:rsid w:val="00671B4B"/>
    <w:rsid w:val="0067259C"/>
    <w:rsid w:val="006727DF"/>
    <w:rsid w:val="00673B56"/>
    <w:rsid w:val="00673CCB"/>
    <w:rsid w:val="0067490A"/>
    <w:rsid w:val="00674CAE"/>
    <w:rsid w:val="00674E6F"/>
    <w:rsid w:val="006754EC"/>
    <w:rsid w:val="006759F0"/>
    <w:rsid w:val="00675E1E"/>
    <w:rsid w:val="006764AC"/>
    <w:rsid w:val="00676563"/>
    <w:rsid w:val="00676D13"/>
    <w:rsid w:val="0067725E"/>
    <w:rsid w:val="00680FBB"/>
    <w:rsid w:val="00681076"/>
    <w:rsid w:val="006816B3"/>
    <w:rsid w:val="00681935"/>
    <w:rsid w:val="00683662"/>
    <w:rsid w:val="00683FF8"/>
    <w:rsid w:val="0068425E"/>
    <w:rsid w:val="0068435E"/>
    <w:rsid w:val="006846DA"/>
    <w:rsid w:val="0068538C"/>
    <w:rsid w:val="00686489"/>
    <w:rsid w:val="00686AF3"/>
    <w:rsid w:val="00686D82"/>
    <w:rsid w:val="0068761D"/>
    <w:rsid w:val="006879AC"/>
    <w:rsid w:val="00687C13"/>
    <w:rsid w:val="00687F00"/>
    <w:rsid w:val="0069004E"/>
    <w:rsid w:val="00690590"/>
    <w:rsid w:val="00690A03"/>
    <w:rsid w:val="00690BB5"/>
    <w:rsid w:val="00691B71"/>
    <w:rsid w:val="0069238D"/>
    <w:rsid w:val="00692470"/>
    <w:rsid w:val="006925A1"/>
    <w:rsid w:val="006928FE"/>
    <w:rsid w:val="00692BCC"/>
    <w:rsid w:val="006935CB"/>
    <w:rsid w:val="0069451A"/>
    <w:rsid w:val="006947AA"/>
    <w:rsid w:val="0069488C"/>
    <w:rsid w:val="00694BFC"/>
    <w:rsid w:val="00695588"/>
    <w:rsid w:val="00695918"/>
    <w:rsid w:val="00695C35"/>
    <w:rsid w:val="00696A81"/>
    <w:rsid w:val="006972B4"/>
    <w:rsid w:val="00697AB4"/>
    <w:rsid w:val="00697B23"/>
    <w:rsid w:val="006A030A"/>
    <w:rsid w:val="006A0673"/>
    <w:rsid w:val="006A0E30"/>
    <w:rsid w:val="006A0F95"/>
    <w:rsid w:val="006A14F6"/>
    <w:rsid w:val="006A1500"/>
    <w:rsid w:val="006A1B77"/>
    <w:rsid w:val="006A1BD5"/>
    <w:rsid w:val="006A23C2"/>
    <w:rsid w:val="006A24C3"/>
    <w:rsid w:val="006A2652"/>
    <w:rsid w:val="006A3110"/>
    <w:rsid w:val="006A436C"/>
    <w:rsid w:val="006A4FC4"/>
    <w:rsid w:val="006A532B"/>
    <w:rsid w:val="006A53C8"/>
    <w:rsid w:val="006A54B0"/>
    <w:rsid w:val="006A555D"/>
    <w:rsid w:val="006A595F"/>
    <w:rsid w:val="006A5A81"/>
    <w:rsid w:val="006A603B"/>
    <w:rsid w:val="006A65D5"/>
    <w:rsid w:val="006A67ED"/>
    <w:rsid w:val="006A68DA"/>
    <w:rsid w:val="006A69B5"/>
    <w:rsid w:val="006B03B0"/>
    <w:rsid w:val="006B0483"/>
    <w:rsid w:val="006B062B"/>
    <w:rsid w:val="006B0A16"/>
    <w:rsid w:val="006B0B3E"/>
    <w:rsid w:val="006B0DB4"/>
    <w:rsid w:val="006B151A"/>
    <w:rsid w:val="006B1BE0"/>
    <w:rsid w:val="006B220B"/>
    <w:rsid w:val="006B2BBC"/>
    <w:rsid w:val="006B3452"/>
    <w:rsid w:val="006B3E36"/>
    <w:rsid w:val="006B3E80"/>
    <w:rsid w:val="006B3FAF"/>
    <w:rsid w:val="006B463E"/>
    <w:rsid w:val="006B54FD"/>
    <w:rsid w:val="006B63E3"/>
    <w:rsid w:val="006B6411"/>
    <w:rsid w:val="006B69E1"/>
    <w:rsid w:val="006B73E7"/>
    <w:rsid w:val="006B73F5"/>
    <w:rsid w:val="006B7617"/>
    <w:rsid w:val="006B7EE9"/>
    <w:rsid w:val="006B7FD1"/>
    <w:rsid w:val="006C068D"/>
    <w:rsid w:val="006C11B8"/>
    <w:rsid w:val="006C1E3B"/>
    <w:rsid w:val="006C2797"/>
    <w:rsid w:val="006C333A"/>
    <w:rsid w:val="006C3609"/>
    <w:rsid w:val="006C3CB0"/>
    <w:rsid w:val="006C4F81"/>
    <w:rsid w:val="006C5181"/>
    <w:rsid w:val="006C54EB"/>
    <w:rsid w:val="006C56E0"/>
    <w:rsid w:val="006C6BD1"/>
    <w:rsid w:val="006C6C66"/>
    <w:rsid w:val="006C7019"/>
    <w:rsid w:val="006C72EB"/>
    <w:rsid w:val="006C737E"/>
    <w:rsid w:val="006C77A4"/>
    <w:rsid w:val="006C7A7C"/>
    <w:rsid w:val="006C7C51"/>
    <w:rsid w:val="006D01C7"/>
    <w:rsid w:val="006D0442"/>
    <w:rsid w:val="006D04BE"/>
    <w:rsid w:val="006D050C"/>
    <w:rsid w:val="006D0E99"/>
    <w:rsid w:val="006D1233"/>
    <w:rsid w:val="006D20A0"/>
    <w:rsid w:val="006D20C5"/>
    <w:rsid w:val="006D21CA"/>
    <w:rsid w:val="006D3046"/>
    <w:rsid w:val="006D31FD"/>
    <w:rsid w:val="006D338A"/>
    <w:rsid w:val="006D374D"/>
    <w:rsid w:val="006D3BBB"/>
    <w:rsid w:val="006D4B24"/>
    <w:rsid w:val="006D5311"/>
    <w:rsid w:val="006D56EB"/>
    <w:rsid w:val="006D5D8A"/>
    <w:rsid w:val="006D63C3"/>
    <w:rsid w:val="006D649D"/>
    <w:rsid w:val="006D658B"/>
    <w:rsid w:val="006D6F3F"/>
    <w:rsid w:val="006D763A"/>
    <w:rsid w:val="006D7824"/>
    <w:rsid w:val="006D7D55"/>
    <w:rsid w:val="006E005F"/>
    <w:rsid w:val="006E03D4"/>
    <w:rsid w:val="006E0D2B"/>
    <w:rsid w:val="006E0D4C"/>
    <w:rsid w:val="006E0EDA"/>
    <w:rsid w:val="006E16FC"/>
    <w:rsid w:val="006E19B9"/>
    <w:rsid w:val="006E1BD4"/>
    <w:rsid w:val="006E2552"/>
    <w:rsid w:val="006E2900"/>
    <w:rsid w:val="006E371E"/>
    <w:rsid w:val="006E39D8"/>
    <w:rsid w:val="006E3DF0"/>
    <w:rsid w:val="006E3F19"/>
    <w:rsid w:val="006E3F93"/>
    <w:rsid w:val="006E455C"/>
    <w:rsid w:val="006E5727"/>
    <w:rsid w:val="006E572B"/>
    <w:rsid w:val="006E5A8E"/>
    <w:rsid w:val="006E6504"/>
    <w:rsid w:val="006E6B6E"/>
    <w:rsid w:val="006E6CB7"/>
    <w:rsid w:val="006E6F36"/>
    <w:rsid w:val="006E73CD"/>
    <w:rsid w:val="006E7D54"/>
    <w:rsid w:val="006F058B"/>
    <w:rsid w:val="006F0ACF"/>
    <w:rsid w:val="006F105D"/>
    <w:rsid w:val="006F1185"/>
    <w:rsid w:val="006F1AC5"/>
    <w:rsid w:val="006F2001"/>
    <w:rsid w:val="006F20E3"/>
    <w:rsid w:val="006F2E7B"/>
    <w:rsid w:val="006F33E9"/>
    <w:rsid w:val="006F3FDD"/>
    <w:rsid w:val="006F4043"/>
    <w:rsid w:val="006F53C7"/>
    <w:rsid w:val="006F6869"/>
    <w:rsid w:val="006F6D21"/>
    <w:rsid w:val="006F6F4A"/>
    <w:rsid w:val="006F7078"/>
    <w:rsid w:val="006F71B4"/>
    <w:rsid w:val="006F793E"/>
    <w:rsid w:val="006F7A82"/>
    <w:rsid w:val="006F7AAB"/>
    <w:rsid w:val="00701C68"/>
    <w:rsid w:val="0070277E"/>
    <w:rsid w:val="00702F10"/>
    <w:rsid w:val="00702F45"/>
    <w:rsid w:val="007033C8"/>
    <w:rsid w:val="007041CC"/>
    <w:rsid w:val="00704443"/>
    <w:rsid w:val="00704576"/>
    <w:rsid w:val="0070552D"/>
    <w:rsid w:val="00705A10"/>
    <w:rsid w:val="00705A55"/>
    <w:rsid w:val="00706C92"/>
    <w:rsid w:val="00707342"/>
    <w:rsid w:val="00707547"/>
    <w:rsid w:val="00710633"/>
    <w:rsid w:val="007106A2"/>
    <w:rsid w:val="00710A50"/>
    <w:rsid w:val="00710B39"/>
    <w:rsid w:val="00711742"/>
    <w:rsid w:val="00711FAF"/>
    <w:rsid w:val="007122BA"/>
    <w:rsid w:val="00712883"/>
    <w:rsid w:val="00712D79"/>
    <w:rsid w:val="00712E75"/>
    <w:rsid w:val="0071354A"/>
    <w:rsid w:val="00713BAB"/>
    <w:rsid w:val="00714B39"/>
    <w:rsid w:val="00714F10"/>
    <w:rsid w:val="00715745"/>
    <w:rsid w:val="00715778"/>
    <w:rsid w:val="007159D3"/>
    <w:rsid w:val="00715C08"/>
    <w:rsid w:val="00715DA4"/>
    <w:rsid w:val="00716CFE"/>
    <w:rsid w:val="00717865"/>
    <w:rsid w:val="00717CD7"/>
    <w:rsid w:val="007202B4"/>
    <w:rsid w:val="00720B35"/>
    <w:rsid w:val="00720BD7"/>
    <w:rsid w:val="00720E4F"/>
    <w:rsid w:val="00721129"/>
    <w:rsid w:val="0072174F"/>
    <w:rsid w:val="00721AAA"/>
    <w:rsid w:val="00721B76"/>
    <w:rsid w:val="00721CD3"/>
    <w:rsid w:val="00721ED1"/>
    <w:rsid w:val="00722065"/>
    <w:rsid w:val="007220A9"/>
    <w:rsid w:val="0072218E"/>
    <w:rsid w:val="00722353"/>
    <w:rsid w:val="007226A9"/>
    <w:rsid w:val="00722D38"/>
    <w:rsid w:val="00722DB9"/>
    <w:rsid w:val="00722F29"/>
    <w:rsid w:val="00723281"/>
    <w:rsid w:val="007232C8"/>
    <w:rsid w:val="00723EEC"/>
    <w:rsid w:val="00723F2F"/>
    <w:rsid w:val="00723F8B"/>
    <w:rsid w:val="00724217"/>
    <w:rsid w:val="00724236"/>
    <w:rsid w:val="00724370"/>
    <w:rsid w:val="0072490A"/>
    <w:rsid w:val="00724CD1"/>
    <w:rsid w:val="00724CED"/>
    <w:rsid w:val="00725573"/>
    <w:rsid w:val="00726316"/>
    <w:rsid w:val="00726405"/>
    <w:rsid w:val="00726709"/>
    <w:rsid w:val="007268A3"/>
    <w:rsid w:val="00726947"/>
    <w:rsid w:val="00726ED7"/>
    <w:rsid w:val="00726F33"/>
    <w:rsid w:val="00727481"/>
    <w:rsid w:val="0072798C"/>
    <w:rsid w:val="00727A6C"/>
    <w:rsid w:val="00727BD9"/>
    <w:rsid w:val="0073008B"/>
    <w:rsid w:val="007300A0"/>
    <w:rsid w:val="00730AD1"/>
    <w:rsid w:val="00730BE1"/>
    <w:rsid w:val="00730CFC"/>
    <w:rsid w:val="00730FC0"/>
    <w:rsid w:val="00731508"/>
    <w:rsid w:val="007315C4"/>
    <w:rsid w:val="0073170F"/>
    <w:rsid w:val="00731A2B"/>
    <w:rsid w:val="0073221F"/>
    <w:rsid w:val="0073259F"/>
    <w:rsid w:val="007326F7"/>
    <w:rsid w:val="007328D4"/>
    <w:rsid w:val="00732C79"/>
    <w:rsid w:val="0073408C"/>
    <w:rsid w:val="007343D7"/>
    <w:rsid w:val="007346C0"/>
    <w:rsid w:val="00734C90"/>
    <w:rsid w:val="00734D37"/>
    <w:rsid w:val="00735825"/>
    <w:rsid w:val="00735F36"/>
    <w:rsid w:val="00736AB1"/>
    <w:rsid w:val="00737D43"/>
    <w:rsid w:val="0074069C"/>
    <w:rsid w:val="0074092A"/>
    <w:rsid w:val="0074165A"/>
    <w:rsid w:val="00741B68"/>
    <w:rsid w:val="00741D71"/>
    <w:rsid w:val="0074348C"/>
    <w:rsid w:val="00743BF8"/>
    <w:rsid w:val="0074451F"/>
    <w:rsid w:val="007445A0"/>
    <w:rsid w:val="007449F6"/>
    <w:rsid w:val="007457DF"/>
    <w:rsid w:val="007459B4"/>
    <w:rsid w:val="00745DBB"/>
    <w:rsid w:val="00746095"/>
    <w:rsid w:val="00746AEE"/>
    <w:rsid w:val="00746BBA"/>
    <w:rsid w:val="00750229"/>
    <w:rsid w:val="0075023E"/>
    <w:rsid w:val="00750245"/>
    <w:rsid w:val="007504F8"/>
    <w:rsid w:val="007508AF"/>
    <w:rsid w:val="007519D6"/>
    <w:rsid w:val="0075295A"/>
    <w:rsid w:val="00752DC6"/>
    <w:rsid w:val="00752EC5"/>
    <w:rsid w:val="00752F2E"/>
    <w:rsid w:val="00753848"/>
    <w:rsid w:val="00753E22"/>
    <w:rsid w:val="00754A9A"/>
    <w:rsid w:val="00755469"/>
    <w:rsid w:val="007554C8"/>
    <w:rsid w:val="0075585A"/>
    <w:rsid w:val="007559C2"/>
    <w:rsid w:val="00755A41"/>
    <w:rsid w:val="0075639F"/>
    <w:rsid w:val="007565A3"/>
    <w:rsid w:val="00756C5D"/>
    <w:rsid w:val="007574A6"/>
    <w:rsid w:val="0075753E"/>
    <w:rsid w:val="0075761A"/>
    <w:rsid w:val="0075765A"/>
    <w:rsid w:val="007576A0"/>
    <w:rsid w:val="00757E21"/>
    <w:rsid w:val="0076079F"/>
    <w:rsid w:val="00760BC8"/>
    <w:rsid w:val="00760BE8"/>
    <w:rsid w:val="00760CE5"/>
    <w:rsid w:val="00761378"/>
    <w:rsid w:val="00761766"/>
    <w:rsid w:val="00761833"/>
    <w:rsid w:val="0076204A"/>
    <w:rsid w:val="007633EF"/>
    <w:rsid w:val="00763536"/>
    <w:rsid w:val="00763884"/>
    <w:rsid w:val="00763CBF"/>
    <w:rsid w:val="00763F98"/>
    <w:rsid w:val="00764980"/>
    <w:rsid w:val="00764B0D"/>
    <w:rsid w:val="00764F66"/>
    <w:rsid w:val="0076560B"/>
    <w:rsid w:val="0076658D"/>
    <w:rsid w:val="00766783"/>
    <w:rsid w:val="00766844"/>
    <w:rsid w:val="00766DA9"/>
    <w:rsid w:val="00767634"/>
    <w:rsid w:val="00767980"/>
    <w:rsid w:val="00767A8F"/>
    <w:rsid w:val="00770052"/>
    <w:rsid w:val="0077107F"/>
    <w:rsid w:val="0077139C"/>
    <w:rsid w:val="007719C7"/>
    <w:rsid w:val="00772088"/>
    <w:rsid w:val="007723B0"/>
    <w:rsid w:val="00772A0D"/>
    <w:rsid w:val="00773062"/>
    <w:rsid w:val="007732E8"/>
    <w:rsid w:val="00773538"/>
    <w:rsid w:val="007736B9"/>
    <w:rsid w:val="0077375E"/>
    <w:rsid w:val="0077447B"/>
    <w:rsid w:val="007745B9"/>
    <w:rsid w:val="0077468B"/>
    <w:rsid w:val="007747E2"/>
    <w:rsid w:val="007748E4"/>
    <w:rsid w:val="0077575D"/>
    <w:rsid w:val="007757C9"/>
    <w:rsid w:val="00775A1A"/>
    <w:rsid w:val="0077631C"/>
    <w:rsid w:val="007765DA"/>
    <w:rsid w:val="00776703"/>
    <w:rsid w:val="00776F40"/>
    <w:rsid w:val="00777963"/>
    <w:rsid w:val="00777F36"/>
    <w:rsid w:val="0078007F"/>
    <w:rsid w:val="007802E1"/>
    <w:rsid w:val="007808BA"/>
    <w:rsid w:val="00780C37"/>
    <w:rsid w:val="0078174A"/>
    <w:rsid w:val="007817CA"/>
    <w:rsid w:val="007818CD"/>
    <w:rsid w:val="00781CD3"/>
    <w:rsid w:val="00782F7F"/>
    <w:rsid w:val="00783084"/>
    <w:rsid w:val="007833A0"/>
    <w:rsid w:val="00783431"/>
    <w:rsid w:val="007839EE"/>
    <w:rsid w:val="00783B5B"/>
    <w:rsid w:val="00783B6E"/>
    <w:rsid w:val="00783B88"/>
    <w:rsid w:val="00783F37"/>
    <w:rsid w:val="007841E4"/>
    <w:rsid w:val="0078436C"/>
    <w:rsid w:val="00785080"/>
    <w:rsid w:val="007853E4"/>
    <w:rsid w:val="0078558B"/>
    <w:rsid w:val="00786B18"/>
    <w:rsid w:val="0078757D"/>
    <w:rsid w:val="007877F8"/>
    <w:rsid w:val="00787BB5"/>
    <w:rsid w:val="00787FA9"/>
    <w:rsid w:val="00791081"/>
    <w:rsid w:val="00791DF1"/>
    <w:rsid w:val="00792269"/>
    <w:rsid w:val="0079272B"/>
    <w:rsid w:val="00792AC9"/>
    <w:rsid w:val="00792CAC"/>
    <w:rsid w:val="007936C7"/>
    <w:rsid w:val="007937A3"/>
    <w:rsid w:val="00793D3A"/>
    <w:rsid w:val="00793FDD"/>
    <w:rsid w:val="00794001"/>
    <w:rsid w:val="007941F6"/>
    <w:rsid w:val="00794311"/>
    <w:rsid w:val="007943F4"/>
    <w:rsid w:val="00794C2F"/>
    <w:rsid w:val="00794CB4"/>
    <w:rsid w:val="00794E4A"/>
    <w:rsid w:val="00795193"/>
    <w:rsid w:val="007953EB"/>
    <w:rsid w:val="0079688A"/>
    <w:rsid w:val="00796ED6"/>
    <w:rsid w:val="00797035"/>
    <w:rsid w:val="007970C6"/>
    <w:rsid w:val="00797367"/>
    <w:rsid w:val="00797D7D"/>
    <w:rsid w:val="007A0739"/>
    <w:rsid w:val="007A079E"/>
    <w:rsid w:val="007A0852"/>
    <w:rsid w:val="007A0D7E"/>
    <w:rsid w:val="007A136C"/>
    <w:rsid w:val="007A1CA1"/>
    <w:rsid w:val="007A1E08"/>
    <w:rsid w:val="007A28C7"/>
    <w:rsid w:val="007A2C70"/>
    <w:rsid w:val="007A2CD5"/>
    <w:rsid w:val="007A2D87"/>
    <w:rsid w:val="007A319E"/>
    <w:rsid w:val="007A3CBE"/>
    <w:rsid w:val="007A3FC9"/>
    <w:rsid w:val="007A40E3"/>
    <w:rsid w:val="007A42CA"/>
    <w:rsid w:val="007A4ED5"/>
    <w:rsid w:val="007A53F0"/>
    <w:rsid w:val="007A5484"/>
    <w:rsid w:val="007A594D"/>
    <w:rsid w:val="007A6841"/>
    <w:rsid w:val="007A6946"/>
    <w:rsid w:val="007A6F16"/>
    <w:rsid w:val="007A7244"/>
    <w:rsid w:val="007A7401"/>
    <w:rsid w:val="007A779D"/>
    <w:rsid w:val="007B01AA"/>
    <w:rsid w:val="007B02BD"/>
    <w:rsid w:val="007B0546"/>
    <w:rsid w:val="007B07D1"/>
    <w:rsid w:val="007B1857"/>
    <w:rsid w:val="007B1BD1"/>
    <w:rsid w:val="007B1CC7"/>
    <w:rsid w:val="007B1FF2"/>
    <w:rsid w:val="007B23A7"/>
    <w:rsid w:val="007B2CAE"/>
    <w:rsid w:val="007B2F75"/>
    <w:rsid w:val="007B31D1"/>
    <w:rsid w:val="007B3AD1"/>
    <w:rsid w:val="007B3B61"/>
    <w:rsid w:val="007B3D29"/>
    <w:rsid w:val="007B417A"/>
    <w:rsid w:val="007B41CB"/>
    <w:rsid w:val="007B4931"/>
    <w:rsid w:val="007B4F78"/>
    <w:rsid w:val="007B56F8"/>
    <w:rsid w:val="007B5CCB"/>
    <w:rsid w:val="007B5EFD"/>
    <w:rsid w:val="007B602C"/>
    <w:rsid w:val="007B69AF"/>
    <w:rsid w:val="007B7ABA"/>
    <w:rsid w:val="007C0160"/>
    <w:rsid w:val="007C08E7"/>
    <w:rsid w:val="007C19B6"/>
    <w:rsid w:val="007C1AEA"/>
    <w:rsid w:val="007C1E70"/>
    <w:rsid w:val="007C1FA8"/>
    <w:rsid w:val="007C259F"/>
    <w:rsid w:val="007C2DCE"/>
    <w:rsid w:val="007C2EFA"/>
    <w:rsid w:val="007C3A44"/>
    <w:rsid w:val="007C3D7D"/>
    <w:rsid w:val="007C3D81"/>
    <w:rsid w:val="007C40EB"/>
    <w:rsid w:val="007C5680"/>
    <w:rsid w:val="007C56D5"/>
    <w:rsid w:val="007C5A4B"/>
    <w:rsid w:val="007C5CA7"/>
    <w:rsid w:val="007C6077"/>
    <w:rsid w:val="007C6533"/>
    <w:rsid w:val="007C6E84"/>
    <w:rsid w:val="007C77F4"/>
    <w:rsid w:val="007C786D"/>
    <w:rsid w:val="007C7938"/>
    <w:rsid w:val="007C7A29"/>
    <w:rsid w:val="007D0DAE"/>
    <w:rsid w:val="007D11FE"/>
    <w:rsid w:val="007D1380"/>
    <w:rsid w:val="007D1A61"/>
    <w:rsid w:val="007D1C37"/>
    <w:rsid w:val="007D2110"/>
    <w:rsid w:val="007D24D0"/>
    <w:rsid w:val="007D2E47"/>
    <w:rsid w:val="007D32B8"/>
    <w:rsid w:val="007D335F"/>
    <w:rsid w:val="007D41A4"/>
    <w:rsid w:val="007D420C"/>
    <w:rsid w:val="007D436B"/>
    <w:rsid w:val="007D468E"/>
    <w:rsid w:val="007D4C49"/>
    <w:rsid w:val="007D51BF"/>
    <w:rsid w:val="007D5783"/>
    <w:rsid w:val="007D61BB"/>
    <w:rsid w:val="007D6214"/>
    <w:rsid w:val="007D7247"/>
    <w:rsid w:val="007D7365"/>
    <w:rsid w:val="007D77CA"/>
    <w:rsid w:val="007D7DBA"/>
    <w:rsid w:val="007D7EF0"/>
    <w:rsid w:val="007E0052"/>
    <w:rsid w:val="007E044A"/>
    <w:rsid w:val="007E14E9"/>
    <w:rsid w:val="007E2088"/>
    <w:rsid w:val="007E307D"/>
    <w:rsid w:val="007E343F"/>
    <w:rsid w:val="007E3522"/>
    <w:rsid w:val="007E39AE"/>
    <w:rsid w:val="007E48AD"/>
    <w:rsid w:val="007E4C7C"/>
    <w:rsid w:val="007E576F"/>
    <w:rsid w:val="007E5D1C"/>
    <w:rsid w:val="007E5F1C"/>
    <w:rsid w:val="007E65A8"/>
    <w:rsid w:val="007E6E11"/>
    <w:rsid w:val="007E7A05"/>
    <w:rsid w:val="007E7BCC"/>
    <w:rsid w:val="007E7DB5"/>
    <w:rsid w:val="007E7E02"/>
    <w:rsid w:val="007F0242"/>
    <w:rsid w:val="007F086F"/>
    <w:rsid w:val="007F0B12"/>
    <w:rsid w:val="007F0E8C"/>
    <w:rsid w:val="007F1A5D"/>
    <w:rsid w:val="007F1B6B"/>
    <w:rsid w:val="007F1C11"/>
    <w:rsid w:val="007F1CD8"/>
    <w:rsid w:val="007F23BA"/>
    <w:rsid w:val="007F2ED8"/>
    <w:rsid w:val="007F2F35"/>
    <w:rsid w:val="007F30B9"/>
    <w:rsid w:val="007F3427"/>
    <w:rsid w:val="007F3AF0"/>
    <w:rsid w:val="007F3C62"/>
    <w:rsid w:val="007F484F"/>
    <w:rsid w:val="007F4EDD"/>
    <w:rsid w:val="007F582B"/>
    <w:rsid w:val="007F5FFB"/>
    <w:rsid w:val="007F64BC"/>
    <w:rsid w:val="007F65B1"/>
    <w:rsid w:val="007F6757"/>
    <w:rsid w:val="007F679F"/>
    <w:rsid w:val="007F6AA7"/>
    <w:rsid w:val="007F6B49"/>
    <w:rsid w:val="007F6D7F"/>
    <w:rsid w:val="007F7AA6"/>
    <w:rsid w:val="007F7FE2"/>
    <w:rsid w:val="00800231"/>
    <w:rsid w:val="00800521"/>
    <w:rsid w:val="00800ADE"/>
    <w:rsid w:val="00801462"/>
    <w:rsid w:val="00801FB7"/>
    <w:rsid w:val="00802BB3"/>
    <w:rsid w:val="0080377A"/>
    <w:rsid w:val="00803F19"/>
    <w:rsid w:val="00804267"/>
    <w:rsid w:val="0080479C"/>
    <w:rsid w:val="00804AA3"/>
    <w:rsid w:val="00804CFB"/>
    <w:rsid w:val="00804E97"/>
    <w:rsid w:val="00805498"/>
    <w:rsid w:val="00805686"/>
    <w:rsid w:val="00805F47"/>
    <w:rsid w:val="0080612D"/>
    <w:rsid w:val="00806434"/>
    <w:rsid w:val="00806996"/>
    <w:rsid w:val="00806B28"/>
    <w:rsid w:val="00806BCA"/>
    <w:rsid w:val="00807042"/>
    <w:rsid w:val="008074C6"/>
    <w:rsid w:val="0080759F"/>
    <w:rsid w:val="00807772"/>
    <w:rsid w:val="0081088C"/>
    <w:rsid w:val="008114C2"/>
    <w:rsid w:val="008117B8"/>
    <w:rsid w:val="00811D8D"/>
    <w:rsid w:val="0081255A"/>
    <w:rsid w:val="008133D7"/>
    <w:rsid w:val="008137A4"/>
    <w:rsid w:val="008137A7"/>
    <w:rsid w:val="008138F1"/>
    <w:rsid w:val="00813C9F"/>
    <w:rsid w:val="0081458D"/>
    <w:rsid w:val="008147A7"/>
    <w:rsid w:val="00814D88"/>
    <w:rsid w:val="00815212"/>
    <w:rsid w:val="00815A6E"/>
    <w:rsid w:val="00815F6E"/>
    <w:rsid w:val="008162E7"/>
    <w:rsid w:val="00816399"/>
    <w:rsid w:val="00816AA0"/>
    <w:rsid w:val="00816E87"/>
    <w:rsid w:val="0081724C"/>
    <w:rsid w:val="00820586"/>
    <w:rsid w:val="00820AA1"/>
    <w:rsid w:val="008210C2"/>
    <w:rsid w:val="00821CF8"/>
    <w:rsid w:val="00821FA0"/>
    <w:rsid w:val="00822318"/>
    <w:rsid w:val="00822412"/>
    <w:rsid w:val="0082244E"/>
    <w:rsid w:val="008227B2"/>
    <w:rsid w:val="008229CC"/>
    <w:rsid w:val="00822C2B"/>
    <w:rsid w:val="00822DE8"/>
    <w:rsid w:val="0082449F"/>
    <w:rsid w:val="008244EB"/>
    <w:rsid w:val="00825918"/>
    <w:rsid w:val="00825D7F"/>
    <w:rsid w:val="008267BE"/>
    <w:rsid w:val="00826960"/>
    <w:rsid w:val="00827517"/>
    <w:rsid w:val="0082788A"/>
    <w:rsid w:val="00827A9D"/>
    <w:rsid w:val="00827E1F"/>
    <w:rsid w:val="00831F11"/>
    <w:rsid w:val="00832499"/>
    <w:rsid w:val="00832508"/>
    <w:rsid w:val="00832EE8"/>
    <w:rsid w:val="008331B7"/>
    <w:rsid w:val="008332D8"/>
    <w:rsid w:val="00833866"/>
    <w:rsid w:val="00834474"/>
    <w:rsid w:val="008352B7"/>
    <w:rsid w:val="00835D13"/>
    <w:rsid w:val="00835D82"/>
    <w:rsid w:val="008360EB"/>
    <w:rsid w:val="0083645C"/>
    <w:rsid w:val="00837275"/>
    <w:rsid w:val="008375D7"/>
    <w:rsid w:val="008376E7"/>
    <w:rsid w:val="00837D8A"/>
    <w:rsid w:val="00837F3A"/>
    <w:rsid w:val="008403B0"/>
    <w:rsid w:val="00840509"/>
    <w:rsid w:val="00840DA2"/>
    <w:rsid w:val="008412ED"/>
    <w:rsid w:val="00841736"/>
    <w:rsid w:val="00841906"/>
    <w:rsid w:val="008420F3"/>
    <w:rsid w:val="0084259E"/>
    <w:rsid w:val="00842E83"/>
    <w:rsid w:val="00843255"/>
    <w:rsid w:val="008443C8"/>
    <w:rsid w:val="0084443E"/>
    <w:rsid w:val="008448C6"/>
    <w:rsid w:val="008449EE"/>
    <w:rsid w:val="00844F56"/>
    <w:rsid w:val="00845845"/>
    <w:rsid w:val="00845D78"/>
    <w:rsid w:val="008462E6"/>
    <w:rsid w:val="00846573"/>
    <w:rsid w:val="00846B89"/>
    <w:rsid w:val="00846FE4"/>
    <w:rsid w:val="00847153"/>
    <w:rsid w:val="00847793"/>
    <w:rsid w:val="0085000D"/>
    <w:rsid w:val="00850282"/>
    <w:rsid w:val="008507F9"/>
    <w:rsid w:val="00850F79"/>
    <w:rsid w:val="008513D8"/>
    <w:rsid w:val="0085160D"/>
    <w:rsid w:val="008517EC"/>
    <w:rsid w:val="00851BF6"/>
    <w:rsid w:val="00851DE4"/>
    <w:rsid w:val="008520BF"/>
    <w:rsid w:val="008524DB"/>
    <w:rsid w:val="00852A99"/>
    <w:rsid w:val="008537C6"/>
    <w:rsid w:val="00853817"/>
    <w:rsid w:val="00853993"/>
    <w:rsid w:val="00854411"/>
    <w:rsid w:val="00854705"/>
    <w:rsid w:val="00855269"/>
    <w:rsid w:val="0085567C"/>
    <w:rsid w:val="008557C3"/>
    <w:rsid w:val="00855D8F"/>
    <w:rsid w:val="00856FCC"/>
    <w:rsid w:val="008572BA"/>
    <w:rsid w:val="008577DF"/>
    <w:rsid w:val="00857BA6"/>
    <w:rsid w:val="00857D3D"/>
    <w:rsid w:val="00860204"/>
    <w:rsid w:val="00860519"/>
    <w:rsid w:val="0086074A"/>
    <w:rsid w:val="008619F8"/>
    <w:rsid w:val="00861E2C"/>
    <w:rsid w:val="00864105"/>
    <w:rsid w:val="008643FE"/>
    <w:rsid w:val="008653E8"/>
    <w:rsid w:val="00865CFF"/>
    <w:rsid w:val="00865F44"/>
    <w:rsid w:val="00866731"/>
    <w:rsid w:val="00866B64"/>
    <w:rsid w:val="00866CE0"/>
    <w:rsid w:val="00866EA9"/>
    <w:rsid w:val="00866EEE"/>
    <w:rsid w:val="00867CF9"/>
    <w:rsid w:val="00867DCC"/>
    <w:rsid w:val="008703F9"/>
    <w:rsid w:val="00870D06"/>
    <w:rsid w:val="00870E31"/>
    <w:rsid w:val="00870E6E"/>
    <w:rsid w:val="00870FF7"/>
    <w:rsid w:val="008716CD"/>
    <w:rsid w:val="00871AF2"/>
    <w:rsid w:val="00871D0E"/>
    <w:rsid w:val="00871ED4"/>
    <w:rsid w:val="0087265B"/>
    <w:rsid w:val="00873421"/>
    <w:rsid w:val="008735C1"/>
    <w:rsid w:val="008736E3"/>
    <w:rsid w:val="00873C6D"/>
    <w:rsid w:val="00873E8A"/>
    <w:rsid w:val="008741C6"/>
    <w:rsid w:val="00874FCE"/>
    <w:rsid w:val="00875272"/>
    <w:rsid w:val="008752CB"/>
    <w:rsid w:val="00875352"/>
    <w:rsid w:val="008758D9"/>
    <w:rsid w:val="00875B98"/>
    <w:rsid w:val="008760DA"/>
    <w:rsid w:val="00876180"/>
    <w:rsid w:val="008765CC"/>
    <w:rsid w:val="00876660"/>
    <w:rsid w:val="008766DE"/>
    <w:rsid w:val="00876801"/>
    <w:rsid w:val="00876BEC"/>
    <w:rsid w:val="00877806"/>
    <w:rsid w:val="008779E6"/>
    <w:rsid w:val="00877D71"/>
    <w:rsid w:val="00880811"/>
    <w:rsid w:val="00880CDA"/>
    <w:rsid w:val="00881089"/>
    <w:rsid w:val="00881319"/>
    <w:rsid w:val="00883098"/>
    <w:rsid w:val="00883F4B"/>
    <w:rsid w:val="008844FC"/>
    <w:rsid w:val="008849A5"/>
    <w:rsid w:val="00884B5A"/>
    <w:rsid w:val="00884C17"/>
    <w:rsid w:val="00885557"/>
    <w:rsid w:val="008855BF"/>
    <w:rsid w:val="008858F4"/>
    <w:rsid w:val="00885B6F"/>
    <w:rsid w:val="00885CC4"/>
    <w:rsid w:val="00886107"/>
    <w:rsid w:val="008863BA"/>
    <w:rsid w:val="00886B74"/>
    <w:rsid w:val="00886CAF"/>
    <w:rsid w:val="00886CD2"/>
    <w:rsid w:val="00887296"/>
    <w:rsid w:val="00887B42"/>
    <w:rsid w:val="00887D31"/>
    <w:rsid w:val="00890FB5"/>
    <w:rsid w:val="0089111E"/>
    <w:rsid w:val="008913A1"/>
    <w:rsid w:val="008913EA"/>
    <w:rsid w:val="00891C0A"/>
    <w:rsid w:val="00891C66"/>
    <w:rsid w:val="00892421"/>
    <w:rsid w:val="00892AA5"/>
    <w:rsid w:val="00893058"/>
    <w:rsid w:val="008937D4"/>
    <w:rsid w:val="00893A7A"/>
    <w:rsid w:val="00893B36"/>
    <w:rsid w:val="0089424C"/>
    <w:rsid w:val="00894548"/>
    <w:rsid w:val="00894A0F"/>
    <w:rsid w:val="0089515B"/>
    <w:rsid w:val="00895735"/>
    <w:rsid w:val="00895E03"/>
    <w:rsid w:val="008961B9"/>
    <w:rsid w:val="00896726"/>
    <w:rsid w:val="00897A2F"/>
    <w:rsid w:val="00897C2C"/>
    <w:rsid w:val="008A05A3"/>
    <w:rsid w:val="008A05D4"/>
    <w:rsid w:val="008A07C8"/>
    <w:rsid w:val="008A0A1F"/>
    <w:rsid w:val="008A0EAA"/>
    <w:rsid w:val="008A1811"/>
    <w:rsid w:val="008A1D41"/>
    <w:rsid w:val="008A1E4B"/>
    <w:rsid w:val="008A20AC"/>
    <w:rsid w:val="008A2682"/>
    <w:rsid w:val="008A29C0"/>
    <w:rsid w:val="008A301F"/>
    <w:rsid w:val="008A333A"/>
    <w:rsid w:val="008A5164"/>
    <w:rsid w:val="008A5CB9"/>
    <w:rsid w:val="008A7982"/>
    <w:rsid w:val="008B09F8"/>
    <w:rsid w:val="008B0D5E"/>
    <w:rsid w:val="008B1A7D"/>
    <w:rsid w:val="008B1E25"/>
    <w:rsid w:val="008B2F05"/>
    <w:rsid w:val="008B302F"/>
    <w:rsid w:val="008B3591"/>
    <w:rsid w:val="008B3D2D"/>
    <w:rsid w:val="008B4052"/>
    <w:rsid w:val="008B42F5"/>
    <w:rsid w:val="008B473E"/>
    <w:rsid w:val="008B5D18"/>
    <w:rsid w:val="008B6B12"/>
    <w:rsid w:val="008B6EE5"/>
    <w:rsid w:val="008B70B1"/>
    <w:rsid w:val="008B7115"/>
    <w:rsid w:val="008B713D"/>
    <w:rsid w:val="008B7DE6"/>
    <w:rsid w:val="008B7EB5"/>
    <w:rsid w:val="008C0AA3"/>
    <w:rsid w:val="008C0BC9"/>
    <w:rsid w:val="008C0C2D"/>
    <w:rsid w:val="008C0DAF"/>
    <w:rsid w:val="008C1039"/>
    <w:rsid w:val="008C18AD"/>
    <w:rsid w:val="008C1D4A"/>
    <w:rsid w:val="008C3189"/>
    <w:rsid w:val="008C369A"/>
    <w:rsid w:val="008C4840"/>
    <w:rsid w:val="008C4858"/>
    <w:rsid w:val="008C48CE"/>
    <w:rsid w:val="008C58E1"/>
    <w:rsid w:val="008C5E75"/>
    <w:rsid w:val="008C63D7"/>
    <w:rsid w:val="008C682E"/>
    <w:rsid w:val="008C6B62"/>
    <w:rsid w:val="008C6D3E"/>
    <w:rsid w:val="008C72F3"/>
    <w:rsid w:val="008C74EF"/>
    <w:rsid w:val="008D0486"/>
    <w:rsid w:val="008D07CC"/>
    <w:rsid w:val="008D0D61"/>
    <w:rsid w:val="008D0E47"/>
    <w:rsid w:val="008D0E5E"/>
    <w:rsid w:val="008D1189"/>
    <w:rsid w:val="008D1213"/>
    <w:rsid w:val="008D142A"/>
    <w:rsid w:val="008D17DE"/>
    <w:rsid w:val="008D1EE7"/>
    <w:rsid w:val="008D2C98"/>
    <w:rsid w:val="008D2E4F"/>
    <w:rsid w:val="008D353F"/>
    <w:rsid w:val="008D36FD"/>
    <w:rsid w:val="008D4471"/>
    <w:rsid w:val="008D4C54"/>
    <w:rsid w:val="008D4C85"/>
    <w:rsid w:val="008D50B4"/>
    <w:rsid w:val="008D524F"/>
    <w:rsid w:val="008D5B4B"/>
    <w:rsid w:val="008D69BD"/>
    <w:rsid w:val="008D6D06"/>
    <w:rsid w:val="008D6EF9"/>
    <w:rsid w:val="008D7765"/>
    <w:rsid w:val="008E0236"/>
    <w:rsid w:val="008E0561"/>
    <w:rsid w:val="008E0ED0"/>
    <w:rsid w:val="008E0ED5"/>
    <w:rsid w:val="008E11DB"/>
    <w:rsid w:val="008E1227"/>
    <w:rsid w:val="008E13C4"/>
    <w:rsid w:val="008E141F"/>
    <w:rsid w:val="008E1934"/>
    <w:rsid w:val="008E19C5"/>
    <w:rsid w:val="008E21A9"/>
    <w:rsid w:val="008E29E9"/>
    <w:rsid w:val="008E2CB0"/>
    <w:rsid w:val="008E317A"/>
    <w:rsid w:val="008E34C6"/>
    <w:rsid w:val="008E35C4"/>
    <w:rsid w:val="008E3CEE"/>
    <w:rsid w:val="008E3D86"/>
    <w:rsid w:val="008E4C88"/>
    <w:rsid w:val="008E50F7"/>
    <w:rsid w:val="008E593F"/>
    <w:rsid w:val="008E5A35"/>
    <w:rsid w:val="008E649F"/>
    <w:rsid w:val="008E6B15"/>
    <w:rsid w:val="008E6CA5"/>
    <w:rsid w:val="008E70E2"/>
    <w:rsid w:val="008E794E"/>
    <w:rsid w:val="008E7A59"/>
    <w:rsid w:val="008F02BE"/>
    <w:rsid w:val="008F03A2"/>
    <w:rsid w:val="008F0459"/>
    <w:rsid w:val="008F06B8"/>
    <w:rsid w:val="008F2425"/>
    <w:rsid w:val="008F2657"/>
    <w:rsid w:val="008F2AEB"/>
    <w:rsid w:val="008F2E73"/>
    <w:rsid w:val="008F2F08"/>
    <w:rsid w:val="008F31EC"/>
    <w:rsid w:val="008F3B08"/>
    <w:rsid w:val="008F3CE6"/>
    <w:rsid w:val="008F4763"/>
    <w:rsid w:val="008F510F"/>
    <w:rsid w:val="008F519D"/>
    <w:rsid w:val="008F5A9D"/>
    <w:rsid w:val="008F5EB5"/>
    <w:rsid w:val="008F6365"/>
    <w:rsid w:val="008F6492"/>
    <w:rsid w:val="008F6B73"/>
    <w:rsid w:val="008F6D77"/>
    <w:rsid w:val="008F7115"/>
    <w:rsid w:val="008F7B7B"/>
    <w:rsid w:val="008F7F6D"/>
    <w:rsid w:val="009007F8"/>
    <w:rsid w:val="00901589"/>
    <w:rsid w:val="009019FC"/>
    <w:rsid w:val="00901CAC"/>
    <w:rsid w:val="00901D3E"/>
    <w:rsid w:val="00902237"/>
    <w:rsid w:val="009023B8"/>
    <w:rsid w:val="009025F8"/>
    <w:rsid w:val="009036F7"/>
    <w:rsid w:val="00903710"/>
    <w:rsid w:val="00903E8F"/>
    <w:rsid w:val="00904026"/>
    <w:rsid w:val="009040AF"/>
    <w:rsid w:val="0090452C"/>
    <w:rsid w:val="009053CD"/>
    <w:rsid w:val="0090591A"/>
    <w:rsid w:val="00905EE2"/>
    <w:rsid w:val="0090621C"/>
    <w:rsid w:val="00906817"/>
    <w:rsid w:val="009068A6"/>
    <w:rsid w:val="0090719B"/>
    <w:rsid w:val="009072D5"/>
    <w:rsid w:val="009073B2"/>
    <w:rsid w:val="00907AD7"/>
    <w:rsid w:val="009102B8"/>
    <w:rsid w:val="00910DE3"/>
    <w:rsid w:val="00910FDB"/>
    <w:rsid w:val="009116F6"/>
    <w:rsid w:val="0091207F"/>
    <w:rsid w:val="0091228C"/>
    <w:rsid w:val="00912F8E"/>
    <w:rsid w:val="00913CF2"/>
    <w:rsid w:val="009141D4"/>
    <w:rsid w:val="00914321"/>
    <w:rsid w:val="009149E0"/>
    <w:rsid w:val="00915980"/>
    <w:rsid w:val="00915CAD"/>
    <w:rsid w:val="00916B83"/>
    <w:rsid w:val="00916C4A"/>
    <w:rsid w:val="00916E55"/>
    <w:rsid w:val="00917309"/>
    <w:rsid w:val="00920B92"/>
    <w:rsid w:val="00921059"/>
    <w:rsid w:val="00921593"/>
    <w:rsid w:val="00921772"/>
    <w:rsid w:val="00922BE8"/>
    <w:rsid w:val="00922C94"/>
    <w:rsid w:val="0092419B"/>
    <w:rsid w:val="00924494"/>
    <w:rsid w:val="00924CF0"/>
    <w:rsid w:val="00925837"/>
    <w:rsid w:val="009260A7"/>
    <w:rsid w:val="00927368"/>
    <w:rsid w:val="00927533"/>
    <w:rsid w:val="00927981"/>
    <w:rsid w:val="00927ED6"/>
    <w:rsid w:val="00930A4F"/>
    <w:rsid w:val="00930C80"/>
    <w:rsid w:val="00930F84"/>
    <w:rsid w:val="0093158C"/>
    <w:rsid w:val="00931703"/>
    <w:rsid w:val="00931A43"/>
    <w:rsid w:val="00932124"/>
    <w:rsid w:val="00933A05"/>
    <w:rsid w:val="00934167"/>
    <w:rsid w:val="00934226"/>
    <w:rsid w:val="00934C4D"/>
    <w:rsid w:val="0093518D"/>
    <w:rsid w:val="009352F4"/>
    <w:rsid w:val="009359C5"/>
    <w:rsid w:val="0093645E"/>
    <w:rsid w:val="00936CD5"/>
    <w:rsid w:val="00936D23"/>
    <w:rsid w:val="00937C1E"/>
    <w:rsid w:val="009404AF"/>
    <w:rsid w:val="00940B3B"/>
    <w:rsid w:val="00940D99"/>
    <w:rsid w:val="00941065"/>
    <w:rsid w:val="00941D9C"/>
    <w:rsid w:val="00941DD3"/>
    <w:rsid w:val="009420AF"/>
    <w:rsid w:val="00942233"/>
    <w:rsid w:val="0094293F"/>
    <w:rsid w:val="00942B68"/>
    <w:rsid w:val="00942D5B"/>
    <w:rsid w:val="00943D8E"/>
    <w:rsid w:val="0094445E"/>
    <w:rsid w:val="0094448F"/>
    <w:rsid w:val="009446C2"/>
    <w:rsid w:val="00944F05"/>
    <w:rsid w:val="00944FEE"/>
    <w:rsid w:val="00945C00"/>
    <w:rsid w:val="009460F6"/>
    <w:rsid w:val="00946A61"/>
    <w:rsid w:val="009472C0"/>
    <w:rsid w:val="0094730F"/>
    <w:rsid w:val="00950171"/>
    <w:rsid w:val="0095019F"/>
    <w:rsid w:val="00950208"/>
    <w:rsid w:val="009502EC"/>
    <w:rsid w:val="0095037A"/>
    <w:rsid w:val="009505EA"/>
    <w:rsid w:val="00950AC4"/>
    <w:rsid w:val="0095129A"/>
    <w:rsid w:val="009519DE"/>
    <w:rsid w:val="00952007"/>
    <w:rsid w:val="0095239B"/>
    <w:rsid w:val="009525AE"/>
    <w:rsid w:val="009526B5"/>
    <w:rsid w:val="0095284A"/>
    <w:rsid w:val="00952972"/>
    <w:rsid w:val="00953694"/>
    <w:rsid w:val="009536D2"/>
    <w:rsid w:val="00953E83"/>
    <w:rsid w:val="009543CE"/>
    <w:rsid w:val="009547B7"/>
    <w:rsid w:val="00954CD6"/>
    <w:rsid w:val="009550C3"/>
    <w:rsid w:val="00955510"/>
    <w:rsid w:val="0095569F"/>
    <w:rsid w:val="009558E9"/>
    <w:rsid w:val="00955D57"/>
    <w:rsid w:val="00956D13"/>
    <w:rsid w:val="00956D4F"/>
    <w:rsid w:val="009571B2"/>
    <w:rsid w:val="009576FC"/>
    <w:rsid w:val="00957D75"/>
    <w:rsid w:val="00957FFC"/>
    <w:rsid w:val="009604BB"/>
    <w:rsid w:val="0096051F"/>
    <w:rsid w:val="00960819"/>
    <w:rsid w:val="009612CB"/>
    <w:rsid w:val="0096178E"/>
    <w:rsid w:val="00961CDB"/>
    <w:rsid w:val="00961F5F"/>
    <w:rsid w:val="009621A2"/>
    <w:rsid w:val="00962557"/>
    <w:rsid w:val="0096265F"/>
    <w:rsid w:val="00963254"/>
    <w:rsid w:val="00963599"/>
    <w:rsid w:val="00963C2C"/>
    <w:rsid w:val="00964CC5"/>
    <w:rsid w:val="00965B10"/>
    <w:rsid w:val="00965B12"/>
    <w:rsid w:val="00965B1E"/>
    <w:rsid w:val="00965C2C"/>
    <w:rsid w:val="009661B0"/>
    <w:rsid w:val="00966619"/>
    <w:rsid w:val="00967B74"/>
    <w:rsid w:val="009703B3"/>
    <w:rsid w:val="00970EAC"/>
    <w:rsid w:val="009715AA"/>
    <w:rsid w:val="00971FAE"/>
    <w:rsid w:val="00972ECF"/>
    <w:rsid w:val="00972F11"/>
    <w:rsid w:val="00973260"/>
    <w:rsid w:val="00973C12"/>
    <w:rsid w:val="00974463"/>
    <w:rsid w:val="00974C59"/>
    <w:rsid w:val="00974DBC"/>
    <w:rsid w:val="00975170"/>
    <w:rsid w:val="00975546"/>
    <w:rsid w:val="00975828"/>
    <w:rsid w:val="00975890"/>
    <w:rsid w:val="00975AB2"/>
    <w:rsid w:val="00976A35"/>
    <w:rsid w:val="00976A5C"/>
    <w:rsid w:val="00976B28"/>
    <w:rsid w:val="0097773A"/>
    <w:rsid w:val="00977BD4"/>
    <w:rsid w:val="00980720"/>
    <w:rsid w:val="00980E13"/>
    <w:rsid w:val="00981195"/>
    <w:rsid w:val="0098160C"/>
    <w:rsid w:val="00981EE5"/>
    <w:rsid w:val="009824D9"/>
    <w:rsid w:val="00982C7C"/>
    <w:rsid w:val="0098368A"/>
    <w:rsid w:val="009836FF"/>
    <w:rsid w:val="00983C21"/>
    <w:rsid w:val="0098416D"/>
    <w:rsid w:val="009841F1"/>
    <w:rsid w:val="0098520A"/>
    <w:rsid w:val="00985762"/>
    <w:rsid w:val="009857A5"/>
    <w:rsid w:val="0098594F"/>
    <w:rsid w:val="00986509"/>
    <w:rsid w:val="00986731"/>
    <w:rsid w:val="00986766"/>
    <w:rsid w:val="009867FA"/>
    <w:rsid w:val="00987072"/>
    <w:rsid w:val="009879ED"/>
    <w:rsid w:val="00987DA5"/>
    <w:rsid w:val="00990475"/>
    <w:rsid w:val="00990CDB"/>
    <w:rsid w:val="00990E75"/>
    <w:rsid w:val="00991267"/>
    <w:rsid w:val="009916DA"/>
    <w:rsid w:val="009916EE"/>
    <w:rsid w:val="009917C1"/>
    <w:rsid w:val="00991AB8"/>
    <w:rsid w:val="00992DD1"/>
    <w:rsid w:val="00994534"/>
    <w:rsid w:val="00994A3F"/>
    <w:rsid w:val="00994CAC"/>
    <w:rsid w:val="009952ED"/>
    <w:rsid w:val="00995506"/>
    <w:rsid w:val="009957DD"/>
    <w:rsid w:val="009958F0"/>
    <w:rsid w:val="009962B8"/>
    <w:rsid w:val="00996E84"/>
    <w:rsid w:val="00997329"/>
    <w:rsid w:val="00997365"/>
    <w:rsid w:val="00997748"/>
    <w:rsid w:val="00997C43"/>
    <w:rsid w:val="009A0429"/>
    <w:rsid w:val="009A0FA1"/>
    <w:rsid w:val="009A15F6"/>
    <w:rsid w:val="009A1EBD"/>
    <w:rsid w:val="009A1EF4"/>
    <w:rsid w:val="009A2C7A"/>
    <w:rsid w:val="009A2D8C"/>
    <w:rsid w:val="009A3383"/>
    <w:rsid w:val="009A3436"/>
    <w:rsid w:val="009A36C5"/>
    <w:rsid w:val="009A3AF2"/>
    <w:rsid w:val="009A3B6E"/>
    <w:rsid w:val="009A3C9A"/>
    <w:rsid w:val="009A3D88"/>
    <w:rsid w:val="009A3F9E"/>
    <w:rsid w:val="009A42D7"/>
    <w:rsid w:val="009A47CC"/>
    <w:rsid w:val="009A4B47"/>
    <w:rsid w:val="009A4F95"/>
    <w:rsid w:val="009A54DB"/>
    <w:rsid w:val="009A5734"/>
    <w:rsid w:val="009A6873"/>
    <w:rsid w:val="009A6B9F"/>
    <w:rsid w:val="009A7712"/>
    <w:rsid w:val="009A7B7A"/>
    <w:rsid w:val="009B00F5"/>
    <w:rsid w:val="009B02EB"/>
    <w:rsid w:val="009B04B1"/>
    <w:rsid w:val="009B17C9"/>
    <w:rsid w:val="009B1B60"/>
    <w:rsid w:val="009B2557"/>
    <w:rsid w:val="009B25CF"/>
    <w:rsid w:val="009B3EB9"/>
    <w:rsid w:val="009B4ABB"/>
    <w:rsid w:val="009B55E1"/>
    <w:rsid w:val="009B6055"/>
    <w:rsid w:val="009B6D1C"/>
    <w:rsid w:val="009B7307"/>
    <w:rsid w:val="009B7CCE"/>
    <w:rsid w:val="009B7DF6"/>
    <w:rsid w:val="009C012E"/>
    <w:rsid w:val="009C076B"/>
    <w:rsid w:val="009C1073"/>
    <w:rsid w:val="009C19EA"/>
    <w:rsid w:val="009C19F2"/>
    <w:rsid w:val="009C1B56"/>
    <w:rsid w:val="009C1E1F"/>
    <w:rsid w:val="009C1F51"/>
    <w:rsid w:val="009C2599"/>
    <w:rsid w:val="009C2909"/>
    <w:rsid w:val="009C2D40"/>
    <w:rsid w:val="009C2D84"/>
    <w:rsid w:val="009C34BE"/>
    <w:rsid w:val="009C357F"/>
    <w:rsid w:val="009C44AD"/>
    <w:rsid w:val="009C4504"/>
    <w:rsid w:val="009C4623"/>
    <w:rsid w:val="009C469C"/>
    <w:rsid w:val="009C4A1F"/>
    <w:rsid w:val="009C4D43"/>
    <w:rsid w:val="009C4F8D"/>
    <w:rsid w:val="009C661E"/>
    <w:rsid w:val="009C6A3C"/>
    <w:rsid w:val="009C7241"/>
    <w:rsid w:val="009C7D6B"/>
    <w:rsid w:val="009C7EB6"/>
    <w:rsid w:val="009D042D"/>
    <w:rsid w:val="009D05EF"/>
    <w:rsid w:val="009D1766"/>
    <w:rsid w:val="009D18B3"/>
    <w:rsid w:val="009D2515"/>
    <w:rsid w:val="009D26AC"/>
    <w:rsid w:val="009D2BFC"/>
    <w:rsid w:val="009D3927"/>
    <w:rsid w:val="009D3B4B"/>
    <w:rsid w:val="009D4546"/>
    <w:rsid w:val="009D5312"/>
    <w:rsid w:val="009D5847"/>
    <w:rsid w:val="009D5B6B"/>
    <w:rsid w:val="009D5F30"/>
    <w:rsid w:val="009D68CE"/>
    <w:rsid w:val="009D69A0"/>
    <w:rsid w:val="009D7CB2"/>
    <w:rsid w:val="009D7CCB"/>
    <w:rsid w:val="009E021F"/>
    <w:rsid w:val="009E04D9"/>
    <w:rsid w:val="009E1941"/>
    <w:rsid w:val="009E1A53"/>
    <w:rsid w:val="009E222A"/>
    <w:rsid w:val="009E2744"/>
    <w:rsid w:val="009E2FD3"/>
    <w:rsid w:val="009E3FA1"/>
    <w:rsid w:val="009E445B"/>
    <w:rsid w:val="009E4FBE"/>
    <w:rsid w:val="009E4FFE"/>
    <w:rsid w:val="009E5896"/>
    <w:rsid w:val="009E5947"/>
    <w:rsid w:val="009E5BDD"/>
    <w:rsid w:val="009E5F05"/>
    <w:rsid w:val="009E6298"/>
    <w:rsid w:val="009E62EC"/>
    <w:rsid w:val="009E6440"/>
    <w:rsid w:val="009E66DE"/>
    <w:rsid w:val="009E6A9F"/>
    <w:rsid w:val="009E6C83"/>
    <w:rsid w:val="009E7263"/>
    <w:rsid w:val="009E72A3"/>
    <w:rsid w:val="009E74EE"/>
    <w:rsid w:val="009E7F73"/>
    <w:rsid w:val="009F0C4A"/>
    <w:rsid w:val="009F214B"/>
    <w:rsid w:val="009F22EA"/>
    <w:rsid w:val="009F2B44"/>
    <w:rsid w:val="009F2ED0"/>
    <w:rsid w:val="009F31B9"/>
    <w:rsid w:val="009F36E9"/>
    <w:rsid w:val="009F3791"/>
    <w:rsid w:val="009F3AF6"/>
    <w:rsid w:val="009F41DB"/>
    <w:rsid w:val="009F49A3"/>
    <w:rsid w:val="009F49AA"/>
    <w:rsid w:val="009F5C6B"/>
    <w:rsid w:val="009F5E9D"/>
    <w:rsid w:val="009F6DBB"/>
    <w:rsid w:val="009F7985"/>
    <w:rsid w:val="00A000CE"/>
    <w:rsid w:val="00A0043D"/>
    <w:rsid w:val="00A012C8"/>
    <w:rsid w:val="00A01E1D"/>
    <w:rsid w:val="00A0219C"/>
    <w:rsid w:val="00A0259E"/>
    <w:rsid w:val="00A0275E"/>
    <w:rsid w:val="00A0278B"/>
    <w:rsid w:val="00A03208"/>
    <w:rsid w:val="00A0444E"/>
    <w:rsid w:val="00A04BF0"/>
    <w:rsid w:val="00A053FC"/>
    <w:rsid w:val="00A062F0"/>
    <w:rsid w:val="00A0635B"/>
    <w:rsid w:val="00A06C6F"/>
    <w:rsid w:val="00A06D8B"/>
    <w:rsid w:val="00A07118"/>
    <w:rsid w:val="00A07347"/>
    <w:rsid w:val="00A07A0E"/>
    <w:rsid w:val="00A07F9D"/>
    <w:rsid w:val="00A10B15"/>
    <w:rsid w:val="00A10D50"/>
    <w:rsid w:val="00A11F07"/>
    <w:rsid w:val="00A12183"/>
    <w:rsid w:val="00A12D4C"/>
    <w:rsid w:val="00A12E25"/>
    <w:rsid w:val="00A12EA1"/>
    <w:rsid w:val="00A1324B"/>
    <w:rsid w:val="00A1350B"/>
    <w:rsid w:val="00A1373A"/>
    <w:rsid w:val="00A13790"/>
    <w:rsid w:val="00A13C4C"/>
    <w:rsid w:val="00A13EAC"/>
    <w:rsid w:val="00A14229"/>
    <w:rsid w:val="00A145B1"/>
    <w:rsid w:val="00A146B8"/>
    <w:rsid w:val="00A14846"/>
    <w:rsid w:val="00A149D9"/>
    <w:rsid w:val="00A15B96"/>
    <w:rsid w:val="00A15FCC"/>
    <w:rsid w:val="00A160C6"/>
    <w:rsid w:val="00A170AD"/>
    <w:rsid w:val="00A1716D"/>
    <w:rsid w:val="00A1743A"/>
    <w:rsid w:val="00A176BC"/>
    <w:rsid w:val="00A202CB"/>
    <w:rsid w:val="00A205F2"/>
    <w:rsid w:val="00A20618"/>
    <w:rsid w:val="00A2081E"/>
    <w:rsid w:val="00A213AC"/>
    <w:rsid w:val="00A21554"/>
    <w:rsid w:val="00A21AB2"/>
    <w:rsid w:val="00A21E29"/>
    <w:rsid w:val="00A22127"/>
    <w:rsid w:val="00A22230"/>
    <w:rsid w:val="00A222DD"/>
    <w:rsid w:val="00A23636"/>
    <w:rsid w:val="00A2367E"/>
    <w:rsid w:val="00A24256"/>
    <w:rsid w:val="00A243AA"/>
    <w:rsid w:val="00A2442A"/>
    <w:rsid w:val="00A24AEA"/>
    <w:rsid w:val="00A24D46"/>
    <w:rsid w:val="00A250C4"/>
    <w:rsid w:val="00A252A1"/>
    <w:rsid w:val="00A2531B"/>
    <w:rsid w:val="00A262FC"/>
    <w:rsid w:val="00A267FC"/>
    <w:rsid w:val="00A26AA9"/>
    <w:rsid w:val="00A26E17"/>
    <w:rsid w:val="00A27106"/>
    <w:rsid w:val="00A2727D"/>
    <w:rsid w:val="00A304CF"/>
    <w:rsid w:val="00A3051A"/>
    <w:rsid w:val="00A31134"/>
    <w:rsid w:val="00A3161C"/>
    <w:rsid w:val="00A31B58"/>
    <w:rsid w:val="00A31DB2"/>
    <w:rsid w:val="00A334B5"/>
    <w:rsid w:val="00A33855"/>
    <w:rsid w:val="00A33A92"/>
    <w:rsid w:val="00A33D7E"/>
    <w:rsid w:val="00A33FE3"/>
    <w:rsid w:val="00A346B9"/>
    <w:rsid w:val="00A35108"/>
    <w:rsid w:val="00A3540B"/>
    <w:rsid w:val="00A35F97"/>
    <w:rsid w:val="00A3624A"/>
    <w:rsid w:val="00A36B0D"/>
    <w:rsid w:val="00A36C46"/>
    <w:rsid w:val="00A36EB6"/>
    <w:rsid w:val="00A372F9"/>
    <w:rsid w:val="00A37643"/>
    <w:rsid w:val="00A3799C"/>
    <w:rsid w:val="00A37E1E"/>
    <w:rsid w:val="00A37EA5"/>
    <w:rsid w:val="00A37FB7"/>
    <w:rsid w:val="00A40091"/>
    <w:rsid w:val="00A4024C"/>
    <w:rsid w:val="00A402BD"/>
    <w:rsid w:val="00A404B1"/>
    <w:rsid w:val="00A40D8C"/>
    <w:rsid w:val="00A41379"/>
    <w:rsid w:val="00A41837"/>
    <w:rsid w:val="00A41E36"/>
    <w:rsid w:val="00A420F0"/>
    <w:rsid w:val="00A42273"/>
    <w:rsid w:val="00A422A1"/>
    <w:rsid w:val="00A429A5"/>
    <w:rsid w:val="00A43677"/>
    <w:rsid w:val="00A43A4D"/>
    <w:rsid w:val="00A441D5"/>
    <w:rsid w:val="00A4424B"/>
    <w:rsid w:val="00A4507E"/>
    <w:rsid w:val="00A4541E"/>
    <w:rsid w:val="00A45522"/>
    <w:rsid w:val="00A45B3C"/>
    <w:rsid w:val="00A46D97"/>
    <w:rsid w:val="00A4704A"/>
    <w:rsid w:val="00A47181"/>
    <w:rsid w:val="00A47281"/>
    <w:rsid w:val="00A47A70"/>
    <w:rsid w:val="00A47C9D"/>
    <w:rsid w:val="00A5036D"/>
    <w:rsid w:val="00A50E3A"/>
    <w:rsid w:val="00A5113B"/>
    <w:rsid w:val="00A5125F"/>
    <w:rsid w:val="00A518A2"/>
    <w:rsid w:val="00A51F0E"/>
    <w:rsid w:val="00A52255"/>
    <w:rsid w:val="00A52DEE"/>
    <w:rsid w:val="00A52F20"/>
    <w:rsid w:val="00A5328B"/>
    <w:rsid w:val="00A5347E"/>
    <w:rsid w:val="00A53982"/>
    <w:rsid w:val="00A53CD6"/>
    <w:rsid w:val="00A53FAF"/>
    <w:rsid w:val="00A53FD5"/>
    <w:rsid w:val="00A5407E"/>
    <w:rsid w:val="00A542C2"/>
    <w:rsid w:val="00A54521"/>
    <w:rsid w:val="00A554FB"/>
    <w:rsid w:val="00A55729"/>
    <w:rsid w:val="00A55960"/>
    <w:rsid w:val="00A559D2"/>
    <w:rsid w:val="00A56093"/>
    <w:rsid w:val="00A56168"/>
    <w:rsid w:val="00A563E4"/>
    <w:rsid w:val="00A567C8"/>
    <w:rsid w:val="00A56CC4"/>
    <w:rsid w:val="00A56E5E"/>
    <w:rsid w:val="00A56E6D"/>
    <w:rsid w:val="00A57DDF"/>
    <w:rsid w:val="00A60A8F"/>
    <w:rsid w:val="00A60E3E"/>
    <w:rsid w:val="00A61883"/>
    <w:rsid w:val="00A61B0B"/>
    <w:rsid w:val="00A61BCB"/>
    <w:rsid w:val="00A623FB"/>
    <w:rsid w:val="00A626BF"/>
    <w:rsid w:val="00A626DE"/>
    <w:rsid w:val="00A626F4"/>
    <w:rsid w:val="00A62ECF"/>
    <w:rsid w:val="00A632D1"/>
    <w:rsid w:val="00A6383C"/>
    <w:rsid w:val="00A63D2C"/>
    <w:rsid w:val="00A64D61"/>
    <w:rsid w:val="00A64E6E"/>
    <w:rsid w:val="00A65887"/>
    <w:rsid w:val="00A65AEA"/>
    <w:rsid w:val="00A661B2"/>
    <w:rsid w:val="00A66E1E"/>
    <w:rsid w:val="00A66E3E"/>
    <w:rsid w:val="00A67678"/>
    <w:rsid w:val="00A67A1C"/>
    <w:rsid w:val="00A67B25"/>
    <w:rsid w:val="00A702A3"/>
    <w:rsid w:val="00A70384"/>
    <w:rsid w:val="00A70703"/>
    <w:rsid w:val="00A707D9"/>
    <w:rsid w:val="00A70854"/>
    <w:rsid w:val="00A70D5D"/>
    <w:rsid w:val="00A71224"/>
    <w:rsid w:val="00A71E02"/>
    <w:rsid w:val="00A71F86"/>
    <w:rsid w:val="00A72868"/>
    <w:rsid w:val="00A735E2"/>
    <w:rsid w:val="00A7400E"/>
    <w:rsid w:val="00A74097"/>
    <w:rsid w:val="00A742E9"/>
    <w:rsid w:val="00A74CAF"/>
    <w:rsid w:val="00A750DD"/>
    <w:rsid w:val="00A75337"/>
    <w:rsid w:val="00A754DB"/>
    <w:rsid w:val="00A75943"/>
    <w:rsid w:val="00A75EB6"/>
    <w:rsid w:val="00A76AD3"/>
    <w:rsid w:val="00A77D97"/>
    <w:rsid w:val="00A77F22"/>
    <w:rsid w:val="00A807F1"/>
    <w:rsid w:val="00A80974"/>
    <w:rsid w:val="00A811F3"/>
    <w:rsid w:val="00A81467"/>
    <w:rsid w:val="00A814C8"/>
    <w:rsid w:val="00A817BB"/>
    <w:rsid w:val="00A81C09"/>
    <w:rsid w:val="00A8240F"/>
    <w:rsid w:val="00A830FB"/>
    <w:rsid w:val="00A8355E"/>
    <w:rsid w:val="00A844D6"/>
    <w:rsid w:val="00A85398"/>
    <w:rsid w:val="00A85ADD"/>
    <w:rsid w:val="00A85CF3"/>
    <w:rsid w:val="00A85D3F"/>
    <w:rsid w:val="00A8694D"/>
    <w:rsid w:val="00A86E76"/>
    <w:rsid w:val="00A877B6"/>
    <w:rsid w:val="00A87CD7"/>
    <w:rsid w:val="00A87E1E"/>
    <w:rsid w:val="00A907AD"/>
    <w:rsid w:val="00A91B46"/>
    <w:rsid w:val="00A91F3E"/>
    <w:rsid w:val="00A9219C"/>
    <w:rsid w:val="00A9360B"/>
    <w:rsid w:val="00A93B2E"/>
    <w:rsid w:val="00A93C45"/>
    <w:rsid w:val="00A941DE"/>
    <w:rsid w:val="00A94278"/>
    <w:rsid w:val="00A94917"/>
    <w:rsid w:val="00A94988"/>
    <w:rsid w:val="00A950DF"/>
    <w:rsid w:val="00A95696"/>
    <w:rsid w:val="00A95F82"/>
    <w:rsid w:val="00A9612F"/>
    <w:rsid w:val="00A96247"/>
    <w:rsid w:val="00A96A8B"/>
    <w:rsid w:val="00A96B56"/>
    <w:rsid w:val="00A96C42"/>
    <w:rsid w:val="00A975B6"/>
    <w:rsid w:val="00A97A86"/>
    <w:rsid w:val="00A97C51"/>
    <w:rsid w:val="00AA0122"/>
    <w:rsid w:val="00AA05E1"/>
    <w:rsid w:val="00AA0C6E"/>
    <w:rsid w:val="00AA0C9E"/>
    <w:rsid w:val="00AA0E75"/>
    <w:rsid w:val="00AA10D2"/>
    <w:rsid w:val="00AA11CF"/>
    <w:rsid w:val="00AA1B0B"/>
    <w:rsid w:val="00AA1D2C"/>
    <w:rsid w:val="00AA2212"/>
    <w:rsid w:val="00AA2522"/>
    <w:rsid w:val="00AA2ACF"/>
    <w:rsid w:val="00AA2D7C"/>
    <w:rsid w:val="00AA36CC"/>
    <w:rsid w:val="00AA37F6"/>
    <w:rsid w:val="00AA4FE6"/>
    <w:rsid w:val="00AA5167"/>
    <w:rsid w:val="00AA5A78"/>
    <w:rsid w:val="00AA6134"/>
    <w:rsid w:val="00AA6C74"/>
    <w:rsid w:val="00AA7328"/>
    <w:rsid w:val="00AA7F74"/>
    <w:rsid w:val="00AB069D"/>
    <w:rsid w:val="00AB0E2E"/>
    <w:rsid w:val="00AB184C"/>
    <w:rsid w:val="00AB1986"/>
    <w:rsid w:val="00AB2F8A"/>
    <w:rsid w:val="00AB32F5"/>
    <w:rsid w:val="00AB333E"/>
    <w:rsid w:val="00AB38D6"/>
    <w:rsid w:val="00AB3B80"/>
    <w:rsid w:val="00AB4BCD"/>
    <w:rsid w:val="00AB4C73"/>
    <w:rsid w:val="00AB4F23"/>
    <w:rsid w:val="00AB5179"/>
    <w:rsid w:val="00AB5818"/>
    <w:rsid w:val="00AB5CDE"/>
    <w:rsid w:val="00AB6457"/>
    <w:rsid w:val="00AB657E"/>
    <w:rsid w:val="00AB7207"/>
    <w:rsid w:val="00AB7620"/>
    <w:rsid w:val="00AB7A24"/>
    <w:rsid w:val="00AB7C2A"/>
    <w:rsid w:val="00AB7D28"/>
    <w:rsid w:val="00AB7E23"/>
    <w:rsid w:val="00AC0378"/>
    <w:rsid w:val="00AC06E9"/>
    <w:rsid w:val="00AC073C"/>
    <w:rsid w:val="00AC0A84"/>
    <w:rsid w:val="00AC0BB2"/>
    <w:rsid w:val="00AC0C15"/>
    <w:rsid w:val="00AC0FEC"/>
    <w:rsid w:val="00AC1B87"/>
    <w:rsid w:val="00AC1D76"/>
    <w:rsid w:val="00AC1FC3"/>
    <w:rsid w:val="00AC2262"/>
    <w:rsid w:val="00AC2D28"/>
    <w:rsid w:val="00AC32E3"/>
    <w:rsid w:val="00AC3ECD"/>
    <w:rsid w:val="00AC42D6"/>
    <w:rsid w:val="00AC5908"/>
    <w:rsid w:val="00AC60C7"/>
    <w:rsid w:val="00AC68C6"/>
    <w:rsid w:val="00AC6936"/>
    <w:rsid w:val="00AC741B"/>
    <w:rsid w:val="00AC7B9F"/>
    <w:rsid w:val="00AD0454"/>
    <w:rsid w:val="00AD0DD6"/>
    <w:rsid w:val="00AD1250"/>
    <w:rsid w:val="00AD212D"/>
    <w:rsid w:val="00AD2378"/>
    <w:rsid w:val="00AD285A"/>
    <w:rsid w:val="00AD2CD0"/>
    <w:rsid w:val="00AD367D"/>
    <w:rsid w:val="00AD4828"/>
    <w:rsid w:val="00AD4979"/>
    <w:rsid w:val="00AD51BF"/>
    <w:rsid w:val="00AD52E3"/>
    <w:rsid w:val="00AD5C53"/>
    <w:rsid w:val="00AD5CEA"/>
    <w:rsid w:val="00AD6775"/>
    <w:rsid w:val="00AD7222"/>
    <w:rsid w:val="00AD731D"/>
    <w:rsid w:val="00AD7447"/>
    <w:rsid w:val="00AD7661"/>
    <w:rsid w:val="00AD77BF"/>
    <w:rsid w:val="00AD792E"/>
    <w:rsid w:val="00AE1607"/>
    <w:rsid w:val="00AE1C1F"/>
    <w:rsid w:val="00AE2302"/>
    <w:rsid w:val="00AE3AAF"/>
    <w:rsid w:val="00AE4218"/>
    <w:rsid w:val="00AE45EE"/>
    <w:rsid w:val="00AE4806"/>
    <w:rsid w:val="00AE498F"/>
    <w:rsid w:val="00AE4BEF"/>
    <w:rsid w:val="00AE4CDD"/>
    <w:rsid w:val="00AE4FE4"/>
    <w:rsid w:val="00AE5534"/>
    <w:rsid w:val="00AE6088"/>
    <w:rsid w:val="00AE612B"/>
    <w:rsid w:val="00AE61BA"/>
    <w:rsid w:val="00AE6406"/>
    <w:rsid w:val="00AE66F1"/>
    <w:rsid w:val="00AE699E"/>
    <w:rsid w:val="00AE6D0E"/>
    <w:rsid w:val="00AE6EC8"/>
    <w:rsid w:val="00AE7B2B"/>
    <w:rsid w:val="00AE7E5F"/>
    <w:rsid w:val="00AF00CD"/>
    <w:rsid w:val="00AF0993"/>
    <w:rsid w:val="00AF179A"/>
    <w:rsid w:val="00AF1A41"/>
    <w:rsid w:val="00AF2143"/>
    <w:rsid w:val="00AF294E"/>
    <w:rsid w:val="00AF33D9"/>
    <w:rsid w:val="00AF3721"/>
    <w:rsid w:val="00AF3B4D"/>
    <w:rsid w:val="00AF4032"/>
    <w:rsid w:val="00AF4272"/>
    <w:rsid w:val="00AF520E"/>
    <w:rsid w:val="00AF575F"/>
    <w:rsid w:val="00AF5905"/>
    <w:rsid w:val="00AF5B4E"/>
    <w:rsid w:val="00AF674F"/>
    <w:rsid w:val="00AF6770"/>
    <w:rsid w:val="00AF69AF"/>
    <w:rsid w:val="00AF6A6C"/>
    <w:rsid w:val="00AF6CCF"/>
    <w:rsid w:val="00AF6D6C"/>
    <w:rsid w:val="00AF7559"/>
    <w:rsid w:val="00AF76C0"/>
    <w:rsid w:val="00AF7D8E"/>
    <w:rsid w:val="00B00017"/>
    <w:rsid w:val="00B000BA"/>
    <w:rsid w:val="00B000FC"/>
    <w:rsid w:val="00B00169"/>
    <w:rsid w:val="00B004EB"/>
    <w:rsid w:val="00B00A8D"/>
    <w:rsid w:val="00B00AC6"/>
    <w:rsid w:val="00B01705"/>
    <w:rsid w:val="00B01CA8"/>
    <w:rsid w:val="00B02053"/>
    <w:rsid w:val="00B023CC"/>
    <w:rsid w:val="00B02671"/>
    <w:rsid w:val="00B029F5"/>
    <w:rsid w:val="00B02DCF"/>
    <w:rsid w:val="00B0459F"/>
    <w:rsid w:val="00B048B0"/>
    <w:rsid w:val="00B04927"/>
    <w:rsid w:val="00B04973"/>
    <w:rsid w:val="00B04C6F"/>
    <w:rsid w:val="00B04D06"/>
    <w:rsid w:val="00B05983"/>
    <w:rsid w:val="00B05BA6"/>
    <w:rsid w:val="00B06264"/>
    <w:rsid w:val="00B06940"/>
    <w:rsid w:val="00B06C6B"/>
    <w:rsid w:val="00B06DE2"/>
    <w:rsid w:val="00B101EF"/>
    <w:rsid w:val="00B10295"/>
    <w:rsid w:val="00B104D0"/>
    <w:rsid w:val="00B1201C"/>
    <w:rsid w:val="00B12643"/>
    <w:rsid w:val="00B12ADF"/>
    <w:rsid w:val="00B12CDF"/>
    <w:rsid w:val="00B12D1A"/>
    <w:rsid w:val="00B12FA7"/>
    <w:rsid w:val="00B1348D"/>
    <w:rsid w:val="00B1353E"/>
    <w:rsid w:val="00B13659"/>
    <w:rsid w:val="00B1371A"/>
    <w:rsid w:val="00B13D3C"/>
    <w:rsid w:val="00B13D5B"/>
    <w:rsid w:val="00B14855"/>
    <w:rsid w:val="00B14D9B"/>
    <w:rsid w:val="00B15357"/>
    <w:rsid w:val="00B1569B"/>
    <w:rsid w:val="00B157D5"/>
    <w:rsid w:val="00B16E6E"/>
    <w:rsid w:val="00B17222"/>
    <w:rsid w:val="00B175DA"/>
    <w:rsid w:val="00B17A7E"/>
    <w:rsid w:val="00B17B7A"/>
    <w:rsid w:val="00B17FF2"/>
    <w:rsid w:val="00B20315"/>
    <w:rsid w:val="00B20E71"/>
    <w:rsid w:val="00B21214"/>
    <w:rsid w:val="00B214A8"/>
    <w:rsid w:val="00B21624"/>
    <w:rsid w:val="00B218B4"/>
    <w:rsid w:val="00B21954"/>
    <w:rsid w:val="00B21A40"/>
    <w:rsid w:val="00B21F64"/>
    <w:rsid w:val="00B22118"/>
    <w:rsid w:val="00B2219E"/>
    <w:rsid w:val="00B22327"/>
    <w:rsid w:val="00B22A48"/>
    <w:rsid w:val="00B22E62"/>
    <w:rsid w:val="00B22FFC"/>
    <w:rsid w:val="00B2360D"/>
    <w:rsid w:val="00B239E0"/>
    <w:rsid w:val="00B23DDF"/>
    <w:rsid w:val="00B23FFB"/>
    <w:rsid w:val="00B24162"/>
    <w:rsid w:val="00B2464D"/>
    <w:rsid w:val="00B247E9"/>
    <w:rsid w:val="00B24881"/>
    <w:rsid w:val="00B248F0"/>
    <w:rsid w:val="00B250EA"/>
    <w:rsid w:val="00B25147"/>
    <w:rsid w:val="00B25279"/>
    <w:rsid w:val="00B2570F"/>
    <w:rsid w:val="00B25A97"/>
    <w:rsid w:val="00B25F32"/>
    <w:rsid w:val="00B26540"/>
    <w:rsid w:val="00B26622"/>
    <w:rsid w:val="00B26C9F"/>
    <w:rsid w:val="00B26D0D"/>
    <w:rsid w:val="00B26E3A"/>
    <w:rsid w:val="00B27267"/>
    <w:rsid w:val="00B27450"/>
    <w:rsid w:val="00B276A8"/>
    <w:rsid w:val="00B27879"/>
    <w:rsid w:val="00B2791C"/>
    <w:rsid w:val="00B27D6F"/>
    <w:rsid w:val="00B308B2"/>
    <w:rsid w:val="00B312DC"/>
    <w:rsid w:val="00B314F7"/>
    <w:rsid w:val="00B318F3"/>
    <w:rsid w:val="00B31D9A"/>
    <w:rsid w:val="00B321FF"/>
    <w:rsid w:val="00B326F5"/>
    <w:rsid w:val="00B3372A"/>
    <w:rsid w:val="00B33EBF"/>
    <w:rsid w:val="00B349AE"/>
    <w:rsid w:val="00B35AA0"/>
    <w:rsid w:val="00B35B35"/>
    <w:rsid w:val="00B36663"/>
    <w:rsid w:val="00B3668E"/>
    <w:rsid w:val="00B36912"/>
    <w:rsid w:val="00B400B6"/>
    <w:rsid w:val="00B404C7"/>
    <w:rsid w:val="00B40F1A"/>
    <w:rsid w:val="00B41D71"/>
    <w:rsid w:val="00B42230"/>
    <w:rsid w:val="00B422CE"/>
    <w:rsid w:val="00B426E3"/>
    <w:rsid w:val="00B42C7F"/>
    <w:rsid w:val="00B42E41"/>
    <w:rsid w:val="00B42E74"/>
    <w:rsid w:val="00B43565"/>
    <w:rsid w:val="00B4398B"/>
    <w:rsid w:val="00B4420A"/>
    <w:rsid w:val="00B458B5"/>
    <w:rsid w:val="00B45902"/>
    <w:rsid w:val="00B465C0"/>
    <w:rsid w:val="00B466E1"/>
    <w:rsid w:val="00B47270"/>
    <w:rsid w:val="00B473D2"/>
    <w:rsid w:val="00B47417"/>
    <w:rsid w:val="00B47F2B"/>
    <w:rsid w:val="00B50276"/>
    <w:rsid w:val="00B50E83"/>
    <w:rsid w:val="00B51041"/>
    <w:rsid w:val="00B5108B"/>
    <w:rsid w:val="00B5110C"/>
    <w:rsid w:val="00B51115"/>
    <w:rsid w:val="00B51A44"/>
    <w:rsid w:val="00B51A59"/>
    <w:rsid w:val="00B52018"/>
    <w:rsid w:val="00B5201B"/>
    <w:rsid w:val="00B525F5"/>
    <w:rsid w:val="00B528DE"/>
    <w:rsid w:val="00B52945"/>
    <w:rsid w:val="00B52B74"/>
    <w:rsid w:val="00B53382"/>
    <w:rsid w:val="00B536E2"/>
    <w:rsid w:val="00B53A57"/>
    <w:rsid w:val="00B53C02"/>
    <w:rsid w:val="00B5497E"/>
    <w:rsid w:val="00B55256"/>
    <w:rsid w:val="00B56302"/>
    <w:rsid w:val="00B563E8"/>
    <w:rsid w:val="00B563EF"/>
    <w:rsid w:val="00B564BE"/>
    <w:rsid w:val="00B567BC"/>
    <w:rsid w:val="00B56FD4"/>
    <w:rsid w:val="00B60146"/>
    <w:rsid w:val="00B6020F"/>
    <w:rsid w:val="00B6047E"/>
    <w:rsid w:val="00B60902"/>
    <w:rsid w:val="00B614BA"/>
    <w:rsid w:val="00B61828"/>
    <w:rsid w:val="00B61AC4"/>
    <w:rsid w:val="00B61D3A"/>
    <w:rsid w:val="00B62443"/>
    <w:rsid w:val="00B63169"/>
    <w:rsid w:val="00B63189"/>
    <w:rsid w:val="00B637A9"/>
    <w:rsid w:val="00B64367"/>
    <w:rsid w:val="00B647D3"/>
    <w:rsid w:val="00B6484E"/>
    <w:rsid w:val="00B6509E"/>
    <w:rsid w:val="00B65F12"/>
    <w:rsid w:val="00B660DE"/>
    <w:rsid w:val="00B67F19"/>
    <w:rsid w:val="00B70231"/>
    <w:rsid w:val="00B707CB"/>
    <w:rsid w:val="00B70C38"/>
    <w:rsid w:val="00B714A2"/>
    <w:rsid w:val="00B7193D"/>
    <w:rsid w:val="00B71EBC"/>
    <w:rsid w:val="00B738FD"/>
    <w:rsid w:val="00B7428B"/>
    <w:rsid w:val="00B7432E"/>
    <w:rsid w:val="00B74407"/>
    <w:rsid w:val="00B74BC1"/>
    <w:rsid w:val="00B7522F"/>
    <w:rsid w:val="00B756E6"/>
    <w:rsid w:val="00B7634D"/>
    <w:rsid w:val="00B7653B"/>
    <w:rsid w:val="00B76ED3"/>
    <w:rsid w:val="00B7711D"/>
    <w:rsid w:val="00B77331"/>
    <w:rsid w:val="00B7764E"/>
    <w:rsid w:val="00B77EE0"/>
    <w:rsid w:val="00B804CF"/>
    <w:rsid w:val="00B80E99"/>
    <w:rsid w:val="00B814C7"/>
    <w:rsid w:val="00B817D7"/>
    <w:rsid w:val="00B81D11"/>
    <w:rsid w:val="00B8246E"/>
    <w:rsid w:val="00B82631"/>
    <w:rsid w:val="00B828CF"/>
    <w:rsid w:val="00B829CC"/>
    <w:rsid w:val="00B82C1F"/>
    <w:rsid w:val="00B82E3C"/>
    <w:rsid w:val="00B83CDC"/>
    <w:rsid w:val="00B83E2F"/>
    <w:rsid w:val="00B83FD8"/>
    <w:rsid w:val="00B8489A"/>
    <w:rsid w:val="00B84DF0"/>
    <w:rsid w:val="00B85149"/>
    <w:rsid w:val="00B85837"/>
    <w:rsid w:val="00B863F2"/>
    <w:rsid w:val="00B86E32"/>
    <w:rsid w:val="00B876F1"/>
    <w:rsid w:val="00B9013C"/>
    <w:rsid w:val="00B901BC"/>
    <w:rsid w:val="00B90499"/>
    <w:rsid w:val="00B904EB"/>
    <w:rsid w:val="00B9080F"/>
    <w:rsid w:val="00B90C00"/>
    <w:rsid w:val="00B915D6"/>
    <w:rsid w:val="00B916F3"/>
    <w:rsid w:val="00B919C5"/>
    <w:rsid w:val="00B92DA3"/>
    <w:rsid w:val="00B945A4"/>
    <w:rsid w:val="00B95CE6"/>
    <w:rsid w:val="00B9605D"/>
    <w:rsid w:val="00B965C8"/>
    <w:rsid w:val="00B96EC5"/>
    <w:rsid w:val="00B9728B"/>
    <w:rsid w:val="00BA02DB"/>
    <w:rsid w:val="00BA0A9E"/>
    <w:rsid w:val="00BA148C"/>
    <w:rsid w:val="00BA17F5"/>
    <w:rsid w:val="00BA1BC2"/>
    <w:rsid w:val="00BA2346"/>
    <w:rsid w:val="00BA23C4"/>
    <w:rsid w:val="00BA25F6"/>
    <w:rsid w:val="00BA2A87"/>
    <w:rsid w:val="00BA2B8E"/>
    <w:rsid w:val="00BA2D4E"/>
    <w:rsid w:val="00BA3615"/>
    <w:rsid w:val="00BA43D6"/>
    <w:rsid w:val="00BA441E"/>
    <w:rsid w:val="00BA529D"/>
    <w:rsid w:val="00BA55BE"/>
    <w:rsid w:val="00BA61DB"/>
    <w:rsid w:val="00BA6961"/>
    <w:rsid w:val="00BA6EE7"/>
    <w:rsid w:val="00BA7671"/>
    <w:rsid w:val="00BA77EC"/>
    <w:rsid w:val="00BA7E85"/>
    <w:rsid w:val="00BB0347"/>
    <w:rsid w:val="00BB0E44"/>
    <w:rsid w:val="00BB1DB6"/>
    <w:rsid w:val="00BB3C34"/>
    <w:rsid w:val="00BB3C75"/>
    <w:rsid w:val="00BB4130"/>
    <w:rsid w:val="00BB4C98"/>
    <w:rsid w:val="00BB4E0D"/>
    <w:rsid w:val="00BB4E5D"/>
    <w:rsid w:val="00BB4F7C"/>
    <w:rsid w:val="00BB535C"/>
    <w:rsid w:val="00BB5A31"/>
    <w:rsid w:val="00BB6253"/>
    <w:rsid w:val="00BB6274"/>
    <w:rsid w:val="00BB6987"/>
    <w:rsid w:val="00BB71B8"/>
    <w:rsid w:val="00BB720D"/>
    <w:rsid w:val="00BB7991"/>
    <w:rsid w:val="00BC036A"/>
    <w:rsid w:val="00BC03B0"/>
    <w:rsid w:val="00BC05FC"/>
    <w:rsid w:val="00BC071C"/>
    <w:rsid w:val="00BC071D"/>
    <w:rsid w:val="00BC0D5F"/>
    <w:rsid w:val="00BC1245"/>
    <w:rsid w:val="00BC1A77"/>
    <w:rsid w:val="00BC1BC5"/>
    <w:rsid w:val="00BC219F"/>
    <w:rsid w:val="00BC22F5"/>
    <w:rsid w:val="00BC270D"/>
    <w:rsid w:val="00BC28EC"/>
    <w:rsid w:val="00BC2911"/>
    <w:rsid w:val="00BC29D7"/>
    <w:rsid w:val="00BC2D09"/>
    <w:rsid w:val="00BC40A6"/>
    <w:rsid w:val="00BC4368"/>
    <w:rsid w:val="00BC4542"/>
    <w:rsid w:val="00BC586A"/>
    <w:rsid w:val="00BC60F6"/>
    <w:rsid w:val="00BC615C"/>
    <w:rsid w:val="00BC6296"/>
    <w:rsid w:val="00BC689B"/>
    <w:rsid w:val="00BC74F8"/>
    <w:rsid w:val="00BD01EB"/>
    <w:rsid w:val="00BD0802"/>
    <w:rsid w:val="00BD0C68"/>
    <w:rsid w:val="00BD10E1"/>
    <w:rsid w:val="00BD1490"/>
    <w:rsid w:val="00BD18A9"/>
    <w:rsid w:val="00BD1CFC"/>
    <w:rsid w:val="00BD2E99"/>
    <w:rsid w:val="00BD2EDA"/>
    <w:rsid w:val="00BD2EEC"/>
    <w:rsid w:val="00BD33E7"/>
    <w:rsid w:val="00BD371A"/>
    <w:rsid w:val="00BD3A2D"/>
    <w:rsid w:val="00BD470D"/>
    <w:rsid w:val="00BD4BC3"/>
    <w:rsid w:val="00BD4C9A"/>
    <w:rsid w:val="00BD50B5"/>
    <w:rsid w:val="00BD50C8"/>
    <w:rsid w:val="00BD5460"/>
    <w:rsid w:val="00BD54C4"/>
    <w:rsid w:val="00BD5B05"/>
    <w:rsid w:val="00BD5CAD"/>
    <w:rsid w:val="00BD5D09"/>
    <w:rsid w:val="00BD6128"/>
    <w:rsid w:val="00BD612E"/>
    <w:rsid w:val="00BD6597"/>
    <w:rsid w:val="00BD684C"/>
    <w:rsid w:val="00BD69D4"/>
    <w:rsid w:val="00BD7CDD"/>
    <w:rsid w:val="00BD7E99"/>
    <w:rsid w:val="00BD7EA8"/>
    <w:rsid w:val="00BE0A5C"/>
    <w:rsid w:val="00BE1037"/>
    <w:rsid w:val="00BE158E"/>
    <w:rsid w:val="00BE1797"/>
    <w:rsid w:val="00BE295E"/>
    <w:rsid w:val="00BE316D"/>
    <w:rsid w:val="00BE34A4"/>
    <w:rsid w:val="00BE3795"/>
    <w:rsid w:val="00BE3927"/>
    <w:rsid w:val="00BE3D7B"/>
    <w:rsid w:val="00BE4635"/>
    <w:rsid w:val="00BE46DE"/>
    <w:rsid w:val="00BE4726"/>
    <w:rsid w:val="00BE49A4"/>
    <w:rsid w:val="00BE5034"/>
    <w:rsid w:val="00BE5307"/>
    <w:rsid w:val="00BE5A3A"/>
    <w:rsid w:val="00BE6186"/>
    <w:rsid w:val="00BE6441"/>
    <w:rsid w:val="00BE660C"/>
    <w:rsid w:val="00BE6B59"/>
    <w:rsid w:val="00BE6BCF"/>
    <w:rsid w:val="00BE6DD9"/>
    <w:rsid w:val="00BE6DEE"/>
    <w:rsid w:val="00BE73DC"/>
    <w:rsid w:val="00BE7938"/>
    <w:rsid w:val="00BF01F4"/>
    <w:rsid w:val="00BF0E9E"/>
    <w:rsid w:val="00BF194B"/>
    <w:rsid w:val="00BF227A"/>
    <w:rsid w:val="00BF2413"/>
    <w:rsid w:val="00BF2A2A"/>
    <w:rsid w:val="00BF2D6A"/>
    <w:rsid w:val="00BF2F9B"/>
    <w:rsid w:val="00BF2FFA"/>
    <w:rsid w:val="00BF3183"/>
    <w:rsid w:val="00BF3A0B"/>
    <w:rsid w:val="00BF3E16"/>
    <w:rsid w:val="00BF3FB3"/>
    <w:rsid w:val="00BF4A53"/>
    <w:rsid w:val="00BF4AAA"/>
    <w:rsid w:val="00BF4D1F"/>
    <w:rsid w:val="00BF4F2B"/>
    <w:rsid w:val="00BF59BF"/>
    <w:rsid w:val="00BF6309"/>
    <w:rsid w:val="00BF7E35"/>
    <w:rsid w:val="00BF7E69"/>
    <w:rsid w:val="00C00042"/>
    <w:rsid w:val="00C00095"/>
    <w:rsid w:val="00C0082E"/>
    <w:rsid w:val="00C0094D"/>
    <w:rsid w:val="00C00A1B"/>
    <w:rsid w:val="00C00E82"/>
    <w:rsid w:val="00C016F5"/>
    <w:rsid w:val="00C02254"/>
    <w:rsid w:val="00C028C9"/>
    <w:rsid w:val="00C0292E"/>
    <w:rsid w:val="00C02949"/>
    <w:rsid w:val="00C02AAF"/>
    <w:rsid w:val="00C02BCA"/>
    <w:rsid w:val="00C02D6F"/>
    <w:rsid w:val="00C030FC"/>
    <w:rsid w:val="00C0356C"/>
    <w:rsid w:val="00C03FF9"/>
    <w:rsid w:val="00C0555B"/>
    <w:rsid w:val="00C06055"/>
    <w:rsid w:val="00C06135"/>
    <w:rsid w:val="00C07045"/>
    <w:rsid w:val="00C072FB"/>
    <w:rsid w:val="00C0746B"/>
    <w:rsid w:val="00C07BD0"/>
    <w:rsid w:val="00C07DB9"/>
    <w:rsid w:val="00C109D8"/>
    <w:rsid w:val="00C10C41"/>
    <w:rsid w:val="00C1115E"/>
    <w:rsid w:val="00C11773"/>
    <w:rsid w:val="00C11A74"/>
    <w:rsid w:val="00C11CE9"/>
    <w:rsid w:val="00C12596"/>
    <w:rsid w:val="00C1293A"/>
    <w:rsid w:val="00C12C6C"/>
    <w:rsid w:val="00C13822"/>
    <w:rsid w:val="00C13CC4"/>
    <w:rsid w:val="00C14169"/>
    <w:rsid w:val="00C1436A"/>
    <w:rsid w:val="00C146F8"/>
    <w:rsid w:val="00C14799"/>
    <w:rsid w:val="00C14DE2"/>
    <w:rsid w:val="00C14DF2"/>
    <w:rsid w:val="00C1511B"/>
    <w:rsid w:val="00C152CA"/>
    <w:rsid w:val="00C1547F"/>
    <w:rsid w:val="00C154C7"/>
    <w:rsid w:val="00C158A0"/>
    <w:rsid w:val="00C15D98"/>
    <w:rsid w:val="00C15F07"/>
    <w:rsid w:val="00C16735"/>
    <w:rsid w:val="00C169D3"/>
    <w:rsid w:val="00C17057"/>
    <w:rsid w:val="00C17102"/>
    <w:rsid w:val="00C17296"/>
    <w:rsid w:val="00C1739C"/>
    <w:rsid w:val="00C17440"/>
    <w:rsid w:val="00C176E2"/>
    <w:rsid w:val="00C17F08"/>
    <w:rsid w:val="00C203A4"/>
    <w:rsid w:val="00C20825"/>
    <w:rsid w:val="00C20954"/>
    <w:rsid w:val="00C21656"/>
    <w:rsid w:val="00C2185D"/>
    <w:rsid w:val="00C218DD"/>
    <w:rsid w:val="00C21A3C"/>
    <w:rsid w:val="00C21AD2"/>
    <w:rsid w:val="00C21FD3"/>
    <w:rsid w:val="00C225A5"/>
    <w:rsid w:val="00C22CCD"/>
    <w:rsid w:val="00C23364"/>
    <w:rsid w:val="00C23902"/>
    <w:rsid w:val="00C23BEC"/>
    <w:rsid w:val="00C24824"/>
    <w:rsid w:val="00C2483E"/>
    <w:rsid w:val="00C24ADA"/>
    <w:rsid w:val="00C259F8"/>
    <w:rsid w:val="00C25D9B"/>
    <w:rsid w:val="00C25F03"/>
    <w:rsid w:val="00C26EC6"/>
    <w:rsid w:val="00C2776C"/>
    <w:rsid w:val="00C27A68"/>
    <w:rsid w:val="00C3001E"/>
    <w:rsid w:val="00C30061"/>
    <w:rsid w:val="00C3008C"/>
    <w:rsid w:val="00C30347"/>
    <w:rsid w:val="00C3065C"/>
    <w:rsid w:val="00C31821"/>
    <w:rsid w:val="00C32726"/>
    <w:rsid w:val="00C32EBC"/>
    <w:rsid w:val="00C32F9E"/>
    <w:rsid w:val="00C33274"/>
    <w:rsid w:val="00C33941"/>
    <w:rsid w:val="00C33E94"/>
    <w:rsid w:val="00C34037"/>
    <w:rsid w:val="00C341F1"/>
    <w:rsid w:val="00C34712"/>
    <w:rsid w:val="00C347E8"/>
    <w:rsid w:val="00C34C84"/>
    <w:rsid w:val="00C34CA8"/>
    <w:rsid w:val="00C35345"/>
    <w:rsid w:val="00C3664C"/>
    <w:rsid w:val="00C3691D"/>
    <w:rsid w:val="00C37579"/>
    <w:rsid w:val="00C37618"/>
    <w:rsid w:val="00C37A3D"/>
    <w:rsid w:val="00C37B5A"/>
    <w:rsid w:val="00C37B69"/>
    <w:rsid w:val="00C41016"/>
    <w:rsid w:val="00C42824"/>
    <w:rsid w:val="00C431E5"/>
    <w:rsid w:val="00C43314"/>
    <w:rsid w:val="00C43527"/>
    <w:rsid w:val="00C43770"/>
    <w:rsid w:val="00C43913"/>
    <w:rsid w:val="00C4392C"/>
    <w:rsid w:val="00C4413B"/>
    <w:rsid w:val="00C44149"/>
    <w:rsid w:val="00C449CC"/>
    <w:rsid w:val="00C44DB7"/>
    <w:rsid w:val="00C44F5A"/>
    <w:rsid w:val="00C4526D"/>
    <w:rsid w:val="00C45E86"/>
    <w:rsid w:val="00C45FA4"/>
    <w:rsid w:val="00C463AC"/>
    <w:rsid w:val="00C46476"/>
    <w:rsid w:val="00C46B59"/>
    <w:rsid w:val="00C46DA2"/>
    <w:rsid w:val="00C4724F"/>
    <w:rsid w:val="00C4763B"/>
    <w:rsid w:val="00C47B69"/>
    <w:rsid w:val="00C51919"/>
    <w:rsid w:val="00C521AD"/>
    <w:rsid w:val="00C5228D"/>
    <w:rsid w:val="00C523F9"/>
    <w:rsid w:val="00C52CB6"/>
    <w:rsid w:val="00C553BA"/>
    <w:rsid w:val="00C55979"/>
    <w:rsid w:val="00C55E69"/>
    <w:rsid w:val="00C56A3F"/>
    <w:rsid w:val="00C57477"/>
    <w:rsid w:val="00C57FAF"/>
    <w:rsid w:val="00C600DF"/>
    <w:rsid w:val="00C6016A"/>
    <w:rsid w:val="00C61067"/>
    <w:rsid w:val="00C6133C"/>
    <w:rsid w:val="00C61B16"/>
    <w:rsid w:val="00C6221D"/>
    <w:rsid w:val="00C63232"/>
    <w:rsid w:val="00C63CFE"/>
    <w:rsid w:val="00C63F0C"/>
    <w:rsid w:val="00C647B3"/>
    <w:rsid w:val="00C64868"/>
    <w:rsid w:val="00C64A89"/>
    <w:rsid w:val="00C64E13"/>
    <w:rsid w:val="00C64E39"/>
    <w:rsid w:val="00C658E0"/>
    <w:rsid w:val="00C65E99"/>
    <w:rsid w:val="00C663AE"/>
    <w:rsid w:val="00C66E94"/>
    <w:rsid w:val="00C66F7C"/>
    <w:rsid w:val="00C67064"/>
    <w:rsid w:val="00C70329"/>
    <w:rsid w:val="00C7081A"/>
    <w:rsid w:val="00C70BE5"/>
    <w:rsid w:val="00C70F8B"/>
    <w:rsid w:val="00C71F75"/>
    <w:rsid w:val="00C73060"/>
    <w:rsid w:val="00C73208"/>
    <w:rsid w:val="00C746AC"/>
    <w:rsid w:val="00C7482F"/>
    <w:rsid w:val="00C74D19"/>
    <w:rsid w:val="00C74E2F"/>
    <w:rsid w:val="00C75712"/>
    <w:rsid w:val="00C76807"/>
    <w:rsid w:val="00C76926"/>
    <w:rsid w:val="00C76A11"/>
    <w:rsid w:val="00C76BFA"/>
    <w:rsid w:val="00C76EC7"/>
    <w:rsid w:val="00C76ECC"/>
    <w:rsid w:val="00C76F37"/>
    <w:rsid w:val="00C80024"/>
    <w:rsid w:val="00C80158"/>
    <w:rsid w:val="00C8037E"/>
    <w:rsid w:val="00C80A2F"/>
    <w:rsid w:val="00C80A5E"/>
    <w:rsid w:val="00C8136C"/>
    <w:rsid w:val="00C818C7"/>
    <w:rsid w:val="00C81AFA"/>
    <w:rsid w:val="00C820DE"/>
    <w:rsid w:val="00C83ACA"/>
    <w:rsid w:val="00C84072"/>
    <w:rsid w:val="00C840C3"/>
    <w:rsid w:val="00C84BCB"/>
    <w:rsid w:val="00C85018"/>
    <w:rsid w:val="00C85510"/>
    <w:rsid w:val="00C8577A"/>
    <w:rsid w:val="00C85AE4"/>
    <w:rsid w:val="00C85BD3"/>
    <w:rsid w:val="00C8607D"/>
    <w:rsid w:val="00C86AC0"/>
    <w:rsid w:val="00C86CCD"/>
    <w:rsid w:val="00C87B69"/>
    <w:rsid w:val="00C87EF5"/>
    <w:rsid w:val="00C90209"/>
    <w:rsid w:val="00C90394"/>
    <w:rsid w:val="00C90883"/>
    <w:rsid w:val="00C90B81"/>
    <w:rsid w:val="00C9109B"/>
    <w:rsid w:val="00C91296"/>
    <w:rsid w:val="00C9161F"/>
    <w:rsid w:val="00C917D2"/>
    <w:rsid w:val="00C91CB5"/>
    <w:rsid w:val="00C920D8"/>
    <w:rsid w:val="00C921B6"/>
    <w:rsid w:val="00C92260"/>
    <w:rsid w:val="00C923CC"/>
    <w:rsid w:val="00C9272F"/>
    <w:rsid w:val="00C92C43"/>
    <w:rsid w:val="00C92D04"/>
    <w:rsid w:val="00C92E0B"/>
    <w:rsid w:val="00C9371B"/>
    <w:rsid w:val="00C9375D"/>
    <w:rsid w:val="00C93BC2"/>
    <w:rsid w:val="00C93BD5"/>
    <w:rsid w:val="00C93CC2"/>
    <w:rsid w:val="00C93F15"/>
    <w:rsid w:val="00C94CC7"/>
    <w:rsid w:val="00C95171"/>
    <w:rsid w:val="00C95286"/>
    <w:rsid w:val="00C955DE"/>
    <w:rsid w:val="00C95B43"/>
    <w:rsid w:val="00C95E06"/>
    <w:rsid w:val="00C967C3"/>
    <w:rsid w:val="00C9696B"/>
    <w:rsid w:val="00C96F66"/>
    <w:rsid w:val="00C970D6"/>
    <w:rsid w:val="00C97A3B"/>
    <w:rsid w:val="00C97CC7"/>
    <w:rsid w:val="00CA0993"/>
    <w:rsid w:val="00CA12B9"/>
    <w:rsid w:val="00CA13FC"/>
    <w:rsid w:val="00CA1618"/>
    <w:rsid w:val="00CA1B1A"/>
    <w:rsid w:val="00CA1D83"/>
    <w:rsid w:val="00CA26F1"/>
    <w:rsid w:val="00CA2E56"/>
    <w:rsid w:val="00CA3919"/>
    <w:rsid w:val="00CA3945"/>
    <w:rsid w:val="00CA4ACF"/>
    <w:rsid w:val="00CA5826"/>
    <w:rsid w:val="00CA5FAF"/>
    <w:rsid w:val="00CA6091"/>
    <w:rsid w:val="00CA61CB"/>
    <w:rsid w:val="00CA627D"/>
    <w:rsid w:val="00CA63E8"/>
    <w:rsid w:val="00CA691B"/>
    <w:rsid w:val="00CA6AE4"/>
    <w:rsid w:val="00CA6B87"/>
    <w:rsid w:val="00CA72E3"/>
    <w:rsid w:val="00CA74EE"/>
    <w:rsid w:val="00CB0245"/>
    <w:rsid w:val="00CB05C2"/>
    <w:rsid w:val="00CB08AA"/>
    <w:rsid w:val="00CB1118"/>
    <w:rsid w:val="00CB1266"/>
    <w:rsid w:val="00CB1C31"/>
    <w:rsid w:val="00CB3611"/>
    <w:rsid w:val="00CB37EE"/>
    <w:rsid w:val="00CB431D"/>
    <w:rsid w:val="00CB4B92"/>
    <w:rsid w:val="00CB4B9A"/>
    <w:rsid w:val="00CB5919"/>
    <w:rsid w:val="00CB5B59"/>
    <w:rsid w:val="00CB5D6F"/>
    <w:rsid w:val="00CB66B1"/>
    <w:rsid w:val="00CB6A77"/>
    <w:rsid w:val="00CB6DE0"/>
    <w:rsid w:val="00CB6E76"/>
    <w:rsid w:val="00CB6F73"/>
    <w:rsid w:val="00CB752B"/>
    <w:rsid w:val="00CB7592"/>
    <w:rsid w:val="00CB77B0"/>
    <w:rsid w:val="00CB7FBB"/>
    <w:rsid w:val="00CC0A46"/>
    <w:rsid w:val="00CC102C"/>
    <w:rsid w:val="00CC1121"/>
    <w:rsid w:val="00CC1BBC"/>
    <w:rsid w:val="00CC1EB6"/>
    <w:rsid w:val="00CC2BF3"/>
    <w:rsid w:val="00CC323F"/>
    <w:rsid w:val="00CC3345"/>
    <w:rsid w:val="00CC3420"/>
    <w:rsid w:val="00CC354A"/>
    <w:rsid w:val="00CC4022"/>
    <w:rsid w:val="00CC41A3"/>
    <w:rsid w:val="00CC4C16"/>
    <w:rsid w:val="00CC58A2"/>
    <w:rsid w:val="00CC5B0F"/>
    <w:rsid w:val="00CC5C11"/>
    <w:rsid w:val="00CC60DB"/>
    <w:rsid w:val="00CC66C1"/>
    <w:rsid w:val="00CC6985"/>
    <w:rsid w:val="00CD0097"/>
    <w:rsid w:val="00CD025C"/>
    <w:rsid w:val="00CD02F8"/>
    <w:rsid w:val="00CD0ED9"/>
    <w:rsid w:val="00CD0FA9"/>
    <w:rsid w:val="00CD1400"/>
    <w:rsid w:val="00CD14BA"/>
    <w:rsid w:val="00CD14C2"/>
    <w:rsid w:val="00CD168F"/>
    <w:rsid w:val="00CD204C"/>
    <w:rsid w:val="00CD21ED"/>
    <w:rsid w:val="00CD279F"/>
    <w:rsid w:val="00CD27A3"/>
    <w:rsid w:val="00CD3012"/>
    <w:rsid w:val="00CD30E6"/>
    <w:rsid w:val="00CD30F0"/>
    <w:rsid w:val="00CD35E9"/>
    <w:rsid w:val="00CD425C"/>
    <w:rsid w:val="00CD4377"/>
    <w:rsid w:val="00CD4B34"/>
    <w:rsid w:val="00CD5316"/>
    <w:rsid w:val="00CD54F7"/>
    <w:rsid w:val="00CD5781"/>
    <w:rsid w:val="00CD5B94"/>
    <w:rsid w:val="00CD6CDF"/>
    <w:rsid w:val="00CD6EAE"/>
    <w:rsid w:val="00CD7748"/>
    <w:rsid w:val="00CE0E96"/>
    <w:rsid w:val="00CE0EA8"/>
    <w:rsid w:val="00CE1901"/>
    <w:rsid w:val="00CE1B04"/>
    <w:rsid w:val="00CE213A"/>
    <w:rsid w:val="00CE24FD"/>
    <w:rsid w:val="00CE25ED"/>
    <w:rsid w:val="00CE260E"/>
    <w:rsid w:val="00CE26D7"/>
    <w:rsid w:val="00CE28C7"/>
    <w:rsid w:val="00CE2C8D"/>
    <w:rsid w:val="00CE2F39"/>
    <w:rsid w:val="00CE3C59"/>
    <w:rsid w:val="00CE425D"/>
    <w:rsid w:val="00CE597F"/>
    <w:rsid w:val="00CE5A70"/>
    <w:rsid w:val="00CE5B29"/>
    <w:rsid w:val="00CE6B2B"/>
    <w:rsid w:val="00CE7BEC"/>
    <w:rsid w:val="00CE7D05"/>
    <w:rsid w:val="00CE7EFC"/>
    <w:rsid w:val="00CF00B0"/>
    <w:rsid w:val="00CF0142"/>
    <w:rsid w:val="00CF05B2"/>
    <w:rsid w:val="00CF0EC0"/>
    <w:rsid w:val="00CF1091"/>
    <w:rsid w:val="00CF1C21"/>
    <w:rsid w:val="00CF2061"/>
    <w:rsid w:val="00CF23C4"/>
    <w:rsid w:val="00CF243C"/>
    <w:rsid w:val="00CF2D33"/>
    <w:rsid w:val="00CF2E7E"/>
    <w:rsid w:val="00CF3191"/>
    <w:rsid w:val="00CF34F6"/>
    <w:rsid w:val="00CF3579"/>
    <w:rsid w:val="00CF3769"/>
    <w:rsid w:val="00CF3D50"/>
    <w:rsid w:val="00CF3D67"/>
    <w:rsid w:val="00CF3FC6"/>
    <w:rsid w:val="00CF5824"/>
    <w:rsid w:val="00CF5F34"/>
    <w:rsid w:val="00CF5FA9"/>
    <w:rsid w:val="00CF69F9"/>
    <w:rsid w:val="00CF6DC7"/>
    <w:rsid w:val="00CF713B"/>
    <w:rsid w:val="00CF72CE"/>
    <w:rsid w:val="00CF7CBE"/>
    <w:rsid w:val="00D010B2"/>
    <w:rsid w:val="00D010EF"/>
    <w:rsid w:val="00D031C7"/>
    <w:rsid w:val="00D03DF9"/>
    <w:rsid w:val="00D040B7"/>
    <w:rsid w:val="00D041FA"/>
    <w:rsid w:val="00D0478B"/>
    <w:rsid w:val="00D047C7"/>
    <w:rsid w:val="00D04833"/>
    <w:rsid w:val="00D050F7"/>
    <w:rsid w:val="00D05314"/>
    <w:rsid w:val="00D05D1E"/>
    <w:rsid w:val="00D05F6A"/>
    <w:rsid w:val="00D06630"/>
    <w:rsid w:val="00D06941"/>
    <w:rsid w:val="00D06C8C"/>
    <w:rsid w:val="00D0727D"/>
    <w:rsid w:val="00D07C48"/>
    <w:rsid w:val="00D1044B"/>
    <w:rsid w:val="00D109B0"/>
    <w:rsid w:val="00D111F3"/>
    <w:rsid w:val="00D12206"/>
    <w:rsid w:val="00D128A6"/>
    <w:rsid w:val="00D12E5C"/>
    <w:rsid w:val="00D12F4A"/>
    <w:rsid w:val="00D13931"/>
    <w:rsid w:val="00D13AB4"/>
    <w:rsid w:val="00D14B4B"/>
    <w:rsid w:val="00D152CF"/>
    <w:rsid w:val="00D15C3E"/>
    <w:rsid w:val="00D16073"/>
    <w:rsid w:val="00D16228"/>
    <w:rsid w:val="00D165FA"/>
    <w:rsid w:val="00D16F28"/>
    <w:rsid w:val="00D172B2"/>
    <w:rsid w:val="00D17430"/>
    <w:rsid w:val="00D174BA"/>
    <w:rsid w:val="00D174FF"/>
    <w:rsid w:val="00D17E1A"/>
    <w:rsid w:val="00D20599"/>
    <w:rsid w:val="00D20930"/>
    <w:rsid w:val="00D20A56"/>
    <w:rsid w:val="00D20E47"/>
    <w:rsid w:val="00D211E4"/>
    <w:rsid w:val="00D216A4"/>
    <w:rsid w:val="00D21A04"/>
    <w:rsid w:val="00D21E29"/>
    <w:rsid w:val="00D221A0"/>
    <w:rsid w:val="00D2252E"/>
    <w:rsid w:val="00D226C9"/>
    <w:rsid w:val="00D22889"/>
    <w:rsid w:val="00D2397A"/>
    <w:rsid w:val="00D23E04"/>
    <w:rsid w:val="00D24004"/>
    <w:rsid w:val="00D246E6"/>
    <w:rsid w:val="00D2492D"/>
    <w:rsid w:val="00D24DF9"/>
    <w:rsid w:val="00D252AD"/>
    <w:rsid w:val="00D255B1"/>
    <w:rsid w:val="00D2592B"/>
    <w:rsid w:val="00D25AE0"/>
    <w:rsid w:val="00D25EA9"/>
    <w:rsid w:val="00D261AA"/>
    <w:rsid w:val="00D26265"/>
    <w:rsid w:val="00D26611"/>
    <w:rsid w:val="00D26B4B"/>
    <w:rsid w:val="00D26FF8"/>
    <w:rsid w:val="00D27250"/>
    <w:rsid w:val="00D2779B"/>
    <w:rsid w:val="00D279D6"/>
    <w:rsid w:val="00D27CF6"/>
    <w:rsid w:val="00D27EC7"/>
    <w:rsid w:val="00D30121"/>
    <w:rsid w:val="00D30D46"/>
    <w:rsid w:val="00D315C5"/>
    <w:rsid w:val="00D318D1"/>
    <w:rsid w:val="00D31996"/>
    <w:rsid w:val="00D31DF3"/>
    <w:rsid w:val="00D328BA"/>
    <w:rsid w:val="00D3339A"/>
    <w:rsid w:val="00D340EE"/>
    <w:rsid w:val="00D342D1"/>
    <w:rsid w:val="00D344FF"/>
    <w:rsid w:val="00D3453B"/>
    <w:rsid w:val="00D34CC0"/>
    <w:rsid w:val="00D35CCF"/>
    <w:rsid w:val="00D35DBC"/>
    <w:rsid w:val="00D361D0"/>
    <w:rsid w:val="00D363C4"/>
    <w:rsid w:val="00D36940"/>
    <w:rsid w:val="00D36B65"/>
    <w:rsid w:val="00D37BCD"/>
    <w:rsid w:val="00D40290"/>
    <w:rsid w:val="00D406BD"/>
    <w:rsid w:val="00D407FF"/>
    <w:rsid w:val="00D408D0"/>
    <w:rsid w:val="00D40E7F"/>
    <w:rsid w:val="00D40F70"/>
    <w:rsid w:val="00D41399"/>
    <w:rsid w:val="00D4155E"/>
    <w:rsid w:val="00D41608"/>
    <w:rsid w:val="00D41624"/>
    <w:rsid w:val="00D418A8"/>
    <w:rsid w:val="00D41A05"/>
    <w:rsid w:val="00D41B52"/>
    <w:rsid w:val="00D41E1D"/>
    <w:rsid w:val="00D42EB6"/>
    <w:rsid w:val="00D4339D"/>
    <w:rsid w:val="00D434B5"/>
    <w:rsid w:val="00D43B51"/>
    <w:rsid w:val="00D43DE9"/>
    <w:rsid w:val="00D44061"/>
    <w:rsid w:val="00D44463"/>
    <w:rsid w:val="00D44D11"/>
    <w:rsid w:val="00D44F27"/>
    <w:rsid w:val="00D45E23"/>
    <w:rsid w:val="00D4655B"/>
    <w:rsid w:val="00D46843"/>
    <w:rsid w:val="00D46933"/>
    <w:rsid w:val="00D46A13"/>
    <w:rsid w:val="00D46BD6"/>
    <w:rsid w:val="00D47116"/>
    <w:rsid w:val="00D4728E"/>
    <w:rsid w:val="00D475B5"/>
    <w:rsid w:val="00D47786"/>
    <w:rsid w:val="00D47859"/>
    <w:rsid w:val="00D501CC"/>
    <w:rsid w:val="00D504EF"/>
    <w:rsid w:val="00D50F2F"/>
    <w:rsid w:val="00D50FD9"/>
    <w:rsid w:val="00D51232"/>
    <w:rsid w:val="00D513B3"/>
    <w:rsid w:val="00D5225F"/>
    <w:rsid w:val="00D5312A"/>
    <w:rsid w:val="00D539BD"/>
    <w:rsid w:val="00D55512"/>
    <w:rsid w:val="00D55835"/>
    <w:rsid w:val="00D55ED4"/>
    <w:rsid w:val="00D5605E"/>
    <w:rsid w:val="00D56D92"/>
    <w:rsid w:val="00D57EE6"/>
    <w:rsid w:val="00D60331"/>
    <w:rsid w:val="00D603E5"/>
    <w:rsid w:val="00D60796"/>
    <w:rsid w:val="00D6079B"/>
    <w:rsid w:val="00D60CC3"/>
    <w:rsid w:val="00D61F48"/>
    <w:rsid w:val="00D634DA"/>
    <w:rsid w:val="00D639CD"/>
    <w:rsid w:val="00D643ED"/>
    <w:rsid w:val="00D6468E"/>
    <w:rsid w:val="00D64D23"/>
    <w:rsid w:val="00D653CD"/>
    <w:rsid w:val="00D65636"/>
    <w:rsid w:val="00D65666"/>
    <w:rsid w:val="00D657AA"/>
    <w:rsid w:val="00D65A41"/>
    <w:rsid w:val="00D65B9E"/>
    <w:rsid w:val="00D65D86"/>
    <w:rsid w:val="00D65F84"/>
    <w:rsid w:val="00D6678D"/>
    <w:rsid w:val="00D67493"/>
    <w:rsid w:val="00D700BF"/>
    <w:rsid w:val="00D71452"/>
    <w:rsid w:val="00D71DF5"/>
    <w:rsid w:val="00D71EDD"/>
    <w:rsid w:val="00D72739"/>
    <w:rsid w:val="00D72880"/>
    <w:rsid w:val="00D730CA"/>
    <w:rsid w:val="00D73198"/>
    <w:rsid w:val="00D736B4"/>
    <w:rsid w:val="00D737C5"/>
    <w:rsid w:val="00D739C0"/>
    <w:rsid w:val="00D73C89"/>
    <w:rsid w:val="00D73F9F"/>
    <w:rsid w:val="00D74D77"/>
    <w:rsid w:val="00D7558B"/>
    <w:rsid w:val="00D7603A"/>
    <w:rsid w:val="00D76E8A"/>
    <w:rsid w:val="00D776F7"/>
    <w:rsid w:val="00D77BB7"/>
    <w:rsid w:val="00D8034B"/>
    <w:rsid w:val="00D80681"/>
    <w:rsid w:val="00D80C6D"/>
    <w:rsid w:val="00D81753"/>
    <w:rsid w:val="00D819DC"/>
    <w:rsid w:val="00D819FF"/>
    <w:rsid w:val="00D827BD"/>
    <w:rsid w:val="00D82E72"/>
    <w:rsid w:val="00D83472"/>
    <w:rsid w:val="00D83D3E"/>
    <w:rsid w:val="00D83DE5"/>
    <w:rsid w:val="00D83E4D"/>
    <w:rsid w:val="00D83F1B"/>
    <w:rsid w:val="00D8443C"/>
    <w:rsid w:val="00D845C2"/>
    <w:rsid w:val="00D845D3"/>
    <w:rsid w:val="00D84AB8"/>
    <w:rsid w:val="00D84BE8"/>
    <w:rsid w:val="00D84C1B"/>
    <w:rsid w:val="00D851B0"/>
    <w:rsid w:val="00D858A4"/>
    <w:rsid w:val="00D858F3"/>
    <w:rsid w:val="00D85DAD"/>
    <w:rsid w:val="00D86CB3"/>
    <w:rsid w:val="00D86D84"/>
    <w:rsid w:val="00D87CF8"/>
    <w:rsid w:val="00D90F0C"/>
    <w:rsid w:val="00D91182"/>
    <w:rsid w:val="00D91293"/>
    <w:rsid w:val="00D916B9"/>
    <w:rsid w:val="00D91792"/>
    <w:rsid w:val="00D91A92"/>
    <w:rsid w:val="00D9230F"/>
    <w:rsid w:val="00D926B3"/>
    <w:rsid w:val="00D92DEE"/>
    <w:rsid w:val="00D92E8D"/>
    <w:rsid w:val="00D93C0A"/>
    <w:rsid w:val="00D93CED"/>
    <w:rsid w:val="00D93DA4"/>
    <w:rsid w:val="00D94236"/>
    <w:rsid w:val="00D9433A"/>
    <w:rsid w:val="00D9462D"/>
    <w:rsid w:val="00D94739"/>
    <w:rsid w:val="00D9505B"/>
    <w:rsid w:val="00D95553"/>
    <w:rsid w:val="00D9589C"/>
    <w:rsid w:val="00D95C9F"/>
    <w:rsid w:val="00D96761"/>
    <w:rsid w:val="00D967F0"/>
    <w:rsid w:val="00D969B0"/>
    <w:rsid w:val="00D96ADF"/>
    <w:rsid w:val="00D96D54"/>
    <w:rsid w:val="00D96EF9"/>
    <w:rsid w:val="00D96F02"/>
    <w:rsid w:val="00D976E3"/>
    <w:rsid w:val="00D97BF5"/>
    <w:rsid w:val="00DA0249"/>
    <w:rsid w:val="00DA0781"/>
    <w:rsid w:val="00DA0B30"/>
    <w:rsid w:val="00DA0D9D"/>
    <w:rsid w:val="00DA1937"/>
    <w:rsid w:val="00DA1CF0"/>
    <w:rsid w:val="00DA25F8"/>
    <w:rsid w:val="00DA320B"/>
    <w:rsid w:val="00DA40D4"/>
    <w:rsid w:val="00DA4103"/>
    <w:rsid w:val="00DA5496"/>
    <w:rsid w:val="00DA6304"/>
    <w:rsid w:val="00DA65D8"/>
    <w:rsid w:val="00DA65DF"/>
    <w:rsid w:val="00DA7005"/>
    <w:rsid w:val="00DA7B08"/>
    <w:rsid w:val="00DA7BAB"/>
    <w:rsid w:val="00DA7E7D"/>
    <w:rsid w:val="00DA7FF1"/>
    <w:rsid w:val="00DB022D"/>
    <w:rsid w:val="00DB02EC"/>
    <w:rsid w:val="00DB04C8"/>
    <w:rsid w:val="00DB0557"/>
    <w:rsid w:val="00DB061F"/>
    <w:rsid w:val="00DB065C"/>
    <w:rsid w:val="00DB11D6"/>
    <w:rsid w:val="00DB125C"/>
    <w:rsid w:val="00DB13D8"/>
    <w:rsid w:val="00DB1675"/>
    <w:rsid w:val="00DB3580"/>
    <w:rsid w:val="00DB35EF"/>
    <w:rsid w:val="00DB380F"/>
    <w:rsid w:val="00DB385B"/>
    <w:rsid w:val="00DB3ACE"/>
    <w:rsid w:val="00DB3C9D"/>
    <w:rsid w:val="00DB4817"/>
    <w:rsid w:val="00DB4B8F"/>
    <w:rsid w:val="00DB52F6"/>
    <w:rsid w:val="00DB5535"/>
    <w:rsid w:val="00DB5787"/>
    <w:rsid w:val="00DB5DBA"/>
    <w:rsid w:val="00DB6620"/>
    <w:rsid w:val="00DB69CF"/>
    <w:rsid w:val="00DB74F5"/>
    <w:rsid w:val="00DC0778"/>
    <w:rsid w:val="00DC0F3C"/>
    <w:rsid w:val="00DC10F6"/>
    <w:rsid w:val="00DC12E6"/>
    <w:rsid w:val="00DC1924"/>
    <w:rsid w:val="00DC1AE4"/>
    <w:rsid w:val="00DC232A"/>
    <w:rsid w:val="00DC2392"/>
    <w:rsid w:val="00DC317A"/>
    <w:rsid w:val="00DC3645"/>
    <w:rsid w:val="00DC4818"/>
    <w:rsid w:val="00DC498A"/>
    <w:rsid w:val="00DC4DD8"/>
    <w:rsid w:val="00DC535A"/>
    <w:rsid w:val="00DC5E83"/>
    <w:rsid w:val="00DC5F35"/>
    <w:rsid w:val="00DC62C1"/>
    <w:rsid w:val="00DC6F01"/>
    <w:rsid w:val="00DC718D"/>
    <w:rsid w:val="00DC7482"/>
    <w:rsid w:val="00DC7B65"/>
    <w:rsid w:val="00DD0090"/>
    <w:rsid w:val="00DD0151"/>
    <w:rsid w:val="00DD0B03"/>
    <w:rsid w:val="00DD102F"/>
    <w:rsid w:val="00DD130C"/>
    <w:rsid w:val="00DD1A5E"/>
    <w:rsid w:val="00DD2769"/>
    <w:rsid w:val="00DD2BFF"/>
    <w:rsid w:val="00DD355C"/>
    <w:rsid w:val="00DD3D6D"/>
    <w:rsid w:val="00DD4033"/>
    <w:rsid w:val="00DD40BB"/>
    <w:rsid w:val="00DD4F1D"/>
    <w:rsid w:val="00DD5592"/>
    <w:rsid w:val="00DD699C"/>
    <w:rsid w:val="00DD6F51"/>
    <w:rsid w:val="00DD7891"/>
    <w:rsid w:val="00DE112A"/>
    <w:rsid w:val="00DE1534"/>
    <w:rsid w:val="00DE177D"/>
    <w:rsid w:val="00DE17FC"/>
    <w:rsid w:val="00DE1E08"/>
    <w:rsid w:val="00DE1FB1"/>
    <w:rsid w:val="00DE26B4"/>
    <w:rsid w:val="00DE2DA3"/>
    <w:rsid w:val="00DE3065"/>
    <w:rsid w:val="00DE364D"/>
    <w:rsid w:val="00DE48B3"/>
    <w:rsid w:val="00DE4A4D"/>
    <w:rsid w:val="00DE4F45"/>
    <w:rsid w:val="00DE50F0"/>
    <w:rsid w:val="00DE561E"/>
    <w:rsid w:val="00DE56B4"/>
    <w:rsid w:val="00DE570C"/>
    <w:rsid w:val="00DE5735"/>
    <w:rsid w:val="00DE62D5"/>
    <w:rsid w:val="00DE79B9"/>
    <w:rsid w:val="00DF025D"/>
    <w:rsid w:val="00DF02A8"/>
    <w:rsid w:val="00DF0B55"/>
    <w:rsid w:val="00DF1046"/>
    <w:rsid w:val="00DF10E1"/>
    <w:rsid w:val="00DF112B"/>
    <w:rsid w:val="00DF1E41"/>
    <w:rsid w:val="00DF2A3F"/>
    <w:rsid w:val="00DF2C94"/>
    <w:rsid w:val="00DF303B"/>
    <w:rsid w:val="00DF4C3B"/>
    <w:rsid w:val="00DF552B"/>
    <w:rsid w:val="00DF68EE"/>
    <w:rsid w:val="00DF6C6C"/>
    <w:rsid w:val="00DF740E"/>
    <w:rsid w:val="00DF79EE"/>
    <w:rsid w:val="00DF7F71"/>
    <w:rsid w:val="00E00723"/>
    <w:rsid w:val="00E007BB"/>
    <w:rsid w:val="00E008BD"/>
    <w:rsid w:val="00E00A28"/>
    <w:rsid w:val="00E0177A"/>
    <w:rsid w:val="00E017FF"/>
    <w:rsid w:val="00E01D85"/>
    <w:rsid w:val="00E0234A"/>
    <w:rsid w:val="00E02E2B"/>
    <w:rsid w:val="00E034A5"/>
    <w:rsid w:val="00E03810"/>
    <w:rsid w:val="00E03BBE"/>
    <w:rsid w:val="00E049C3"/>
    <w:rsid w:val="00E04FC6"/>
    <w:rsid w:val="00E05012"/>
    <w:rsid w:val="00E056AF"/>
    <w:rsid w:val="00E06209"/>
    <w:rsid w:val="00E06219"/>
    <w:rsid w:val="00E068BC"/>
    <w:rsid w:val="00E0696A"/>
    <w:rsid w:val="00E0703A"/>
    <w:rsid w:val="00E07D8A"/>
    <w:rsid w:val="00E10043"/>
    <w:rsid w:val="00E10C28"/>
    <w:rsid w:val="00E11D99"/>
    <w:rsid w:val="00E11ED5"/>
    <w:rsid w:val="00E1294D"/>
    <w:rsid w:val="00E12BA6"/>
    <w:rsid w:val="00E13098"/>
    <w:rsid w:val="00E132CD"/>
    <w:rsid w:val="00E14523"/>
    <w:rsid w:val="00E14561"/>
    <w:rsid w:val="00E15185"/>
    <w:rsid w:val="00E151CD"/>
    <w:rsid w:val="00E1577E"/>
    <w:rsid w:val="00E161FC"/>
    <w:rsid w:val="00E16531"/>
    <w:rsid w:val="00E16794"/>
    <w:rsid w:val="00E16EEA"/>
    <w:rsid w:val="00E17653"/>
    <w:rsid w:val="00E17BE6"/>
    <w:rsid w:val="00E17E57"/>
    <w:rsid w:val="00E20445"/>
    <w:rsid w:val="00E204F3"/>
    <w:rsid w:val="00E20A56"/>
    <w:rsid w:val="00E212D2"/>
    <w:rsid w:val="00E218D1"/>
    <w:rsid w:val="00E218F2"/>
    <w:rsid w:val="00E21E1D"/>
    <w:rsid w:val="00E229F8"/>
    <w:rsid w:val="00E232E4"/>
    <w:rsid w:val="00E2374B"/>
    <w:rsid w:val="00E23C3C"/>
    <w:rsid w:val="00E24400"/>
    <w:rsid w:val="00E24682"/>
    <w:rsid w:val="00E24839"/>
    <w:rsid w:val="00E24E0E"/>
    <w:rsid w:val="00E25259"/>
    <w:rsid w:val="00E25675"/>
    <w:rsid w:val="00E25766"/>
    <w:rsid w:val="00E25B95"/>
    <w:rsid w:val="00E25EDD"/>
    <w:rsid w:val="00E25FE3"/>
    <w:rsid w:val="00E2674A"/>
    <w:rsid w:val="00E267F9"/>
    <w:rsid w:val="00E279FB"/>
    <w:rsid w:val="00E27A4D"/>
    <w:rsid w:val="00E3022C"/>
    <w:rsid w:val="00E305CC"/>
    <w:rsid w:val="00E31B48"/>
    <w:rsid w:val="00E31BAD"/>
    <w:rsid w:val="00E31C9F"/>
    <w:rsid w:val="00E31CBA"/>
    <w:rsid w:val="00E322DC"/>
    <w:rsid w:val="00E332CB"/>
    <w:rsid w:val="00E3383D"/>
    <w:rsid w:val="00E33EAB"/>
    <w:rsid w:val="00E34238"/>
    <w:rsid w:val="00E34617"/>
    <w:rsid w:val="00E34683"/>
    <w:rsid w:val="00E34851"/>
    <w:rsid w:val="00E34C73"/>
    <w:rsid w:val="00E34FAA"/>
    <w:rsid w:val="00E34FC6"/>
    <w:rsid w:val="00E35E85"/>
    <w:rsid w:val="00E35F17"/>
    <w:rsid w:val="00E36864"/>
    <w:rsid w:val="00E373F5"/>
    <w:rsid w:val="00E37FC4"/>
    <w:rsid w:val="00E40394"/>
    <w:rsid w:val="00E404A4"/>
    <w:rsid w:val="00E40954"/>
    <w:rsid w:val="00E40A3A"/>
    <w:rsid w:val="00E40DCC"/>
    <w:rsid w:val="00E40DE6"/>
    <w:rsid w:val="00E4113C"/>
    <w:rsid w:val="00E418DB"/>
    <w:rsid w:val="00E422D1"/>
    <w:rsid w:val="00E429CB"/>
    <w:rsid w:val="00E430E4"/>
    <w:rsid w:val="00E4357D"/>
    <w:rsid w:val="00E4374A"/>
    <w:rsid w:val="00E43931"/>
    <w:rsid w:val="00E43C70"/>
    <w:rsid w:val="00E43D91"/>
    <w:rsid w:val="00E441C4"/>
    <w:rsid w:val="00E44B02"/>
    <w:rsid w:val="00E45DF3"/>
    <w:rsid w:val="00E45E67"/>
    <w:rsid w:val="00E46CFC"/>
    <w:rsid w:val="00E472E7"/>
    <w:rsid w:val="00E47311"/>
    <w:rsid w:val="00E4779E"/>
    <w:rsid w:val="00E478B7"/>
    <w:rsid w:val="00E47918"/>
    <w:rsid w:val="00E47BD4"/>
    <w:rsid w:val="00E502B4"/>
    <w:rsid w:val="00E50FCE"/>
    <w:rsid w:val="00E51543"/>
    <w:rsid w:val="00E51690"/>
    <w:rsid w:val="00E517D6"/>
    <w:rsid w:val="00E51AA6"/>
    <w:rsid w:val="00E52A12"/>
    <w:rsid w:val="00E52BFB"/>
    <w:rsid w:val="00E52CC7"/>
    <w:rsid w:val="00E52EB6"/>
    <w:rsid w:val="00E5329D"/>
    <w:rsid w:val="00E5361D"/>
    <w:rsid w:val="00E53B83"/>
    <w:rsid w:val="00E53CD8"/>
    <w:rsid w:val="00E54326"/>
    <w:rsid w:val="00E54ABF"/>
    <w:rsid w:val="00E55588"/>
    <w:rsid w:val="00E55990"/>
    <w:rsid w:val="00E55E3E"/>
    <w:rsid w:val="00E5635D"/>
    <w:rsid w:val="00E56678"/>
    <w:rsid w:val="00E56C74"/>
    <w:rsid w:val="00E5721D"/>
    <w:rsid w:val="00E57826"/>
    <w:rsid w:val="00E57A7F"/>
    <w:rsid w:val="00E57D3B"/>
    <w:rsid w:val="00E606BA"/>
    <w:rsid w:val="00E6126B"/>
    <w:rsid w:val="00E618DD"/>
    <w:rsid w:val="00E62222"/>
    <w:rsid w:val="00E62BE8"/>
    <w:rsid w:val="00E62F71"/>
    <w:rsid w:val="00E6332E"/>
    <w:rsid w:val="00E633FB"/>
    <w:rsid w:val="00E63706"/>
    <w:rsid w:val="00E64B78"/>
    <w:rsid w:val="00E64ED2"/>
    <w:rsid w:val="00E65376"/>
    <w:rsid w:val="00E65AEE"/>
    <w:rsid w:val="00E660B3"/>
    <w:rsid w:val="00E660BD"/>
    <w:rsid w:val="00E663B9"/>
    <w:rsid w:val="00E66B13"/>
    <w:rsid w:val="00E66CE3"/>
    <w:rsid w:val="00E6757B"/>
    <w:rsid w:val="00E67715"/>
    <w:rsid w:val="00E6775C"/>
    <w:rsid w:val="00E67840"/>
    <w:rsid w:val="00E70926"/>
    <w:rsid w:val="00E70E14"/>
    <w:rsid w:val="00E712D2"/>
    <w:rsid w:val="00E717C2"/>
    <w:rsid w:val="00E71831"/>
    <w:rsid w:val="00E71A28"/>
    <w:rsid w:val="00E725EA"/>
    <w:rsid w:val="00E72AD3"/>
    <w:rsid w:val="00E72FA6"/>
    <w:rsid w:val="00E73338"/>
    <w:rsid w:val="00E73688"/>
    <w:rsid w:val="00E736DC"/>
    <w:rsid w:val="00E73FF9"/>
    <w:rsid w:val="00E742BC"/>
    <w:rsid w:val="00E7436C"/>
    <w:rsid w:val="00E743B7"/>
    <w:rsid w:val="00E74751"/>
    <w:rsid w:val="00E747F5"/>
    <w:rsid w:val="00E75180"/>
    <w:rsid w:val="00E75468"/>
    <w:rsid w:val="00E7549F"/>
    <w:rsid w:val="00E75506"/>
    <w:rsid w:val="00E75AEA"/>
    <w:rsid w:val="00E75CFF"/>
    <w:rsid w:val="00E76109"/>
    <w:rsid w:val="00E763B4"/>
    <w:rsid w:val="00E76DDC"/>
    <w:rsid w:val="00E77243"/>
    <w:rsid w:val="00E773DD"/>
    <w:rsid w:val="00E77A1F"/>
    <w:rsid w:val="00E77A3F"/>
    <w:rsid w:val="00E801CF"/>
    <w:rsid w:val="00E80214"/>
    <w:rsid w:val="00E80499"/>
    <w:rsid w:val="00E808CF"/>
    <w:rsid w:val="00E80ABC"/>
    <w:rsid w:val="00E80C36"/>
    <w:rsid w:val="00E812F7"/>
    <w:rsid w:val="00E81CF6"/>
    <w:rsid w:val="00E81F9C"/>
    <w:rsid w:val="00E825D8"/>
    <w:rsid w:val="00E83D09"/>
    <w:rsid w:val="00E842D1"/>
    <w:rsid w:val="00E848C0"/>
    <w:rsid w:val="00E848EC"/>
    <w:rsid w:val="00E85123"/>
    <w:rsid w:val="00E8546E"/>
    <w:rsid w:val="00E85A72"/>
    <w:rsid w:val="00E85E56"/>
    <w:rsid w:val="00E861CE"/>
    <w:rsid w:val="00E8632F"/>
    <w:rsid w:val="00E8648E"/>
    <w:rsid w:val="00E87875"/>
    <w:rsid w:val="00E87977"/>
    <w:rsid w:val="00E87BDC"/>
    <w:rsid w:val="00E87C4F"/>
    <w:rsid w:val="00E900D8"/>
    <w:rsid w:val="00E90141"/>
    <w:rsid w:val="00E91666"/>
    <w:rsid w:val="00E91CAD"/>
    <w:rsid w:val="00E91D31"/>
    <w:rsid w:val="00E92139"/>
    <w:rsid w:val="00E92336"/>
    <w:rsid w:val="00E929B4"/>
    <w:rsid w:val="00E92B67"/>
    <w:rsid w:val="00E92FA7"/>
    <w:rsid w:val="00E932B9"/>
    <w:rsid w:val="00E942A8"/>
    <w:rsid w:val="00E946F7"/>
    <w:rsid w:val="00E94A43"/>
    <w:rsid w:val="00E953A9"/>
    <w:rsid w:val="00E9583A"/>
    <w:rsid w:val="00E95F66"/>
    <w:rsid w:val="00E968C0"/>
    <w:rsid w:val="00E96C99"/>
    <w:rsid w:val="00E96F27"/>
    <w:rsid w:val="00E96F92"/>
    <w:rsid w:val="00E970F4"/>
    <w:rsid w:val="00E9738A"/>
    <w:rsid w:val="00E973C2"/>
    <w:rsid w:val="00E97998"/>
    <w:rsid w:val="00E97D04"/>
    <w:rsid w:val="00E97FFA"/>
    <w:rsid w:val="00EA015A"/>
    <w:rsid w:val="00EA0384"/>
    <w:rsid w:val="00EA1208"/>
    <w:rsid w:val="00EA1766"/>
    <w:rsid w:val="00EA24D4"/>
    <w:rsid w:val="00EA2834"/>
    <w:rsid w:val="00EA3519"/>
    <w:rsid w:val="00EA37DE"/>
    <w:rsid w:val="00EA461D"/>
    <w:rsid w:val="00EA477A"/>
    <w:rsid w:val="00EA4D81"/>
    <w:rsid w:val="00EA5453"/>
    <w:rsid w:val="00EA5AB6"/>
    <w:rsid w:val="00EA5C3D"/>
    <w:rsid w:val="00EA609A"/>
    <w:rsid w:val="00EA62DE"/>
    <w:rsid w:val="00EA6551"/>
    <w:rsid w:val="00EA677B"/>
    <w:rsid w:val="00EA6DCD"/>
    <w:rsid w:val="00EA6EC1"/>
    <w:rsid w:val="00EA75C1"/>
    <w:rsid w:val="00EB0839"/>
    <w:rsid w:val="00EB15EA"/>
    <w:rsid w:val="00EB1CBF"/>
    <w:rsid w:val="00EB1CD8"/>
    <w:rsid w:val="00EB22B0"/>
    <w:rsid w:val="00EB2D99"/>
    <w:rsid w:val="00EB2F35"/>
    <w:rsid w:val="00EB30E2"/>
    <w:rsid w:val="00EB3936"/>
    <w:rsid w:val="00EB3CEE"/>
    <w:rsid w:val="00EB3F09"/>
    <w:rsid w:val="00EB401F"/>
    <w:rsid w:val="00EB4123"/>
    <w:rsid w:val="00EB4622"/>
    <w:rsid w:val="00EB4860"/>
    <w:rsid w:val="00EB5D97"/>
    <w:rsid w:val="00EB6195"/>
    <w:rsid w:val="00EB68A1"/>
    <w:rsid w:val="00EB6C46"/>
    <w:rsid w:val="00EB7697"/>
    <w:rsid w:val="00EB7C0C"/>
    <w:rsid w:val="00EB7FB1"/>
    <w:rsid w:val="00EC06BA"/>
    <w:rsid w:val="00EC0CD7"/>
    <w:rsid w:val="00EC16A9"/>
    <w:rsid w:val="00EC1A81"/>
    <w:rsid w:val="00EC2AAF"/>
    <w:rsid w:val="00EC2F77"/>
    <w:rsid w:val="00EC3AA8"/>
    <w:rsid w:val="00EC3C6D"/>
    <w:rsid w:val="00EC4310"/>
    <w:rsid w:val="00EC461C"/>
    <w:rsid w:val="00EC4BAA"/>
    <w:rsid w:val="00EC4CD0"/>
    <w:rsid w:val="00EC5130"/>
    <w:rsid w:val="00EC576E"/>
    <w:rsid w:val="00EC5E8B"/>
    <w:rsid w:val="00EC60ED"/>
    <w:rsid w:val="00EC63EF"/>
    <w:rsid w:val="00EC71A5"/>
    <w:rsid w:val="00EC7382"/>
    <w:rsid w:val="00EC7716"/>
    <w:rsid w:val="00EC79F9"/>
    <w:rsid w:val="00ED021D"/>
    <w:rsid w:val="00ED0B12"/>
    <w:rsid w:val="00ED1247"/>
    <w:rsid w:val="00ED1750"/>
    <w:rsid w:val="00ED221C"/>
    <w:rsid w:val="00ED2D64"/>
    <w:rsid w:val="00ED3132"/>
    <w:rsid w:val="00ED38B2"/>
    <w:rsid w:val="00ED3DD5"/>
    <w:rsid w:val="00ED3E96"/>
    <w:rsid w:val="00ED5250"/>
    <w:rsid w:val="00ED54E1"/>
    <w:rsid w:val="00ED5879"/>
    <w:rsid w:val="00ED5A4D"/>
    <w:rsid w:val="00ED5AD3"/>
    <w:rsid w:val="00ED6884"/>
    <w:rsid w:val="00ED6B26"/>
    <w:rsid w:val="00ED6C74"/>
    <w:rsid w:val="00EE0139"/>
    <w:rsid w:val="00EE0A65"/>
    <w:rsid w:val="00EE153B"/>
    <w:rsid w:val="00EE1851"/>
    <w:rsid w:val="00EE1C62"/>
    <w:rsid w:val="00EE2AC2"/>
    <w:rsid w:val="00EE32E4"/>
    <w:rsid w:val="00EE35E7"/>
    <w:rsid w:val="00EE371A"/>
    <w:rsid w:val="00EE39DC"/>
    <w:rsid w:val="00EE3AC3"/>
    <w:rsid w:val="00EE3B57"/>
    <w:rsid w:val="00EE3F27"/>
    <w:rsid w:val="00EE4B31"/>
    <w:rsid w:val="00EE4E40"/>
    <w:rsid w:val="00EE555E"/>
    <w:rsid w:val="00EE560D"/>
    <w:rsid w:val="00EE58B2"/>
    <w:rsid w:val="00EE5956"/>
    <w:rsid w:val="00EE5DAB"/>
    <w:rsid w:val="00EE6B05"/>
    <w:rsid w:val="00EE7FD9"/>
    <w:rsid w:val="00EF01A5"/>
    <w:rsid w:val="00EF0323"/>
    <w:rsid w:val="00EF048C"/>
    <w:rsid w:val="00EF0B47"/>
    <w:rsid w:val="00EF0DAA"/>
    <w:rsid w:val="00EF0E73"/>
    <w:rsid w:val="00EF0EB5"/>
    <w:rsid w:val="00EF1150"/>
    <w:rsid w:val="00EF1390"/>
    <w:rsid w:val="00EF1B1A"/>
    <w:rsid w:val="00EF24D3"/>
    <w:rsid w:val="00EF3505"/>
    <w:rsid w:val="00EF415F"/>
    <w:rsid w:val="00EF43DD"/>
    <w:rsid w:val="00EF4865"/>
    <w:rsid w:val="00EF5095"/>
    <w:rsid w:val="00EF5933"/>
    <w:rsid w:val="00EF69F4"/>
    <w:rsid w:val="00EF7824"/>
    <w:rsid w:val="00EF785A"/>
    <w:rsid w:val="00EF7F5D"/>
    <w:rsid w:val="00F009C4"/>
    <w:rsid w:val="00F00ABB"/>
    <w:rsid w:val="00F00C21"/>
    <w:rsid w:val="00F0105B"/>
    <w:rsid w:val="00F01BB6"/>
    <w:rsid w:val="00F02DED"/>
    <w:rsid w:val="00F0305B"/>
    <w:rsid w:val="00F030E4"/>
    <w:rsid w:val="00F03242"/>
    <w:rsid w:val="00F0333B"/>
    <w:rsid w:val="00F03588"/>
    <w:rsid w:val="00F040D0"/>
    <w:rsid w:val="00F05589"/>
    <w:rsid w:val="00F0560F"/>
    <w:rsid w:val="00F056EB"/>
    <w:rsid w:val="00F05739"/>
    <w:rsid w:val="00F058DB"/>
    <w:rsid w:val="00F05972"/>
    <w:rsid w:val="00F06BFF"/>
    <w:rsid w:val="00F07903"/>
    <w:rsid w:val="00F07927"/>
    <w:rsid w:val="00F102F3"/>
    <w:rsid w:val="00F1086C"/>
    <w:rsid w:val="00F111E1"/>
    <w:rsid w:val="00F11C0B"/>
    <w:rsid w:val="00F12354"/>
    <w:rsid w:val="00F12FA7"/>
    <w:rsid w:val="00F139C4"/>
    <w:rsid w:val="00F13D78"/>
    <w:rsid w:val="00F14473"/>
    <w:rsid w:val="00F14FA9"/>
    <w:rsid w:val="00F15927"/>
    <w:rsid w:val="00F15991"/>
    <w:rsid w:val="00F1689D"/>
    <w:rsid w:val="00F17176"/>
    <w:rsid w:val="00F1743E"/>
    <w:rsid w:val="00F17468"/>
    <w:rsid w:val="00F1754D"/>
    <w:rsid w:val="00F17CFB"/>
    <w:rsid w:val="00F20D36"/>
    <w:rsid w:val="00F20D63"/>
    <w:rsid w:val="00F216FC"/>
    <w:rsid w:val="00F219C0"/>
    <w:rsid w:val="00F21D97"/>
    <w:rsid w:val="00F21E20"/>
    <w:rsid w:val="00F21FE6"/>
    <w:rsid w:val="00F223EF"/>
    <w:rsid w:val="00F224F6"/>
    <w:rsid w:val="00F23DA3"/>
    <w:rsid w:val="00F23DE7"/>
    <w:rsid w:val="00F248D8"/>
    <w:rsid w:val="00F24DBB"/>
    <w:rsid w:val="00F24EEC"/>
    <w:rsid w:val="00F250EC"/>
    <w:rsid w:val="00F25190"/>
    <w:rsid w:val="00F25953"/>
    <w:rsid w:val="00F25DCF"/>
    <w:rsid w:val="00F2662F"/>
    <w:rsid w:val="00F26976"/>
    <w:rsid w:val="00F26E28"/>
    <w:rsid w:val="00F275B6"/>
    <w:rsid w:val="00F278DE"/>
    <w:rsid w:val="00F30811"/>
    <w:rsid w:val="00F30E99"/>
    <w:rsid w:val="00F3120F"/>
    <w:rsid w:val="00F31486"/>
    <w:rsid w:val="00F315F4"/>
    <w:rsid w:val="00F31CD6"/>
    <w:rsid w:val="00F32A9A"/>
    <w:rsid w:val="00F32C9C"/>
    <w:rsid w:val="00F32EB8"/>
    <w:rsid w:val="00F3332A"/>
    <w:rsid w:val="00F33425"/>
    <w:rsid w:val="00F33B79"/>
    <w:rsid w:val="00F33F48"/>
    <w:rsid w:val="00F34439"/>
    <w:rsid w:val="00F34DE3"/>
    <w:rsid w:val="00F352ED"/>
    <w:rsid w:val="00F35310"/>
    <w:rsid w:val="00F356A0"/>
    <w:rsid w:val="00F3595D"/>
    <w:rsid w:val="00F35D53"/>
    <w:rsid w:val="00F366A5"/>
    <w:rsid w:val="00F36830"/>
    <w:rsid w:val="00F369EB"/>
    <w:rsid w:val="00F36D5C"/>
    <w:rsid w:val="00F37582"/>
    <w:rsid w:val="00F37986"/>
    <w:rsid w:val="00F37E69"/>
    <w:rsid w:val="00F4030C"/>
    <w:rsid w:val="00F41514"/>
    <w:rsid w:val="00F41987"/>
    <w:rsid w:val="00F41E5D"/>
    <w:rsid w:val="00F427F8"/>
    <w:rsid w:val="00F42E81"/>
    <w:rsid w:val="00F43889"/>
    <w:rsid w:val="00F4396F"/>
    <w:rsid w:val="00F43CFF"/>
    <w:rsid w:val="00F43D10"/>
    <w:rsid w:val="00F43E9B"/>
    <w:rsid w:val="00F44225"/>
    <w:rsid w:val="00F4441F"/>
    <w:rsid w:val="00F44BB0"/>
    <w:rsid w:val="00F44DFF"/>
    <w:rsid w:val="00F44F52"/>
    <w:rsid w:val="00F456A6"/>
    <w:rsid w:val="00F45A40"/>
    <w:rsid w:val="00F4650C"/>
    <w:rsid w:val="00F46BA4"/>
    <w:rsid w:val="00F46DD9"/>
    <w:rsid w:val="00F47162"/>
    <w:rsid w:val="00F47F16"/>
    <w:rsid w:val="00F47FE0"/>
    <w:rsid w:val="00F5019C"/>
    <w:rsid w:val="00F5044B"/>
    <w:rsid w:val="00F506E3"/>
    <w:rsid w:val="00F50CD3"/>
    <w:rsid w:val="00F51A38"/>
    <w:rsid w:val="00F51F77"/>
    <w:rsid w:val="00F51F9A"/>
    <w:rsid w:val="00F521BC"/>
    <w:rsid w:val="00F52367"/>
    <w:rsid w:val="00F5245A"/>
    <w:rsid w:val="00F5266A"/>
    <w:rsid w:val="00F52698"/>
    <w:rsid w:val="00F52E1D"/>
    <w:rsid w:val="00F52FFB"/>
    <w:rsid w:val="00F53050"/>
    <w:rsid w:val="00F531E2"/>
    <w:rsid w:val="00F53415"/>
    <w:rsid w:val="00F53464"/>
    <w:rsid w:val="00F5378C"/>
    <w:rsid w:val="00F5535C"/>
    <w:rsid w:val="00F55F23"/>
    <w:rsid w:val="00F56062"/>
    <w:rsid w:val="00F56600"/>
    <w:rsid w:val="00F56662"/>
    <w:rsid w:val="00F56AC4"/>
    <w:rsid w:val="00F56BF1"/>
    <w:rsid w:val="00F57256"/>
    <w:rsid w:val="00F57F2F"/>
    <w:rsid w:val="00F605F4"/>
    <w:rsid w:val="00F60B26"/>
    <w:rsid w:val="00F60E46"/>
    <w:rsid w:val="00F6108E"/>
    <w:rsid w:val="00F61819"/>
    <w:rsid w:val="00F619E4"/>
    <w:rsid w:val="00F62446"/>
    <w:rsid w:val="00F636BE"/>
    <w:rsid w:val="00F63816"/>
    <w:rsid w:val="00F645C1"/>
    <w:rsid w:val="00F64B5F"/>
    <w:rsid w:val="00F65281"/>
    <w:rsid w:val="00F65352"/>
    <w:rsid w:val="00F65D9B"/>
    <w:rsid w:val="00F667FB"/>
    <w:rsid w:val="00F66AFF"/>
    <w:rsid w:val="00F66E85"/>
    <w:rsid w:val="00F66FAE"/>
    <w:rsid w:val="00F67056"/>
    <w:rsid w:val="00F67655"/>
    <w:rsid w:val="00F679E1"/>
    <w:rsid w:val="00F67A26"/>
    <w:rsid w:val="00F70003"/>
    <w:rsid w:val="00F70432"/>
    <w:rsid w:val="00F70903"/>
    <w:rsid w:val="00F70DC9"/>
    <w:rsid w:val="00F70FA8"/>
    <w:rsid w:val="00F70FFA"/>
    <w:rsid w:val="00F71053"/>
    <w:rsid w:val="00F7156A"/>
    <w:rsid w:val="00F71BAB"/>
    <w:rsid w:val="00F71E90"/>
    <w:rsid w:val="00F723F0"/>
    <w:rsid w:val="00F72751"/>
    <w:rsid w:val="00F73DB5"/>
    <w:rsid w:val="00F73F3B"/>
    <w:rsid w:val="00F74119"/>
    <w:rsid w:val="00F74C36"/>
    <w:rsid w:val="00F7582D"/>
    <w:rsid w:val="00F764AA"/>
    <w:rsid w:val="00F766E5"/>
    <w:rsid w:val="00F7736D"/>
    <w:rsid w:val="00F80188"/>
    <w:rsid w:val="00F808B0"/>
    <w:rsid w:val="00F80E4E"/>
    <w:rsid w:val="00F810A2"/>
    <w:rsid w:val="00F818DF"/>
    <w:rsid w:val="00F81955"/>
    <w:rsid w:val="00F828DB"/>
    <w:rsid w:val="00F82947"/>
    <w:rsid w:val="00F82E46"/>
    <w:rsid w:val="00F83E4B"/>
    <w:rsid w:val="00F84416"/>
    <w:rsid w:val="00F8533D"/>
    <w:rsid w:val="00F857AC"/>
    <w:rsid w:val="00F85927"/>
    <w:rsid w:val="00F85AAC"/>
    <w:rsid w:val="00F85B85"/>
    <w:rsid w:val="00F861E4"/>
    <w:rsid w:val="00F86296"/>
    <w:rsid w:val="00F86CE5"/>
    <w:rsid w:val="00F86CEF"/>
    <w:rsid w:val="00F86E3B"/>
    <w:rsid w:val="00F8716B"/>
    <w:rsid w:val="00F8723E"/>
    <w:rsid w:val="00F878E9"/>
    <w:rsid w:val="00F87BD4"/>
    <w:rsid w:val="00F901D9"/>
    <w:rsid w:val="00F90A3D"/>
    <w:rsid w:val="00F90AF9"/>
    <w:rsid w:val="00F90C42"/>
    <w:rsid w:val="00F914E2"/>
    <w:rsid w:val="00F916B9"/>
    <w:rsid w:val="00F917CD"/>
    <w:rsid w:val="00F91DF5"/>
    <w:rsid w:val="00F92C1C"/>
    <w:rsid w:val="00F92ECF"/>
    <w:rsid w:val="00F92F4A"/>
    <w:rsid w:val="00F938D7"/>
    <w:rsid w:val="00F9564A"/>
    <w:rsid w:val="00F95A1A"/>
    <w:rsid w:val="00F95BF2"/>
    <w:rsid w:val="00F95E85"/>
    <w:rsid w:val="00F9617A"/>
    <w:rsid w:val="00F963FC"/>
    <w:rsid w:val="00F96770"/>
    <w:rsid w:val="00F96C41"/>
    <w:rsid w:val="00F96E30"/>
    <w:rsid w:val="00F970D1"/>
    <w:rsid w:val="00F97733"/>
    <w:rsid w:val="00F97A46"/>
    <w:rsid w:val="00FA0A68"/>
    <w:rsid w:val="00FA10B6"/>
    <w:rsid w:val="00FA1FC4"/>
    <w:rsid w:val="00FA2024"/>
    <w:rsid w:val="00FA22EC"/>
    <w:rsid w:val="00FA2581"/>
    <w:rsid w:val="00FA2713"/>
    <w:rsid w:val="00FA28A6"/>
    <w:rsid w:val="00FA2AB9"/>
    <w:rsid w:val="00FA4068"/>
    <w:rsid w:val="00FA4234"/>
    <w:rsid w:val="00FA50A9"/>
    <w:rsid w:val="00FA56E8"/>
    <w:rsid w:val="00FA5F1B"/>
    <w:rsid w:val="00FA6666"/>
    <w:rsid w:val="00FA6D88"/>
    <w:rsid w:val="00FA6F94"/>
    <w:rsid w:val="00FA7003"/>
    <w:rsid w:val="00FA72B0"/>
    <w:rsid w:val="00FA747A"/>
    <w:rsid w:val="00FA7CB4"/>
    <w:rsid w:val="00FA7CF6"/>
    <w:rsid w:val="00FB01E7"/>
    <w:rsid w:val="00FB055E"/>
    <w:rsid w:val="00FB120E"/>
    <w:rsid w:val="00FB172D"/>
    <w:rsid w:val="00FB1807"/>
    <w:rsid w:val="00FB2215"/>
    <w:rsid w:val="00FB2248"/>
    <w:rsid w:val="00FB28E5"/>
    <w:rsid w:val="00FB30BE"/>
    <w:rsid w:val="00FB37B0"/>
    <w:rsid w:val="00FB3DB7"/>
    <w:rsid w:val="00FB3E27"/>
    <w:rsid w:val="00FB4796"/>
    <w:rsid w:val="00FB48AA"/>
    <w:rsid w:val="00FB48E5"/>
    <w:rsid w:val="00FB49AC"/>
    <w:rsid w:val="00FB50E2"/>
    <w:rsid w:val="00FB519D"/>
    <w:rsid w:val="00FB547D"/>
    <w:rsid w:val="00FB5697"/>
    <w:rsid w:val="00FB6070"/>
    <w:rsid w:val="00FB642D"/>
    <w:rsid w:val="00FB6920"/>
    <w:rsid w:val="00FB707D"/>
    <w:rsid w:val="00FB7D9A"/>
    <w:rsid w:val="00FC0095"/>
    <w:rsid w:val="00FC1F9A"/>
    <w:rsid w:val="00FC21AA"/>
    <w:rsid w:val="00FC2C0B"/>
    <w:rsid w:val="00FC3310"/>
    <w:rsid w:val="00FC3A80"/>
    <w:rsid w:val="00FC3F09"/>
    <w:rsid w:val="00FC4223"/>
    <w:rsid w:val="00FC4AB0"/>
    <w:rsid w:val="00FC4C6B"/>
    <w:rsid w:val="00FC55EE"/>
    <w:rsid w:val="00FC561F"/>
    <w:rsid w:val="00FC578D"/>
    <w:rsid w:val="00FC5D6E"/>
    <w:rsid w:val="00FC7123"/>
    <w:rsid w:val="00FC72E7"/>
    <w:rsid w:val="00FC7932"/>
    <w:rsid w:val="00FD12AF"/>
    <w:rsid w:val="00FD1B9E"/>
    <w:rsid w:val="00FD22AB"/>
    <w:rsid w:val="00FD2512"/>
    <w:rsid w:val="00FD2CCE"/>
    <w:rsid w:val="00FD2F52"/>
    <w:rsid w:val="00FD42B7"/>
    <w:rsid w:val="00FD44FB"/>
    <w:rsid w:val="00FD4953"/>
    <w:rsid w:val="00FD4ED6"/>
    <w:rsid w:val="00FD4F7B"/>
    <w:rsid w:val="00FD5829"/>
    <w:rsid w:val="00FD5AF4"/>
    <w:rsid w:val="00FD5DB9"/>
    <w:rsid w:val="00FD679D"/>
    <w:rsid w:val="00FD6DF9"/>
    <w:rsid w:val="00FD7483"/>
    <w:rsid w:val="00FD7CC4"/>
    <w:rsid w:val="00FE00A8"/>
    <w:rsid w:val="00FE125F"/>
    <w:rsid w:val="00FE161B"/>
    <w:rsid w:val="00FE1BC4"/>
    <w:rsid w:val="00FE3116"/>
    <w:rsid w:val="00FE3787"/>
    <w:rsid w:val="00FE3B45"/>
    <w:rsid w:val="00FE3D8D"/>
    <w:rsid w:val="00FE3E1D"/>
    <w:rsid w:val="00FE4268"/>
    <w:rsid w:val="00FE4B62"/>
    <w:rsid w:val="00FE4D0D"/>
    <w:rsid w:val="00FE5796"/>
    <w:rsid w:val="00FE5C2F"/>
    <w:rsid w:val="00FE5CB6"/>
    <w:rsid w:val="00FE5D25"/>
    <w:rsid w:val="00FE613C"/>
    <w:rsid w:val="00FE65E7"/>
    <w:rsid w:val="00FE7D24"/>
    <w:rsid w:val="00FF00FD"/>
    <w:rsid w:val="00FF0B41"/>
    <w:rsid w:val="00FF0F98"/>
    <w:rsid w:val="00FF107C"/>
    <w:rsid w:val="00FF1161"/>
    <w:rsid w:val="00FF1236"/>
    <w:rsid w:val="00FF1A7A"/>
    <w:rsid w:val="00FF1E4C"/>
    <w:rsid w:val="00FF25D3"/>
    <w:rsid w:val="00FF2709"/>
    <w:rsid w:val="00FF2DB5"/>
    <w:rsid w:val="00FF30E2"/>
    <w:rsid w:val="00FF3E7F"/>
    <w:rsid w:val="00FF3FBD"/>
    <w:rsid w:val="00FF4040"/>
    <w:rsid w:val="00FF4116"/>
    <w:rsid w:val="00FF4198"/>
    <w:rsid w:val="00FF4741"/>
    <w:rsid w:val="00FF47AB"/>
    <w:rsid w:val="00FF49B5"/>
    <w:rsid w:val="00FF4BCC"/>
    <w:rsid w:val="00FF4D4A"/>
    <w:rsid w:val="00FF4E31"/>
    <w:rsid w:val="00FF5078"/>
    <w:rsid w:val="00FF5F63"/>
    <w:rsid w:val="00FF6654"/>
    <w:rsid w:val="00FF6AEB"/>
    <w:rsid w:val="00FF6D91"/>
    <w:rsid w:val="00FF6EBE"/>
    <w:rsid w:val="00FF7EBA"/>
    <w:rsid w:val="0E6B1F7D"/>
    <w:rsid w:val="2475E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9943B"/>
  <w15:chartTrackingRefBased/>
  <w15:docId w15:val="{FA3E4B6E-95E4-44F5-BE7E-E93ADF2D6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65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65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65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65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65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659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659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659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659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Aaron's insect labels"/>
    <w:basedOn w:val="TableNormal"/>
    <w:uiPriority w:val="39"/>
    <w:rsid w:val="00003A2F"/>
    <w:rPr>
      <w:spacing w:val="-20"/>
      <w:sz w:val="8"/>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Pr>
  </w:style>
  <w:style w:type="character" w:customStyle="1" w:styleId="Heading1Char">
    <w:name w:val="Heading 1 Char"/>
    <w:basedOn w:val="DefaultParagraphFont"/>
    <w:link w:val="Heading1"/>
    <w:uiPriority w:val="9"/>
    <w:rsid w:val="00BD65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65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65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65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65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65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65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65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6597"/>
    <w:rPr>
      <w:rFonts w:eastAsiaTheme="majorEastAsia" w:cstheme="majorBidi"/>
      <w:color w:val="272727" w:themeColor="text1" w:themeTint="D8"/>
    </w:rPr>
  </w:style>
  <w:style w:type="paragraph" w:styleId="Title">
    <w:name w:val="Title"/>
    <w:basedOn w:val="Normal"/>
    <w:next w:val="Normal"/>
    <w:link w:val="TitleChar"/>
    <w:uiPriority w:val="10"/>
    <w:qFormat/>
    <w:rsid w:val="00BD65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65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659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65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659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6597"/>
    <w:rPr>
      <w:i/>
      <w:iCs/>
      <w:color w:val="404040" w:themeColor="text1" w:themeTint="BF"/>
    </w:rPr>
  </w:style>
  <w:style w:type="paragraph" w:styleId="ListParagraph">
    <w:name w:val="List Paragraph"/>
    <w:basedOn w:val="Normal"/>
    <w:uiPriority w:val="34"/>
    <w:qFormat/>
    <w:rsid w:val="00BD6597"/>
    <w:pPr>
      <w:ind w:left="720"/>
      <w:contextualSpacing/>
    </w:pPr>
  </w:style>
  <w:style w:type="character" w:styleId="IntenseEmphasis">
    <w:name w:val="Intense Emphasis"/>
    <w:basedOn w:val="DefaultParagraphFont"/>
    <w:uiPriority w:val="21"/>
    <w:qFormat/>
    <w:rsid w:val="00BD6597"/>
    <w:rPr>
      <w:i/>
      <w:iCs/>
      <w:color w:val="0F4761" w:themeColor="accent1" w:themeShade="BF"/>
    </w:rPr>
  </w:style>
  <w:style w:type="paragraph" w:styleId="IntenseQuote">
    <w:name w:val="Intense Quote"/>
    <w:basedOn w:val="Normal"/>
    <w:next w:val="Normal"/>
    <w:link w:val="IntenseQuoteChar"/>
    <w:uiPriority w:val="30"/>
    <w:qFormat/>
    <w:rsid w:val="00BD65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6597"/>
    <w:rPr>
      <w:i/>
      <w:iCs/>
      <w:color w:val="0F4761" w:themeColor="accent1" w:themeShade="BF"/>
    </w:rPr>
  </w:style>
  <w:style w:type="character" w:styleId="IntenseReference">
    <w:name w:val="Intense Reference"/>
    <w:basedOn w:val="DefaultParagraphFont"/>
    <w:uiPriority w:val="32"/>
    <w:qFormat/>
    <w:rsid w:val="00BD6597"/>
    <w:rPr>
      <w:b/>
      <w:bCs/>
      <w:smallCaps/>
      <w:color w:val="0F4761" w:themeColor="accent1" w:themeShade="BF"/>
      <w:spacing w:val="5"/>
    </w:rPr>
  </w:style>
  <w:style w:type="character" w:styleId="CommentReference">
    <w:name w:val="annotation reference"/>
    <w:basedOn w:val="DefaultParagraphFont"/>
    <w:uiPriority w:val="99"/>
    <w:semiHidden/>
    <w:unhideWhenUsed/>
    <w:rsid w:val="003102F4"/>
    <w:rPr>
      <w:sz w:val="16"/>
      <w:szCs w:val="16"/>
    </w:rPr>
  </w:style>
  <w:style w:type="paragraph" w:styleId="CommentText">
    <w:name w:val="annotation text"/>
    <w:basedOn w:val="Normal"/>
    <w:link w:val="CommentTextChar"/>
    <w:uiPriority w:val="99"/>
    <w:unhideWhenUsed/>
    <w:rsid w:val="003102F4"/>
  </w:style>
  <w:style w:type="character" w:customStyle="1" w:styleId="CommentTextChar">
    <w:name w:val="Comment Text Char"/>
    <w:basedOn w:val="DefaultParagraphFont"/>
    <w:link w:val="CommentText"/>
    <w:uiPriority w:val="99"/>
    <w:rsid w:val="003102F4"/>
    <w:rPr>
      <w:sz w:val="20"/>
      <w:szCs w:val="20"/>
    </w:rPr>
  </w:style>
  <w:style w:type="paragraph" w:styleId="CommentSubject">
    <w:name w:val="annotation subject"/>
    <w:basedOn w:val="CommentText"/>
    <w:next w:val="CommentText"/>
    <w:link w:val="CommentSubjectChar"/>
    <w:uiPriority w:val="99"/>
    <w:semiHidden/>
    <w:unhideWhenUsed/>
    <w:rsid w:val="003102F4"/>
    <w:rPr>
      <w:b/>
      <w:bCs/>
    </w:rPr>
  </w:style>
  <w:style w:type="character" w:customStyle="1" w:styleId="CommentSubjectChar">
    <w:name w:val="Comment Subject Char"/>
    <w:basedOn w:val="CommentTextChar"/>
    <w:link w:val="CommentSubject"/>
    <w:uiPriority w:val="99"/>
    <w:semiHidden/>
    <w:rsid w:val="003102F4"/>
    <w:rPr>
      <w:b/>
      <w:bCs/>
      <w:sz w:val="20"/>
      <w:szCs w:val="20"/>
    </w:rPr>
  </w:style>
  <w:style w:type="table" w:customStyle="1" w:styleId="TableGrid1">
    <w:name w:val="Table Grid1"/>
    <w:basedOn w:val="TableNormal"/>
    <w:next w:val="TableGrid"/>
    <w:uiPriority w:val="39"/>
    <w:rsid w:val="00F64B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047C7"/>
    <w:pPr>
      <w:spacing w:line="480" w:lineRule="auto"/>
      <w:ind w:left="720" w:hanging="720"/>
    </w:pPr>
  </w:style>
  <w:style w:type="paragraph" w:styleId="FootnoteText">
    <w:name w:val="footnote text"/>
    <w:basedOn w:val="Normal"/>
    <w:link w:val="FootnoteTextChar"/>
    <w:uiPriority w:val="99"/>
    <w:semiHidden/>
    <w:unhideWhenUsed/>
    <w:rsid w:val="00BA23C4"/>
  </w:style>
  <w:style w:type="character" w:customStyle="1" w:styleId="FootnoteTextChar">
    <w:name w:val="Footnote Text Char"/>
    <w:basedOn w:val="DefaultParagraphFont"/>
    <w:link w:val="FootnoteText"/>
    <w:uiPriority w:val="99"/>
    <w:semiHidden/>
    <w:rsid w:val="00BA23C4"/>
    <w:rPr>
      <w:sz w:val="20"/>
      <w:szCs w:val="20"/>
    </w:rPr>
  </w:style>
  <w:style w:type="character" w:styleId="FootnoteReference">
    <w:name w:val="footnote reference"/>
    <w:basedOn w:val="DefaultParagraphFont"/>
    <w:uiPriority w:val="99"/>
    <w:semiHidden/>
    <w:unhideWhenUsed/>
    <w:rsid w:val="00BA23C4"/>
    <w:rPr>
      <w:vertAlign w:val="superscript"/>
    </w:rPr>
  </w:style>
  <w:style w:type="paragraph" w:styleId="Revision">
    <w:name w:val="Revision"/>
    <w:hidden/>
    <w:uiPriority w:val="99"/>
    <w:semiHidden/>
    <w:rsid w:val="00080498"/>
  </w:style>
  <w:style w:type="character" w:styleId="Hyperlink">
    <w:name w:val="Hyperlink"/>
    <w:basedOn w:val="DefaultParagraphFont"/>
    <w:uiPriority w:val="99"/>
    <w:semiHidden/>
    <w:unhideWhenUsed/>
    <w:rsid w:val="00476C41"/>
    <w:rPr>
      <w:color w:val="467886"/>
      <w:u w:val="single"/>
    </w:rPr>
  </w:style>
  <w:style w:type="character" w:styleId="FollowedHyperlink">
    <w:name w:val="FollowedHyperlink"/>
    <w:basedOn w:val="DefaultParagraphFont"/>
    <w:uiPriority w:val="99"/>
    <w:semiHidden/>
    <w:unhideWhenUsed/>
    <w:rsid w:val="00476C41"/>
    <w:rPr>
      <w:color w:val="96607D"/>
      <w:u w:val="single"/>
    </w:rPr>
  </w:style>
  <w:style w:type="paragraph" w:customStyle="1" w:styleId="msonormal0">
    <w:name w:val="msonormal"/>
    <w:basedOn w:val="Normal"/>
    <w:rsid w:val="00476C41"/>
    <w:pPr>
      <w:spacing w:before="100" w:beforeAutospacing="1" w:after="100" w:afterAutospacing="1"/>
    </w:pPr>
    <w:rPr>
      <w:rFonts w:eastAsia="Times New Roman"/>
      <w:kern w:val="0"/>
      <w:sz w:val="24"/>
      <w:szCs w:val="24"/>
      <w14:ligatures w14:val="none"/>
    </w:rPr>
  </w:style>
  <w:style w:type="paragraph" w:styleId="Header">
    <w:name w:val="header"/>
    <w:basedOn w:val="Normal"/>
    <w:link w:val="HeaderChar"/>
    <w:uiPriority w:val="99"/>
    <w:unhideWhenUsed/>
    <w:rsid w:val="00CB431D"/>
    <w:pPr>
      <w:tabs>
        <w:tab w:val="center" w:pos="4680"/>
        <w:tab w:val="right" w:pos="9360"/>
      </w:tabs>
    </w:pPr>
  </w:style>
  <w:style w:type="character" w:customStyle="1" w:styleId="HeaderChar">
    <w:name w:val="Header Char"/>
    <w:basedOn w:val="DefaultParagraphFont"/>
    <w:link w:val="Header"/>
    <w:uiPriority w:val="99"/>
    <w:rsid w:val="00CB431D"/>
  </w:style>
  <w:style w:type="paragraph" w:styleId="Footer">
    <w:name w:val="footer"/>
    <w:basedOn w:val="Normal"/>
    <w:link w:val="FooterChar"/>
    <w:uiPriority w:val="99"/>
    <w:unhideWhenUsed/>
    <w:rsid w:val="00CB431D"/>
    <w:pPr>
      <w:tabs>
        <w:tab w:val="center" w:pos="4680"/>
        <w:tab w:val="right" w:pos="9360"/>
      </w:tabs>
    </w:pPr>
  </w:style>
  <w:style w:type="character" w:customStyle="1" w:styleId="FooterChar">
    <w:name w:val="Footer Char"/>
    <w:basedOn w:val="DefaultParagraphFont"/>
    <w:link w:val="Footer"/>
    <w:uiPriority w:val="99"/>
    <w:rsid w:val="00CB431D"/>
  </w:style>
  <w:style w:type="paragraph" w:styleId="NormalWeb">
    <w:name w:val="Normal (Web)"/>
    <w:basedOn w:val="Normal"/>
    <w:uiPriority w:val="99"/>
    <w:unhideWhenUsed/>
    <w:rsid w:val="00B814C7"/>
    <w:pPr>
      <w:spacing w:before="100" w:beforeAutospacing="1" w:after="100" w:afterAutospacing="1"/>
    </w:pPr>
    <w:rPr>
      <w:rFonts w:eastAsia="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66">
      <w:bodyDiv w:val="1"/>
      <w:marLeft w:val="0"/>
      <w:marRight w:val="0"/>
      <w:marTop w:val="0"/>
      <w:marBottom w:val="0"/>
      <w:divBdr>
        <w:top w:val="none" w:sz="0" w:space="0" w:color="auto"/>
        <w:left w:val="none" w:sz="0" w:space="0" w:color="auto"/>
        <w:bottom w:val="none" w:sz="0" w:space="0" w:color="auto"/>
        <w:right w:val="none" w:sz="0" w:space="0" w:color="auto"/>
      </w:divBdr>
    </w:div>
    <w:div w:id="37359405">
      <w:bodyDiv w:val="1"/>
      <w:marLeft w:val="0"/>
      <w:marRight w:val="0"/>
      <w:marTop w:val="0"/>
      <w:marBottom w:val="0"/>
      <w:divBdr>
        <w:top w:val="none" w:sz="0" w:space="0" w:color="auto"/>
        <w:left w:val="none" w:sz="0" w:space="0" w:color="auto"/>
        <w:bottom w:val="none" w:sz="0" w:space="0" w:color="auto"/>
        <w:right w:val="none" w:sz="0" w:space="0" w:color="auto"/>
      </w:divBdr>
    </w:div>
    <w:div w:id="55860590">
      <w:bodyDiv w:val="1"/>
      <w:marLeft w:val="0"/>
      <w:marRight w:val="0"/>
      <w:marTop w:val="0"/>
      <w:marBottom w:val="0"/>
      <w:divBdr>
        <w:top w:val="none" w:sz="0" w:space="0" w:color="auto"/>
        <w:left w:val="none" w:sz="0" w:space="0" w:color="auto"/>
        <w:bottom w:val="none" w:sz="0" w:space="0" w:color="auto"/>
        <w:right w:val="none" w:sz="0" w:space="0" w:color="auto"/>
      </w:divBdr>
    </w:div>
    <w:div w:id="81345075">
      <w:bodyDiv w:val="1"/>
      <w:marLeft w:val="0"/>
      <w:marRight w:val="0"/>
      <w:marTop w:val="0"/>
      <w:marBottom w:val="0"/>
      <w:divBdr>
        <w:top w:val="none" w:sz="0" w:space="0" w:color="auto"/>
        <w:left w:val="none" w:sz="0" w:space="0" w:color="auto"/>
        <w:bottom w:val="none" w:sz="0" w:space="0" w:color="auto"/>
        <w:right w:val="none" w:sz="0" w:space="0" w:color="auto"/>
      </w:divBdr>
    </w:div>
    <w:div w:id="94256593">
      <w:bodyDiv w:val="1"/>
      <w:marLeft w:val="0"/>
      <w:marRight w:val="0"/>
      <w:marTop w:val="0"/>
      <w:marBottom w:val="0"/>
      <w:divBdr>
        <w:top w:val="none" w:sz="0" w:space="0" w:color="auto"/>
        <w:left w:val="none" w:sz="0" w:space="0" w:color="auto"/>
        <w:bottom w:val="none" w:sz="0" w:space="0" w:color="auto"/>
        <w:right w:val="none" w:sz="0" w:space="0" w:color="auto"/>
      </w:divBdr>
    </w:div>
    <w:div w:id="112328748">
      <w:bodyDiv w:val="1"/>
      <w:marLeft w:val="0"/>
      <w:marRight w:val="0"/>
      <w:marTop w:val="0"/>
      <w:marBottom w:val="0"/>
      <w:divBdr>
        <w:top w:val="none" w:sz="0" w:space="0" w:color="auto"/>
        <w:left w:val="none" w:sz="0" w:space="0" w:color="auto"/>
        <w:bottom w:val="none" w:sz="0" w:space="0" w:color="auto"/>
        <w:right w:val="none" w:sz="0" w:space="0" w:color="auto"/>
      </w:divBdr>
    </w:div>
    <w:div w:id="113525965">
      <w:bodyDiv w:val="1"/>
      <w:marLeft w:val="0"/>
      <w:marRight w:val="0"/>
      <w:marTop w:val="0"/>
      <w:marBottom w:val="0"/>
      <w:divBdr>
        <w:top w:val="none" w:sz="0" w:space="0" w:color="auto"/>
        <w:left w:val="none" w:sz="0" w:space="0" w:color="auto"/>
        <w:bottom w:val="none" w:sz="0" w:space="0" w:color="auto"/>
        <w:right w:val="none" w:sz="0" w:space="0" w:color="auto"/>
      </w:divBdr>
    </w:div>
    <w:div w:id="127431762">
      <w:bodyDiv w:val="1"/>
      <w:marLeft w:val="0"/>
      <w:marRight w:val="0"/>
      <w:marTop w:val="0"/>
      <w:marBottom w:val="0"/>
      <w:divBdr>
        <w:top w:val="none" w:sz="0" w:space="0" w:color="auto"/>
        <w:left w:val="none" w:sz="0" w:space="0" w:color="auto"/>
        <w:bottom w:val="none" w:sz="0" w:space="0" w:color="auto"/>
        <w:right w:val="none" w:sz="0" w:space="0" w:color="auto"/>
      </w:divBdr>
    </w:div>
    <w:div w:id="131291634">
      <w:bodyDiv w:val="1"/>
      <w:marLeft w:val="0"/>
      <w:marRight w:val="0"/>
      <w:marTop w:val="0"/>
      <w:marBottom w:val="0"/>
      <w:divBdr>
        <w:top w:val="none" w:sz="0" w:space="0" w:color="auto"/>
        <w:left w:val="none" w:sz="0" w:space="0" w:color="auto"/>
        <w:bottom w:val="none" w:sz="0" w:space="0" w:color="auto"/>
        <w:right w:val="none" w:sz="0" w:space="0" w:color="auto"/>
      </w:divBdr>
    </w:div>
    <w:div w:id="146866578">
      <w:bodyDiv w:val="1"/>
      <w:marLeft w:val="0"/>
      <w:marRight w:val="0"/>
      <w:marTop w:val="0"/>
      <w:marBottom w:val="0"/>
      <w:divBdr>
        <w:top w:val="none" w:sz="0" w:space="0" w:color="auto"/>
        <w:left w:val="none" w:sz="0" w:space="0" w:color="auto"/>
        <w:bottom w:val="none" w:sz="0" w:space="0" w:color="auto"/>
        <w:right w:val="none" w:sz="0" w:space="0" w:color="auto"/>
      </w:divBdr>
    </w:div>
    <w:div w:id="149949281">
      <w:bodyDiv w:val="1"/>
      <w:marLeft w:val="0"/>
      <w:marRight w:val="0"/>
      <w:marTop w:val="0"/>
      <w:marBottom w:val="0"/>
      <w:divBdr>
        <w:top w:val="none" w:sz="0" w:space="0" w:color="auto"/>
        <w:left w:val="none" w:sz="0" w:space="0" w:color="auto"/>
        <w:bottom w:val="none" w:sz="0" w:space="0" w:color="auto"/>
        <w:right w:val="none" w:sz="0" w:space="0" w:color="auto"/>
      </w:divBdr>
    </w:div>
    <w:div w:id="183905827">
      <w:bodyDiv w:val="1"/>
      <w:marLeft w:val="0"/>
      <w:marRight w:val="0"/>
      <w:marTop w:val="0"/>
      <w:marBottom w:val="0"/>
      <w:divBdr>
        <w:top w:val="none" w:sz="0" w:space="0" w:color="auto"/>
        <w:left w:val="none" w:sz="0" w:space="0" w:color="auto"/>
        <w:bottom w:val="none" w:sz="0" w:space="0" w:color="auto"/>
        <w:right w:val="none" w:sz="0" w:space="0" w:color="auto"/>
      </w:divBdr>
    </w:div>
    <w:div w:id="185409310">
      <w:bodyDiv w:val="1"/>
      <w:marLeft w:val="0"/>
      <w:marRight w:val="0"/>
      <w:marTop w:val="0"/>
      <w:marBottom w:val="0"/>
      <w:divBdr>
        <w:top w:val="none" w:sz="0" w:space="0" w:color="auto"/>
        <w:left w:val="none" w:sz="0" w:space="0" w:color="auto"/>
        <w:bottom w:val="none" w:sz="0" w:space="0" w:color="auto"/>
        <w:right w:val="none" w:sz="0" w:space="0" w:color="auto"/>
      </w:divBdr>
    </w:div>
    <w:div w:id="194079111">
      <w:bodyDiv w:val="1"/>
      <w:marLeft w:val="0"/>
      <w:marRight w:val="0"/>
      <w:marTop w:val="0"/>
      <w:marBottom w:val="0"/>
      <w:divBdr>
        <w:top w:val="none" w:sz="0" w:space="0" w:color="auto"/>
        <w:left w:val="none" w:sz="0" w:space="0" w:color="auto"/>
        <w:bottom w:val="none" w:sz="0" w:space="0" w:color="auto"/>
        <w:right w:val="none" w:sz="0" w:space="0" w:color="auto"/>
      </w:divBdr>
    </w:div>
    <w:div w:id="208155670">
      <w:bodyDiv w:val="1"/>
      <w:marLeft w:val="0"/>
      <w:marRight w:val="0"/>
      <w:marTop w:val="0"/>
      <w:marBottom w:val="0"/>
      <w:divBdr>
        <w:top w:val="none" w:sz="0" w:space="0" w:color="auto"/>
        <w:left w:val="none" w:sz="0" w:space="0" w:color="auto"/>
        <w:bottom w:val="none" w:sz="0" w:space="0" w:color="auto"/>
        <w:right w:val="none" w:sz="0" w:space="0" w:color="auto"/>
      </w:divBdr>
    </w:div>
    <w:div w:id="228930352">
      <w:bodyDiv w:val="1"/>
      <w:marLeft w:val="0"/>
      <w:marRight w:val="0"/>
      <w:marTop w:val="0"/>
      <w:marBottom w:val="0"/>
      <w:divBdr>
        <w:top w:val="none" w:sz="0" w:space="0" w:color="auto"/>
        <w:left w:val="none" w:sz="0" w:space="0" w:color="auto"/>
        <w:bottom w:val="none" w:sz="0" w:space="0" w:color="auto"/>
        <w:right w:val="none" w:sz="0" w:space="0" w:color="auto"/>
      </w:divBdr>
    </w:div>
    <w:div w:id="244151974">
      <w:bodyDiv w:val="1"/>
      <w:marLeft w:val="0"/>
      <w:marRight w:val="0"/>
      <w:marTop w:val="0"/>
      <w:marBottom w:val="0"/>
      <w:divBdr>
        <w:top w:val="none" w:sz="0" w:space="0" w:color="auto"/>
        <w:left w:val="none" w:sz="0" w:space="0" w:color="auto"/>
        <w:bottom w:val="none" w:sz="0" w:space="0" w:color="auto"/>
        <w:right w:val="none" w:sz="0" w:space="0" w:color="auto"/>
      </w:divBdr>
    </w:div>
    <w:div w:id="247425922">
      <w:bodyDiv w:val="1"/>
      <w:marLeft w:val="0"/>
      <w:marRight w:val="0"/>
      <w:marTop w:val="0"/>
      <w:marBottom w:val="0"/>
      <w:divBdr>
        <w:top w:val="none" w:sz="0" w:space="0" w:color="auto"/>
        <w:left w:val="none" w:sz="0" w:space="0" w:color="auto"/>
        <w:bottom w:val="none" w:sz="0" w:space="0" w:color="auto"/>
        <w:right w:val="none" w:sz="0" w:space="0" w:color="auto"/>
      </w:divBdr>
    </w:div>
    <w:div w:id="253825671">
      <w:bodyDiv w:val="1"/>
      <w:marLeft w:val="0"/>
      <w:marRight w:val="0"/>
      <w:marTop w:val="0"/>
      <w:marBottom w:val="0"/>
      <w:divBdr>
        <w:top w:val="none" w:sz="0" w:space="0" w:color="auto"/>
        <w:left w:val="none" w:sz="0" w:space="0" w:color="auto"/>
        <w:bottom w:val="none" w:sz="0" w:space="0" w:color="auto"/>
        <w:right w:val="none" w:sz="0" w:space="0" w:color="auto"/>
      </w:divBdr>
    </w:div>
    <w:div w:id="289674047">
      <w:bodyDiv w:val="1"/>
      <w:marLeft w:val="0"/>
      <w:marRight w:val="0"/>
      <w:marTop w:val="0"/>
      <w:marBottom w:val="0"/>
      <w:divBdr>
        <w:top w:val="none" w:sz="0" w:space="0" w:color="auto"/>
        <w:left w:val="none" w:sz="0" w:space="0" w:color="auto"/>
        <w:bottom w:val="none" w:sz="0" w:space="0" w:color="auto"/>
        <w:right w:val="none" w:sz="0" w:space="0" w:color="auto"/>
      </w:divBdr>
    </w:div>
    <w:div w:id="294340567">
      <w:bodyDiv w:val="1"/>
      <w:marLeft w:val="0"/>
      <w:marRight w:val="0"/>
      <w:marTop w:val="0"/>
      <w:marBottom w:val="0"/>
      <w:divBdr>
        <w:top w:val="none" w:sz="0" w:space="0" w:color="auto"/>
        <w:left w:val="none" w:sz="0" w:space="0" w:color="auto"/>
        <w:bottom w:val="none" w:sz="0" w:space="0" w:color="auto"/>
        <w:right w:val="none" w:sz="0" w:space="0" w:color="auto"/>
      </w:divBdr>
    </w:div>
    <w:div w:id="294456047">
      <w:bodyDiv w:val="1"/>
      <w:marLeft w:val="0"/>
      <w:marRight w:val="0"/>
      <w:marTop w:val="0"/>
      <w:marBottom w:val="0"/>
      <w:divBdr>
        <w:top w:val="none" w:sz="0" w:space="0" w:color="auto"/>
        <w:left w:val="none" w:sz="0" w:space="0" w:color="auto"/>
        <w:bottom w:val="none" w:sz="0" w:space="0" w:color="auto"/>
        <w:right w:val="none" w:sz="0" w:space="0" w:color="auto"/>
      </w:divBdr>
    </w:div>
    <w:div w:id="300620312">
      <w:bodyDiv w:val="1"/>
      <w:marLeft w:val="0"/>
      <w:marRight w:val="0"/>
      <w:marTop w:val="0"/>
      <w:marBottom w:val="0"/>
      <w:divBdr>
        <w:top w:val="none" w:sz="0" w:space="0" w:color="auto"/>
        <w:left w:val="none" w:sz="0" w:space="0" w:color="auto"/>
        <w:bottom w:val="none" w:sz="0" w:space="0" w:color="auto"/>
        <w:right w:val="none" w:sz="0" w:space="0" w:color="auto"/>
      </w:divBdr>
    </w:div>
    <w:div w:id="303436437">
      <w:bodyDiv w:val="1"/>
      <w:marLeft w:val="0"/>
      <w:marRight w:val="0"/>
      <w:marTop w:val="0"/>
      <w:marBottom w:val="0"/>
      <w:divBdr>
        <w:top w:val="none" w:sz="0" w:space="0" w:color="auto"/>
        <w:left w:val="none" w:sz="0" w:space="0" w:color="auto"/>
        <w:bottom w:val="none" w:sz="0" w:space="0" w:color="auto"/>
        <w:right w:val="none" w:sz="0" w:space="0" w:color="auto"/>
      </w:divBdr>
    </w:div>
    <w:div w:id="311065464">
      <w:bodyDiv w:val="1"/>
      <w:marLeft w:val="0"/>
      <w:marRight w:val="0"/>
      <w:marTop w:val="0"/>
      <w:marBottom w:val="0"/>
      <w:divBdr>
        <w:top w:val="none" w:sz="0" w:space="0" w:color="auto"/>
        <w:left w:val="none" w:sz="0" w:space="0" w:color="auto"/>
        <w:bottom w:val="none" w:sz="0" w:space="0" w:color="auto"/>
        <w:right w:val="none" w:sz="0" w:space="0" w:color="auto"/>
      </w:divBdr>
    </w:div>
    <w:div w:id="322438433">
      <w:bodyDiv w:val="1"/>
      <w:marLeft w:val="0"/>
      <w:marRight w:val="0"/>
      <w:marTop w:val="0"/>
      <w:marBottom w:val="0"/>
      <w:divBdr>
        <w:top w:val="none" w:sz="0" w:space="0" w:color="auto"/>
        <w:left w:val="none" w:sz="0" w:space="0" w:color="auto"/>
        <w:bottom w:val="none" w:sz="0" w:space="0" w:color="auto"/>
        <w:right w:val="none" w:sz="0" w:space="0" w:color="auto"/>
      </w:divBdr>
    </w:div>
    <w:div w:id="350886102">
      <w:bodyDiv w:val="1"/>
      <w:marLeft w:val="0"/>
      <w:marRight w:val="0"/>
      <w:marTop w:val="0"/>
      <w:marBottom w:val="0"/>
      <w:divBdr>
        <w:top w:val="none" w:sz="0" w:space="0" w:color="auto"/>
        <w:left w:val="none" w:sz="0" w:space="0" w:color="auto"/>
        <w:bottom w:val="none" w:sz="0" w:space="0" w:color="auto"/>
        <w:right w:val="none" w:sz="0" w:space="0" w:color="auto"/>
      </w:divBdr>
    </w:div>
    <w:div w:id="351956439">
      <w:bodyDiv w:val="1"/>
      <w:marLeft w:val="0"/>
      <w:marRight w:val="0"/>
      <w:marTop w:val="0"/>
      <w:marBottom w:val="0"/>
      <w:divBdr>
        <w:top w:val="none" w:sz="0" w:space="0" w:color="auto"/>
        <w:left w:val="none" w:sz="0" w:space="0" w:color="auto"/>
        <w:bottom w:val="none" w:sz="0" w:space="0" w:color="auto"/>
        <w:right w:val="none" w:sz="0" w:space="0" w:color="auto"/>
      </w:divBdr>
    </w:div>
    <w:div w:id="352733381">
      <w:bodyDiv w:val="1"/>
      <w:marLeft w:val="0"/>
      <w:marRight w:val="0"/>
      <w:marTop w:val="0"/>
      <w:marBottom w:val="0"/>
      <w:divBdr>
        <w:top w:val="none" w:sz="0" w:space="0" w:color="auto"/>
        <w:left w:val="none" w:sz="0" w:space="0" w:color="auto"/>
        <w:bottom w:val="none" w:sz="0" w:space="0" w:color="auto"/>
        <w:right w:val="none" w:sz="0" w:space="0" w:color="auto"/>
      </w:divBdr>
    </w:div>
    <w:div w:id="359941210">
      <w:bodyDiv w:val="1"/>
      <w:marLeft w:val="0"/>
      <w:marRight w:val="0"/>
      <w:marTop w:val="0"/>
      <w:marBottom w:val="0"/>
      <w:divBdr>
        <w:top w:val="none" w:sz="0" w:space="0" w:color="auto"/>
        <w:left w:val="none" w:sz="0" w:space="0" w:color="auto"/>
        <w:bottom w:val="none" w:sz="0" w:space="0" w:color="auto"/>
        <w:right w:val="none" w:sz="0" w:space="0" w:color="auto"/>
      </w:divBdr>
    </w:div>
    <w:div w:id="370612149">
      <w:bodyDiv w:val="1"/>
      <w:marLeft w:val="0"/>
      <w:marRight w:val="0"/>
      <w:marTop w:val="0"/>
      <w:marBottom w:val="0"/>
      <w:divBdr>
        <w:top w:val="none" w:sz="0" w:space="0" w:color="auto"/>
        <w:left w:val="none" w:sz="0" w:space="0" w:color="auto"/>
        <w:bottom w:val="none" w:sz="0" w:space="0" w:color="auto"/>
        <w:right w:val="none" w:sz="0" w:space="0" w:color="auto"/>
      </w:divBdr>
    </w:div>
    <w:div w:id="373116140">
      <w:bodyDiv w:val="1"/>
      <w:marLeft w:val="0"/>
      <w:marRight w:val="0"/>
      <w:marTop w:val="0"/>
      <w:marBottom w:val="0"/>
      <w:divBdr>
        <w:top w:val="none" w:sz="0" w:space="0" w:color="auto"/>
        <w:left w:val="none" w:sz="0" w:space="0" w:color="auto"/>
        <w:bottom w:val="none" w:sz="0" w:space="0" w:color="auto"/>
        <w:right w:val="none" w:sz="0" w:space="0" w:color="auto"/>
      </w:divBdr>
    </w:div>
    <w:div w:id="375546876">
      <w:bodyDiv w:val="1"/>
      <w:marLeft w:val="0"/>
      <w:marRight w:val="0"/>
      <w:marTop w:val="0"/>
      <w:marBottom w:val="0"/>
      <w:divBdr>
        <w:top w:val="none" w:sz="0" w:space="0" w:color="auto"/>
        <w:left w:val="none" w:sz="0" w:space="0" w:color="auto"/>
        <w:bottom w:val="none" w:sz="0" w:space="0" w:color="auto"/>
        <w:right w:val="none" w:sz="0" w:space="0" w:color="auto"/>
      </w:divBdr>
    </w:div>
    <w:div w:id="388843291">
      <w:bodyDiv w:val="1"/>
      <w:marLeft w:val="0"/>
      <w:marRight w:val="0"/>
      <w:marTop w:val="0"/>
      <w:marBottom w:val="0"/>
      <w:divBdr>
        <w:top w:val="none" w:sz="0" w:space="0" w:color="auto"/>
        <w:left w:val="none" w:sz="0" w:space="0" w:color="auto"/>
        <w:bottom w:val="none" w:sz="0" w:space="0" w:color="auto"/>
        <w:right w:val="none" w:sz="0" w:space="0" w:color="auto"/>
      </w:divBdr>
    </w:div>
    <w:div w:id="394934073">
      <w:bodyDiv w:val="1"/>
      <w:marLeft w:val="0"/>
      <w:marRight w:val="0"/>
      <w:marTop w:val="0"/>
      <w:marBottom w:val="0"/>
      <w:divBdr>
        <w:top w:val="none" w:sz="0" w:space="0" w:color="auto"/>
        <w:left w:val="none" w:sz="0" w:space="0" w:color="auto"/>
        <w:bottom w:val="none" w:sz="0" w:space="0" w:color="auto"/>
        <w:right w:val="none" w:sz="0" w:space="0" w:color="auto"/>
      </w:divBdr>
    </w:div>
    <w:div w:id="398358185">
      <w:bodyDiv w:val="1"/>
      <w:marLeft w:val="0"/>
      <w:marRight w:val="0"/>
      <w:marTop w:val="0"/>
      <w:marBottom w:val="0"/>
      <w:divBdr>
        <w:top w:val="none" w:sz="0" w:space="0" w:color="auto"/>
        <w:left w:val="none" w:sz="0" w:space="0" w:color="auto"/>
        <w:bottom w:val="none" w:sz="0" w:space="0" w:color="auto"/>
        <w:right w:val="none" w:sz="0" w:space="0" w:color="auto"/>
      </w:divBdr>
    </w:div>
    <w:div w:id="420642677">
      <w:bodyDiv w:val="1"/>
      <w:marLeft w:val="0"/>
      <w:marRight w:val="0"/>
      <w:marTop w:val="0"/>
      <w:marBottom w:val="0"/>
      <w:divBdr>
        <w:top w:val="none" w:sz="0" w:space="0" w:color="auto"/>
        <w:left w:val="none" w:sz="0" w:space="0" w:color="auto"/>
        <w:bottom w:val="none" w:sz="0" w:space="0" w:color="auto"/>
        <w:right w:val="none" w:sz="0" w:space="0" w:color="auto"/>
      </w:divBdr>
    </w:div>
    <w:div w:id="431780574">
      <w:bodyDiv w:val="1"/>
      <w:marLeft w:val="0"/>
      <w:marRight w:val="0"/>
      <w:marTop w:val="0"/>
      <w:marBottom w:val="0"/>
      <w:divBdr>
        <w:top w:val="none" w:sz="0" w:space="0" w:color="auto"/>
        <w:left w:val="none" w:sz="0" w:space="0" w:color="auto"/>
        <w:bottom w:val="none" w:sz="0" w:space="0" w:color="auto"/>
        <w:right w:val="none" w:sz="0" w:space="0" w:color="auto"/>
      </w:divBdr>
    </w:div>
    <w:div w:id="469639161">
      <w:bodyDiv w:val="1"/>
      <w:marLeft w:val="0"/>
      <w:marRight w:val="0"/>
      <w:marTop w:val="0"/>
      <w:marBottom w:val="0"/>
      <w:divBdr>
        <w:top w:val="none" w:sz="0" w:space="0" w:color="auto"/>
        <w:left w:val="none" w:sz="0" w:space="0" w:color="auto"/>
        <w:bottom w:val="none" w:sz="0" w:space="0" w:color="auto"/>
        <w:right w:val="none" w:sz="0" w:space="0" w:color="auto"/>
      </w:divBdr>
    </w:div>
    <w:div w:id="502088497">
      <w:bodyDiv w:val="1"/>
      <w:marLeft w:val="0"/>
      <w:marRight w:val="0"/>
      <w:marTop w:val="0"/>
      <w:marBottom w:val="0"/>
      <w:divBdr>
        <w:top w:val="none" w:sz="0" w:space="0" w:color="auto"/>
        <w:left w:val="none" w:sz="0" w:space="0" w:color="auto"/>
        <w:bottom w:val="none" w:sz="0" w:space="0" w:color="auto"/>
        <w:right w:val="none" w:sz="0" w:space="0" w:color="auto"/>
      </w:divBdr>
    </w:div>
    <w:div w:id="505675953">
      <w:bodyDiv w:val="1"/>
      <w:marLeft w:val="0"/>
      <w:marRight w:val="0"/>
      <w:marTop w:val="0"/>
      <w:marBottom w:val="0"/>
      <w:divBdr>
        <w:top w:val="none" w:sz="0" w:space="0" w:color="auto"/>
        <w:left w:val="none" w:sz="0" w:space="0" w:color="auto"/>
        <w:bottom w:val="none" w:sz="0" w:space="0" w:color="auto"/>
        <w:right w:val="none" w:sz="0" w:space="0" w:color="auto"/>
      </w:divBdr>
    </w:div>
    <w:div w:id="517889306">
      <w:bodyDiv w:val="1"/>
      <w:marLeft w:val="0"/>
      <w:marRight w:val="0"/>
      <w:marTop w:val="0"/>
      <w:marBottom w:val="0"/>
      <w:divBdr>
        <w:top w:val="none" w:sz="0" w:space="0" w:color="auto"/>
        <w:left w:val="none" w:sz="0" w:space="0" w:color="auto"/>
        <w:bottom w:val="none" w:sz="0" w:space="0" w:color="auto"/>
        <w:right w:val="none" w:sz="0" w:space="0" w:color="auto"/>
      </w:divBdr>
    </w:div>
    <w:div w:id="537471481">
      <w:bodyDiv w:val="1"/>
      <w:marLeft w:val="0"/>
      <w:marRight w:val="0"/>
      <w:marTop w:val="0"/>
      <w:marBottom w:val="0"/>
      <w:divBdr>
        <w:top w:val="none" w:sz="0" w:space="0" w:color="auto"/>
        <w:left w:val="none" w:sz="0" w:space="0" w:color="auto"/>
        <w:bottom w:val="none" w:sz="0" w:space="0" w:color="auto"/>
        <w:right w:val="none" w:sz="0" w:space="0" w:color="auto"/>
      </w:divBdr>
      <w:divsChild>
        <w:div w:id="434787359">
          <w:marLeft w:val="0"/>
          <w:marRight w:val="0"/>
          <w:marTop w:val="0"/>
          <w:marBottom w:val="0"/>
          <w:divBdr>
            <w:top w:val="none" w:sz="0" w:space="0" w:color="auto"/>
            <w:left w:val="none" w:sz="0" w:space="0" w:color="auto"/>
            <w:bottom w:val="none" w:sz="0" w:space="0" w:color="auto"/>
            <w:right w:val="none" w:sz="0" w:space="0" w:color="auto"/>
          </w:divBdr>
        </w:div>
        <w:div w:id="1292785614">
          <w:marLeft w:val="0"/>
          <w:marRight w:val="0"/>
          <w:marTop w:val="0"/>
          <w:marBottom w:val="0"/>
          <w:divBdr>
            <w:top w:val="none" w:sz="0" w:space="0" w:color="auto"/>
            <w:left w:val="none" w:sz="0" w:space="0" w:color="auto"/>
            <w:bottom w:val="none" w:sz="0" w:space="0" w:color="auto"/>
            <w:right w:val="none" w:sz="0" w:space="0" w:color="auto"/>
          </w:divBdr>
        </w:div>
      </w:divsChild>
    </w:div>
    <w:div w:id="541021744">
      <w:bodyDiv w:val="1"/>
      <w:marLeft w:val="0"/>
      <w:marRight w:val="0"/>
      <w:marTop w:val="0"/>
      <w:marBottom w:val="0"/>
      <w:divBdr>
        <w:top w:val="none" w:sz="0" w:space="0" w:color="auto"/>
        <w:left w:val="none" w:sz="0" w:space="0" w:color="auto"/>
        <w:bottom w:val="none" w:sz="0" w:space="0" w:color="auto"/>
        <w:right w:val="none" w:sz="0" w:space="0" w:color="auto"/>
      </w:divBdr>
    </w:div>
    <w:div w:id="542907817">
      <w:bodyDiv w:val="1"/>
      <w:marLeft w:val="0"/>
      <w:marRight w:val="0"/>
      <w:marTop w:val="0"/>
      <w:marBottom w:val="0"/>
      <w:divBdr>
        <w:top w:val="none" w:sz="0" w:space="0" w:color="auto"/>
        <w:left w:val="none" w:sz="0" w:space="0" w:color="auto"/>
        <w:bottom w:val="none" w:sz="0" w:space="0" w:color="auto"/>
        <w:right w:val="none" w:sz="0" w:space="0" w:color="auto"/>
      </w:divBdr>
    </w:div>
    <w:div w:id="547647672">
      <w:bodyDiv w:val="1"/>
      <w:marLeft w:val="0"/>
      <w:marRight w:val="0"/>
      <w:marTop w:val="0"/>
      <w:marBottom w:val="0"/>
      <w:divBdr>
        <w:top w:val="none" w:sz="0" w:space="0" w:color="auto"/>
        <w:left w:val="none" w:sz="0" w:space="0" w:color="auto"/>
        <w:bottom w:val="none" w:sz="0" w:space="0" w:color="auto"/>
        <w:right w:val="none" w:sz="0" w:space="0" w:color="auto"/>
      </w:divBdr>
    </w:div>
    <w:div w:id="551890815">
      <w:bodyDiv w:val="1"/>
      <w:marLeft w:val="0"/>
      <w:marRight w:val="0"/>
      <w:marTop w:val="0"/>
      <w:marBottom w:val="0"/>
      <w:divBdr>
        <w:top w:val="none" w:sz="0" w:space="0" w:color="auto"/>
        <w:left w:val="none" w:sz="0" w:space="0" w:color="auto"/>
        <w:bottom w:val="none" w:sz="0" w:space="0" w:color="auto"/>
        <w:right w:val="none" w:sz="0" w:space="0" w:color="auto"/>
      </w:divBdr>
    </w:div>
    <w:div w:id="565648760">
      <w:bodyDiv w:val="1"/>
      <w:marLeft w:val="0"/>
      <w:marRight w:val="0"/>
      <w:marTop w:val="0"/>
      <w:marBottom w:val="0"/>
      <w:divBdr>
        <w:top w:val="none" w:sz="0" w:space="0" w:color="auto"/>
        <w:left w:val="none" w:sz="0" w:space="0" w:color="auto"/>
        <w:bottom w:val="none" w:sz="0" w:space="0" w:color="auto"/>
        <w:right w:val="none" w:sz="0" w:space="0" w:color="auto"/>
      </w:divBdr>
    </w:div>
    <w:div w:id="583688225">
      <w:bodyDiv w:val="1"/>
      <w:marLeft w:val="0"/>
      <w:marRight w:val="0"/>
      <w:marTop w:val="0"/>
      <w:marBottom w:val="0"/>
      <w:divBdr>
        <w:top w:val="none" w:sz="0" w:space="0" w:color="auto"/>
        <w:left w:val="none" w:sz="0" w:space="0" w:color="auto"/>
        <w:bottom w:val="none" w:sz="0" w:space="0" w:color="auto"/>
        <w:right w:val="none" w:sz="0" w:space="0" w:color="auto"/>
      </w:divBdr>
    </w:div>
    <w:div w:id="584412105">
      <w:bodyDiv w:val="1"/>
      <w:marLeft w:val="0"/>
      <w:marRight w:val="0"/>
      <w:marTop w:val="0"/>
      <w:marBottom w:val="0"/>
      <w:divBdr>
        <w:top w:val="none" w:sz="0" w:space="0" w:color="auto"/>
        <w:left w:val="none" w:sz="0" w:space="0" w:color="auto"/>
        <w:bottom w:val="none" w:sz="0" w:space="0" w:color="auto"/>
        <w:right w:val="none" w:sz="0" w:space="0" w:color="auto"/>
      </w:divBdr>
    </w:div>
    <w:div w:id="584918623">
      <w:bodyDiv w:val="1"/>
      <w:marLeft w:val="0"/>
      <w:marRight w:val="0"/>
      <w:marTop w:val="0"/>
      <w:marBottom w:val="0"/>
      <w:divBdr>
        <w:top w:val="none" w:sz="0" w:space="0" w:color="auto"/>
        <w:left w:val="none" w:sz="0" w:space="0" w:color="auto"/>
        <w:bottom w:val="none" w:sz="0" w:space="0" w:color="auto"/>
        <w:right w:val="none" w:sz="0" w:space="0" w:color="auto"/>
      </w:divBdr>
    </w:div>
    <w:div w:id="598179222">
      <w:bodyDiv w:val="1"/>
      <w:marLeft w:val="0"/>
      <w:marRight w:val="0"/>
      <w:marTop w:val="0"/>
      <w:marBottom w:val="0"/>
      <w:divBdr>
        <w:top w:val="none" w:sz="0" w:space="0" w:color="auto"/>
        <w:left w:val="none" w:sz="0" w:space="0" w:color="auto"/>
        <w:bottom w:val="none" w:sz="0" w:space="0" w:color="auto"/>
        <w:right w:val="none" w:sz="0" w:space="0" w:color="auto"/>
      </w:divBdr>
    </w:div>
    <w:div w:id="599534222">
      <w:bodyDiv w:val="1"/>
      <w:marLeft w:val="0"/>
      <w:marRight w:val="0"/>
      <w:marTop w:val="0"/>
      <w:marBottom w:val="0"/>
      <w:divBdr>
        <w:top w:val="none" w:sz="0" w:space="0" w:color="auto"/>
        <w:left w:val="none" w:sz="0" w:space="0" w:color="auto"/>
        <w:bottom w:val="none" w:sz="0" w:space="0" w:color="auto"/>
        <w:right w:val="none" w:sz="0" w:space="0" w:color="auto"/>
      </w:divBdr>
    </w:div>
    <w:div w:id="612446217">
      <w:bodyDiv w:val="1"/>
      <w:marLeft w:val="0"/>
      <w:marRight w:val="0"/>
      <w:marTop w:val="0"/>
      <w:marBottom w:val="0"/>
      <w:divBdr>
        <w:top w:val="none" w:sz="0" w:space="0" w:color="auto"/>
        <w:left w:val="none" w:sz="0" w:space="0" w:color="auto"/>
        <w:bottom w:val="none" w:sz="0" w:space="0" w:color="auto"/>
        <w:right w:val="none" w:sz="0" w:space="0" w:color="auto"/>
      </w:divBdr>
    </w:div>
    <w:div w:id="612591336">
      <w:bodyDiv w:val="1"/>
      <w:marLeft w:val="0"/>
      <w:marRight w:val="0"/>
      <w:marTop w:val="0"/>
      <w:marBottom w:val="0"/>
      <w:divBdr>
        <w:top w:val="none" w:sz="0" w:space="0" w:color="auto"/>
        <w:left w:val="none" w:sz="0" w:space="0" w:color="auto"/>
        <w:bottom w:val="none" w:sz="0" w:space="0" w:color="auto"/>
        <w:right w:val="none" w:sz="0" w:space="0" w:color="auto"/>
      </w:divBdr>
    </w:div>
    <w:div w:id="620763483">
      <w:bodyDiv w:val="1"/>
      <w:marLeft w:val="0"/>
      <w:marRight w:val="0"/>
      <w:marTop w:val="0"/>
      <w:marBottom w:val="0"/>
      <w:divBdr>
        <w:top w:val="none" w:sz="0" w:space="0" w:color="auto"/>
        <w:left w:val="none" w:sz="0" w:space="0" w:color="auto"/>
        <w:bottom w:val="none" w:sz="0" w:space="0" w:color="auto"/>
        <w:right w:val="none" w:sz="0" w:space="0" w:color="auto"/>
      </w:divBdr>
    </w:div>
    <w:div w:id="631329952">
      <w:bodyDiv w:val="1"/>
      <w:marLeft w:val="0"/>
      <w:marRight w:val="0"/>
      <w:marTop w:val="0"/>
      <w:marBottom w:val="0"/>
      <w:divBdr>
        <w:top w:val="none" w:sz="0" w:space="0" w:color="auto"/>
        <w:left w:val="none" w:sz="0" w:space="0" w:color="auto"/>
        <w:bottom w:val="none" w:sz="0" w:space="0" w:color="auto"/>
        <w:right w:val="none" w:sz="0" w:space="0" w:color="auto"/>
      </w:divBdr>
    </w:div>
    <w:div w:id="640234455">
      <w:bodyDiv w:val="1"/>
      <w:marLeft w:val="0"/>
      <w:marRight w:val="0"/>
      <w:marTop w:val="0"/>
      <w:marBottom w:val="0"/>
      <w:divBdr>
        <w:top w:val="none" w:sz="0" w:space="0" w:color="auto"/>
        <w:left w:val="none" w:sz="0" w:space="0" w:color="auto"/>
        <w:bottom w:val="none" w:sz="0" w:space="0" w:color="auto"/>
        <w:right w:val="none" w:sz="0" w:space="0" w:color="auto"/>
      </w:divBdr>
    </w:div>
    <w:div w:id="651913374">
      <w:bodyDiv w:val="1"/>
      <w:marLeft w:val="0"/>
      <w:marRight w:val="0"/>
      <w:marTop w:val="0"/>
      <w:marBottom w:val="0"/>
      <w:divBdr>
        <w:top w:val="none" w:sz="0" w:space="0" w:color="auto"/>
        <w:left w:val="none" w:sz="0" w:space="0" w:color="auto"/>
        <w:bottom w:val="none" w:sz="0" w:space="0" w:color="auto"/>
        <w:right w:val="none" w:sz="0" w:space="0" w:color="auto"/>
      </w:divBdr>
    </w:div>
    <w:div w:id="652562168">
      <w:bodyDiv w:val="1"/>
      <w:marLeft w:val="0"/>
      <w:marRight w:val="0"/>
      <w:marTop w:val="0"/>
      <w:marBottom w:val="0"/>
      <w:divBdr>
        <w:top w:val="none" w:sz="0" w:space="0" w:color="auto"/>
        <w:left w:val="none" w:sz="0" w:space="0" w:color="auto"/>
        <w:bottom w:val="none" w:sz="0" w:space="0" w:color="auto"/>
        <w:right w:val="none" w:sz="0" w:space="0" w:color="auto"/>
      </w:divBdr>
    </w:div>
    <w:div w:id="657346690">
      <w:bodyDiv w:val="1"/>
      <w:marLeft w:val="0"/>
      <w:marRight w:val="0"/>
      <w:marTop w:val="0"/>
      <w:marBottom w:val="0"/>
      <w:divBdr>
        <w:top w:val="none" w:sz="0" w:space="0" w:color="auto"/>
        <w:left w:val="none" w:sz="0" w:space="0" w:color="auto"/>
        <w:bottom w:val="none" w:sz="0" w:space="0" w:color="auto"/>
        <w:right w:val="none" w:sz="0" w:space="0" w:color="auto"/>
      </w:divBdr>
    </w:div>
    <w:div w:id="658382532">
      <w:bodyDiv w:val="1"/>
      <w:marLeft w:val="0"/>
      <w:marRight w:val="0"/>
      <w:marTop w:val="0"/>
      <w:marBottom w:val="0"/>
      <w:divBdr>
        <w:top w:val="none" w:sz="0" w:space="0" w:color="auto"/>
        <w:left w:val="none" w:sz="0" w:space="0" w:color="auto"/>
        <w:bottom w:val="none" w:sz="0" w:space="0" w:color="auto"/>
        <w:right w:val="none" w:sz="0" w:space="0" w:color="auto"/>
      </w:divBdr>
    </w:div>
    <w:div w:id="662783543">
      <w:bodyDiv w:val="1"/>
      <w:marLeft w:val="0"/>
      <w:marRight w:val="0"/>
      <w:marTop w:val="0"/>
      <w:marBottom w:val="0"/>
      <w:divBdr>
        <w:top w:val="none" w:sz="0" w:space="0" w:color="auto"/>
        <w:left w:val="none" w:sz="0" w:space="0" w:color="auto"/>
        <w:bottom w:val="none" w:sz="0" w:space="0" w:color="auto"/>
        <w:right w:val="none" w:sz="0" w:space="0" w:color="auto"/>
      </w:divBdr>
    </w:div>
    <w:div w:id="667948043">
      <w:bodyDiv w:val="1"/>
      <w:marLeft w:val="0"/>
      <w:marRight w:val="0"/>
      <w:marTop w:val="0"/>
      <w:marBottom w:val="0"/>
      <w:divBdr>
        <w:top w:val="none" w:sz="0" w:space="0" w:color="auto"/>
        <w:left w:val="none" w:sz="0" w:space="0" w:color="auto"/>
        <w:bottom w:val="none" w:sz="0" w:space="0" w:color="auto"/>
        <w:right w:val="none" w:sz="0" w:space="0" w:color="auto"/>
      </w:divBdr>
    </w:div>
    <w:div w:id="690572819">
      <w:bodyDiv w:val="1"/>
      <w:marLeft w:val="0"/>
      <w:marRight w:val="0"/>
      <w:marTop w:val="0"/>
      <w:marBottom w:val="0"/>
      <w:divBdr>
        <w:top w:val="none" w:sz="0" w:space="0" w:color="auto"/>
        <w:left w:val="none" w:sz="0" w:space="0" w:color="auto"/>
        <w:bottom w:val="none" w:sz="0" w:space="0" w:color="auto"/>
        <w:right w:val="none" w:sz="0" w:space="0" w:color="auto"/>
      </w:divBdr>
    </w:div>
    <w:div w:id="748385603">
      <w:bodyDiv w:val="1"/>
      <w:marLeft w:val="0"/>
      <w:marRight w:val="0"/>
      <w:marTop w:val="0"/>
      <w:marBottom w:val="0"/>
      <w:divBdr>
        <w:top w:val="none" w:sz="0" w:space="0" w:color="auto"/>
        <w:left w:val="none" w:sz="0" w:space="0" w:color="auto"/>
        <w:bottom w:val="none" w:sz="0" w:space="0" w:color="auto"/>
        <w:right w:val="none" w:sz="0" w:space="0" w:color="auto"/>
      </w:divBdr>
    </w:div>
    <w:div w:id="765806336">
      <w:bodyDiv w:val="1"/>
      <w:marLeft w:val="0"/>
      <w:marRight w:val="0"/>
      <w:marTop w:val="0"/>
      <w:marBottom w:val="0"/>
      <w:divBdr>
        <w:top w:val="none" w:sz="0" w:space="0" w:color="auto"/>
        <w:left w:val="none" w:sz="0" w:space="0" w:color="auto"/>
        <w:bottom w:val="none" w:sz="0" w:space="0" w:color="auto"/>
        <w:right w:val="none" w:sz="0" w:space="0" w:color="auto"/>
      </w:divBdr>
    </w:div>
    <w:div w:id="798646302">
      <w:bodyDiv w:val="1"/>
      <w:marLeft w:val="0"/>
      <w:marRight w:val="0"/>
      <w:marTop w:val="0"/>
      <w:marBottom w:val="0"/>
      <w:divBdr>
        <w:top w:val="none" w:sz="0" w:space="0" w:color="auto"/>
        <w:left w:val="none" w:sz="0" w:space="0" w:color="auto"/>
        <w:bottom w:val="none" w:sz="0" w:space="0" w:color="auto"/>
        <w:right w:val="none" w:sz="0" w:space="0" w:color="auto"/>
      </w:divBdr>
    </w:div>
    <w:div w:id="813595530">
      <w:bodyDiv w:val="1"/>
      <w:marLeft w:val="0"/>
      <w:marRight w:val="0"/>
      <w:marTop w:val="0"/>
      <w:marBottom w:val="0"/>
      <w:divBdr>
        <w:top w:val="none" w:sz="0" w:space="0" w:color="auto"/>
        <w:left w:val="none" w:sz="0" w:space="0" w:color="auto"/>
        <w:bottom w:val="none" w:sz="0" w:space="0" w:color="auto"/>
        <w:right w:val="none" w:sz="0" w:space="0" w:color="auto"/>
      </w:divBdr>
    </w:div>
    <w:div w:id="825164370">
      <w:bodyDiv w:val="1"/>
      <w:marLeft w:val="0"/>
      <w:marRight w:val="0"/>
      <w:marTop w:val="0"/>
      <w:marBottom w:val="0"/>
      <w:divBdr>
        <w:top w:val="none" w:sz="0" w:space="0" w:color="auto"/>
        <w:left w:val="none" w:sz="0" w:space="0" w:color="auto"/>
        <w:bottom w:val="none" w:sz="0" w:space="0" w:color="auto"/>
        <w:right w:val="none" w:sz="0" w:space="0" w:color="auto"/>
      </w:divBdr>
    </w:div>
    <w:div w:id="826625858">
      <w:bodyDiv w:val="1"/>
      <w:marLeft w:val="0"/>
      <w:marRight w:val="0"/>
      <w:marTop w:val="0"/>
      <w:marBottom w:val="0"/>
      <w:divBdr>
        <w:top w:val="none" w:sz="0" w:space="0" w:color="auto"/>
        <w:left w:val="none" w:sz="0" w:space="0" w:color="auto"/>
        <w:bottom w:val="none" w:sz="0" w:space="0" w:color="auto"/>
        <w:right w:val="none" w:sz="0" w:space="0" w:color="auto"/>
      </w:divBdr>
    </w:div>
    <w:div w:id="834229764">
      <w:bodyDiv w:val="1"/>
      <w:marLeft w:val="0"/>
      <w:marRight w:val="0"/>
      <w:marTop w:val="0"/>
      <w:marBottom w:val="0"/>
      <w:divBdr>
        <w:top w:val="none" w:sz="0" w:space="0" w:color="auto"/>
        <w:left w:val="none" w:sz="0" w:space="0" w:color="auto"/>
        <w:bottom w:val="none" w:sz="0" w:space="0" w:color="auto"/>
        <w:right w:val="none" w:sz="0" w:space="0" w:color="auto"/>
      </w:divBdr>
    </w:div>
    <w:div w:id="834807227">
      <w:bodyDiv w:val="1"/>
      <w:marLeft w:val="0"/>
      <w:marRight w:val="0"/>
      <w:marTop w:val="0"/>
      <w:marBottom w:val="0"/>
      <w:divBdr>
        <w:top w:val="none" w:sz="0" w:space="0" w:color="auto"/>
        <w:left w:val="none" w:sz="0" w:space="0" w:color="auto"/>
        <w:bottom w:val="none" w:sz="0" w:space="0" w:color="auto"/>
        <w:right w:val="none" w:sz="0" w:space="0" w:color="auto"/>
      </w:divBdr>
    </w:div>
    <w:div w:id="836268975">
      <w:bodyDiv w:val="1"/>
      <w:marLeft w:val="0"/>
      <w:marRight w:val="0"/>
      <w:marTop w:val="0"/>
      <w:marBottom w:val="0"/>
      <w:divBdr>
        <w:top w:val="none" w:sz="0" w:space="0" w:color="auto"/>
        <w:left w:val="none" w:sz="0" w:space="0" w:color="auto"/>
        <w:bottom w:val="none" w:sz="0" w:space="0" w:color="auto"/>
        <w:right w:val="none" w:sz="0" w:space="0" w:color="auto"/>
      </w:divBdr>
    </w:div>
    <w:div w:id="842938811">
      <w:bodyDiv w:val="1"/>
      <w:marLeft w:val="0"/>
      <w:marRight w:val="0"/>
      <w:marTop w:val="0"/>
      <w:marBottom w:val="0"/>
      <w:divBdr>
        <w:top w:val="none" w:sz="0" w:space="0" w:color="auto"/>
        <w:left w:val="none" w:sz="0" w:space="0" w:color="auto"/>
        <w:bottom w:val="none" w:sz="0" w:space="0" w:color="auto"/>
        <w:right w:val="none" w:sz="0" w:space="0" w:color="auto"/>
      </w:divBdr>
    </w:div>
    <w:div w:id="847058668">
      <w:bodyDiv w:val="1"/>
      <w:marLeft w:val="0"/>
      <w:marRight w:val="0"/>
      <w:marTop w:val="0"/>
      <w:marBottom w:val="0"/>
      <w:divBdr>
        <w:top w:val="none" w:sz="0" w:space="0" w:color="auto"/>
        <w:left w:val="none" w:sz="0" w:space="0" w:color="auto"/>
        <w:bottom w:val="none" w:sz="0" w:space="0" w:color="auto"/>
        <w:right w:val="none" w:sz="0" w:space="0" w:color="auto"/>
      </w:divBdr>
    </w:div>
    <w:div w:id="872840843">
      <w:bodyDiv w:val="1"/>
      <w:marLeft w:val="0"/>
      <w:marRight w:val="0"/>
      <w:marTop w:val="0"/>
      <w:marBottom w:val="0"/>
      <w:divBdr>
        <w:top w:val="none" w:sz="0" w:space="0" w:color="auto"/>
        <w:left w:val="none" w:sz="0" w:space="0" w:color="auto"/>
        <w:bottom w:val="none" w:sz="0" w:space="0" w:color="auto"/>
        <w:right w:val="none" w:sz="0" w:space="0" w:color="auto"/>
      </w:divBdr>
    </w:div>
    <w:div w:id="888877475">
      <w:bodyDiv w:val="1"/>
      <w:marLeft w:val="0"/>
      <w:marRight w:val="0"/>
      <w:marTop w:val="0"/>
      <w:marBottom w:val="0"/>
      <w:divBdr>
        <w:top w:val="none" w:sz="0" w:space="0" w:color="auto"/>
        <w:left w:val="none" w:sz="0" w:space="0" w:color="auto"/>
        <w:bottom w:val="none" w:sz="0" w:space="0" w:color="auto"/>
        <w:right w:val="none" w:sz="0" w:space="0" w:color="auto"/>
      </w:divBdr>
    </w:div>
    <w:div w:id="892734272">
      <w:bodyDiv w:val="1"/>
      <w:marLeft w:val="0"/>
      <w:marRight w:val="0"/>
      <w:marTop w:val="0"/>
      <w:marBottom w:val="0"/>
      <w:divBdr>
        <w:top w:val="none" w:sz="0" w:space="0" w:color="auto"/>
        <w:left w:val="none" w:sz="0" w:space="0" w:color="auto"/>
        <w:bottom w:val="none" w:sz="0" w:space="0" w:color="auto"/>
        <w:right w:val="none" w:sz="0" w:space="0" w:color="auto"/>
      </w:divBdr>
    </w:div>
    <w:div w:id="893203228">
      <w:bodyDiv w:val="1"/>
      <w:marLeft w:val="0"/>
      <w:marRight w:val="0"/>
      <w:marTop w:val="0"/>
      <w:marBottom w:val="0"/>
      <w:divBdr>
        <w:top w:val="none" w:sz="0" w:space="0" w:color="auto"/>
        <w:left w:val="none" w:sz="0" w:space="0" w:color="auto"/>
        <w:bottom w:val="none" w:sz="0" w:space="0" w:color="auto"/>
        <w:right w:val="none" w:sz="0" w:space="0" w:color="auto"/>
      </w:divBdr>
    </w:div>
    <w:div w:id="920211074">
      <w:bodyDiv w:val="1"/>
      <w:marLeft w:val="0"/>
      <w:marRight w:val="0"/>
      <w:marTop w:val="0"/>
      <w:marBottom w:val="0"/>
      <w:divBdr>
        <w:top w:val="none" w:sz="0" w:space="0" w:color="auto"/>
        <w:left w:val="none" w:sz="0" w:space="0" w:color="auto"/>
        <w:bottom w:val="none" w:sz="0" w:space="0" w:color="auto"/>
        <w:right w:val="none" w:sz="0" w:space="0" w:color="auto"/>
      </w:divBdr>
    </w:div>
    <w:div w:id="930508351">
      <w:bodyDiv w:val="1"/>
      <w:marLeft w:val="0"/>
      <w:marRight w:val="0"/>
      <w:marTop w:val="0"/>
      <w:marBottom w:val="0"/>
      <w:divBdr>
        <w:top w:val="none" w:sz="0" w:space="0" w:color="auto"/>
        <w:left w:val="none" w:sz="0" w:space="0" w:color="auto"/>
        <w:bottom w:val="none" w:sz="0" w:space="0" w:color="auto"/>
        <w:right w:val="none" w:sz="0" w:space="0" w:color="auto"/>
      </w:divBdr>
    </w:div>
    <w:div w:id="939920977">
      <w:bodyDiv w:val="1"/>
      <w:marLeft w:val="0"/>
      <w:marRight w:val="0"/>
      <w:marTop w:val="0"/>
      <w:marBottom w:val="0"/>
      <w:divBdr>
        <w:top w:val="none" w:sz="0" w:space="0" w:color="auto"/>
        <w:left w:val="none" w:sz="0" w:space="0" w:color="auto"/>
        <w:bottom w:val="none" w:sz="0" w:space="0" w:color="auto"/>
        <w:right w:val="none" w:sz="0" w:space="0" w:color="auto"/>
      </w:divBdr>
    </w:div>
    <w:div w:id="985814634">
      <w:bodyDiv w:val="1"/>
      <w:marLeft w:val="0"/>
      <w:marRight w:val="0"/>
      <w:marTop w:val="0"/>
      <w:marBottom w:val="0"/>
      <w:divBdr>
        <w:top w:val="none" w:sz="0" w:space="0" w:color="auto"/>
        <w:left w:val="none" w:sz="0" w:space="0" w:color="auto"/>
        <w:bottom w:val="none" w:sz="0" w:space="0" w:color="auto"/>
        <w:right w:val="none" w:sz="0" w:space="0" w:color="auto"/>
      </w:divBdr>
    </w:div>
    <w:div w:id="1000235895">
      <w:bodyDiv w:val="1"/>
      <w:marLeft w:val="0"/>
      <w:marRight w:val="0"/>
      <w:marTop w:val="0"/>
      <w:marBottom w:val="0"/>
      <w:divBdr>
        <w:top w:val="none" w:sz="0" w:space="0" w:color="auto"/>
        <w:left w:val="none" w:sz="0" w:space="0" w:color="auto"/>
        <w:bottom w:val="none" w:sz="0" w:space="0" w:color="auto"/>
        <w:right w:val="none" w:sz="0" w:space="0" w:color="auto"/>
      </w:divBdr>
    </w:div>
    <w:div w:id="1013799604">
      <w:bodyDiv w:val="1"/>
      <w:marLeft w:val="0"/>
      <w:marRight w:val="0"/>
      <w:marTop w:val="0"/>
      <w:marBottom w:val="0"/>
      <w:divBdr>
        <w:top w:val="none" w:sz="0" w:space="0" w:color="auto"/>
        <w:left w:val="none" w:sz="0" w:space="0" w:color="auto"/>
        <w:bottom w:val="none" w:sz="0" w:space="0" w:color="auto"/>
        <w:right w:val="none" w:sz="0" w:space="0" w:color="auto"/>
      </w:divBdr>
    </w:div>
    <w:div w:id="1014459254">
      <w:bodyDiv w:val="1"/>
      <w:marLeft w:val="0"/>
      <w:marRight w:val="0"/>
      <w:marTop w:val="0"/>
      <w:marBottom w:val="0"/>
      <w:divBdr>
        <w:top w:val="none" w:sz="0" w:space="0" w:color="auto"/>
        <w:left w:val="none" w:sz="0" w:space="0" w:color="auto"/>
        <w:bottom w:val="none" w:sz="0" w:space="0" w:color="auto"/>
        <w:right w:val="none" w:sz="0" w:space="0" w:color="auto"/>
      </w:divBdr>
    </w:div>
    <w:div w:id="1026178633">
      <w:bodyDiv w:val="1"/>
      <w:marLeft w:val="0"/>
      <w:marRight w:val="0"/>
      <w:marTop w:val="0"/>
      <w:marBottom w:val="0"/>
      <w:divBdr>
        <w:top w:val="none" w:sz="0" w:space="0" w:color="auto"/>
        <w:left w:val="none" w:sz="0" w:space="0" w:color="auto"/>
        <w:bottom w:val="none" w:sz="0" w:space="0" w:color="auto"/>
        <w:right w:val="none" w:sz="0" w:space="0" w:color="auto"/>
      </w:divBdr>
    </w:div>
    <w:div w:id="1032073972">
      <w:bodyDiv w:val="1"/>
      <w:marLeft w:val="0"/>
      <w:marRight w:val="0"/>
      <w:marTop w:val="0"/>
      <w:marBottom w:val="0"/>
      <w:divBdr>
        <w:top w:val="none" w:sz="0" w:space="0" w:color="auto"/>
        <w:left w:val="none" w:sz="0" w:space="0" w:color="auto"/>
        <w:bottom w:val="none" w:sz="0" w:space="0" w:color="auto"/>
        <w:right w:val="none" w:sz="0" w:space="0" w:color="auto"/>
      </w:divBdr>
    </w:div>
    <w:div w:id="1035739712">
      <w:bodyDiv w:val="1"/>
      <w:marLeft w:val="0"/>
      <w:marRight w:val="0"/>
      <w:marTop w:val="0"/>
      <w:marBottom w:val="0"/>
      <w:divBdr>
        <w:top w:val="none" w:sz="0" w:space="0" w:color="auto"/>
        <w:left w:val="none" w:sz="0" w:space="0" w:color="auto"/>
        <w:bottom w:val="none" w:sz="0" w:space="0" w:color="auto"/>
        <w:right w:val="none" w:sz="0" w:space="0" w:color="auto"/>
      </w:divBdr>
    </w:div>
    <w:div w:id="1048456853">
      <w:bodyDiv w:val="1"/>
      <w:marLeft w:val="0"/>
      <w:marRight w:val="0"/>
      <w:marTop w:val="0"/>
      <w:marBottom w:val="0"/>
      <w:divBdr>
        <w:top w:val="none" w:sz="0" w:space="0" w:color="auto"/>
        <w:left w:val="none" w:sz="0" w:space="0" w:color="auto"/>
        <w:bottom w:val="none" w:sz="0" w:space="0" w:color="auto"/>
        <w:right w:val="none" w:sz="0" w:space="0" w:color="auto"/>
      </w:divBdr>
    </w:div>
    <w:div w:id="1053583783">
      <w:bodyDiv w:val="1"/>
      <w:marLeft w:val="0"/>
      <w:marRight w:val="0"/>
      <w:marTop w:val="0"/>
      <w:marBottom w:val="0"/>
      <w:divBdr>
        <w:top w:val="none" w:sz="0" w:space="0" w:color="auto"/>
        <w:left w:val="none" w:sz="0" w:space="0" w:color="auto"/>
        <w:bottom w:val="none" w:sz="0" w:space="0" w:color="auto"/>
        <w:right w:val="none" w:sz="0" w:space="0" w:color="auto"/>
      </w:divBdr>
    </w:div>
    <w:div w:id="1069574911">
      <w:bodyDiv w:val="1"/>
      <w:marLeft w:val="0"/>
      <w:marRight w:val="0"/>
      <w:marTop w:val="0"/>
      <w:marBottom w:val="0"/>
      <w:divBdr>
        <w:top w:val="none" w:sz="0" w:space="0" w:color="auto"/>
        <w:left w:val="none" w:sz="0" w:space="0" w:color="auto"/>
        <w:bottom w:val="none" w:sz="0" w:space="0" w:color="auto"/>
        <w:right w:val="none" w:sz="0" w:space="0" w:color="auto"/>
      </w:divBdr>
    </w:div>
    <w:div w:id="1076517214">
      <w:bodyDiv w:val="1"/>
      <w:marLeft w:val="0"/>
      <w:marRight w:val="0"/>
      <w:marTop w:val="0"/>
      <w:marBottom w:val="0"/>
      <w:divBdr>
        <w:top w:val="none" w:sz="0" w:space="0" w:color="auto"/>
        <w:left w:val="none" w:sz="0" w:space="0" w:color="auto"/>
        <w:bottom w:val="none" w:sz="0" w:space="0" w:color="auto"/>
        <w:right w:val="none" w:sz="0" w:space="0" w:color="auto"/>
      </w:divBdr>
    </w:div>
    <w:div w:id="1078405882">
      <w:bodyDiv w:val="1"/>
      <w:marLeft w:val="0"/>
      <w:marRight w:val="0"/>
      <w:marTop w:val="0"/>
      <w:marBottom w:val="0"/>
      <w:divBdr>
        <w:top w:val="none" w:sz="0" w:space="0" w:color="auto"/>
        <w:left w:val="none" w:sz="0" w:space="0" w:color="auto"/>
        <w:bottom w:val="none" w:sz="0" w:space="0" w:color="auto"/>
        <w:right w:val="none" w:sz="0" w:space="0" w:color="auto"/>
      </w:divBdr>
    </w:div>
    <w:div w:id="1078676760">
      <w:bodyDiv w:val="1"/>
      <w:marLeft w:val="0"/>
      <w:marRight w:val="0"/>
      <w:marTop w:val="0"/>
      <w:marBottom w:val="0"/>
      <w:divBdr>
        <w:top w:val="none" w:sz="0" w:space="0" w:color="auto"/>
        <w:left w:val="none" w:sz="0" w:space="0" w:color="auto"/>
        <w:bottom w:val="none" w:sz="0" w:space="0" w:color="auto"/>
        <w:right w:val="none" w:sz="0" w:space="0" w:color="auto"/>
      </w:divBdr>
    </w:div>
    <w:div w:id="1090587572">
      <w:bodyDiv w:val="1"/>
      <w:marLeft w:val="0"/>
      <w:marRight w:val="0"/>
      <w:marTop w:val="0"/>
      <w:marBottom w:val="0"/>
      <w:divBdr>
        <w:top w:val="none" w:sz="0" w:space="0" w:color="auto"/>
        <w:left w:val="none" w:sz="0" w:space="0" w:color="auto"/>
        <w:bottom w:val="none" w:sz="0" w:space="0" w:color="auto"/>
        <w:right w:val="none" w:sz="0" w:space="0" w:color="auto"/>
      </w:divBdr>
    </w:div>
    <w:div w:id="1114790020">
      <w:bodyDiv w:val="1"/>
      <w:marLeft w:val="0"/>
      <w:marRight w:val="0"/>
      <w:marTop w:val="0"/>
      <w:marBottom w:val="0"/>
      <w:divBdr>
        <w:top w:val="none" w:sz="0" w:space="0" w:color="auto"/>
        <w:left w:val="none" w:sz="0" w:space="0" w:color="auto"/>
        <w:bottom w:val="none" w:sz="0" w:space="0" w:color="auto"/>
        <w:right w:val="none" w:sz="0" w:space="0" w:color="auto"/>
      </w:divBdr>
    </w:div>
    <w:div w:id="1129855594">
      <w:bodyDiv w:val="1"/>
      <w:marLeft w:val="0"/>
      <w:marRight w:val="0"/>
      <w:marTop w:val="0"/>
      <w:marBottom w:val="0"/>
      <w:divBdr>
        <w:top w:val="none" w:sz="0" w:space="0" w:color="auto"/>
        <w:left w:val="none" w:sz="0" w:space="0" w:color="auto"/>
        <w:bottom w:val="none" w:sz="0" w:space="0" w:color="auto"/>
        <w:right w:val="none" w:sz="0" w:space="0" w:color="auto"/>
      </w:divBdr>
    </w:div>
    <w:div w:id="1147017768">
      <w:bodyDiv w:val="1"/>
      <w:marLeft w:val="0"/>
      <w:marRight w:val="0"/>
      <w:marTop w:val="0"/>
      <w:marBottom w:val="0"/>
      <w:divBdr>
        <w:top w:val="none" w:sz="0" w:space="0" w:color="auto"/>
        <w:left w:val="none" w:sz="0" w:space="0" w:color="auto"/>
        <w:bottom w:val="none" w:sz="0" w:space="0" w:color="auto"/>
        <w:right w:val="none" w:sz="0" w:space="0" w:color="auto"/>
      </w:divBdr>
    </w:div>
    <w:div w:id="1187407864">
      <w:bodyDiv w:val="1"/>
      <w:marLeft w:val="0"/>
      <w:marRight w:val="0"/>
      <w:marTop w:val="0"/>
      <w:marBottom w:val="0"/>
      <w:divBdr>
        <w:top w:val="none" w:sz="0" w:space="0" w:color="auto"/>
        <w:left w:val="none" w:sz="0" w:space="0" w:color="auto"/>
        <w:bottom w:val="none" w:sz="0" w:space="0" w:color="auto"/>
        <w:right w:val="none" w:sz="0" w:space="0" w:color="auto"/>
      </w:divBdr>
    </w:div>
    <w:div w:id="1189829720">
      <w:bodyDiv w:val="1"/>
      <w:marLeft w:val="0"/>
      <w:marRight w:val="0"/>
      <w:marTop w:val="0"/>
      <w:marBottom w:val="0"/>
      <w:divBdr>
        <w:top w:val="none" w:sz="0" w:space="0" w:color="auto"/>
        <w:left w:val="none" w:sz="0" w:space="0" w:color="auto"/>
        <w:bottom w:val="none" w:sz="0" w:space="0" w:color="auto"/>
        <w:right w:val="none" w:sz="0" w:space="0" w:color="auto"/>
      </w:divBdr>
    </w:div>
    <w:div w:id="1196306279">
      <w:bodyDiv w:val="1"/>
      <w:marLeft w:val="0"/>
      <w:marRight w:val="0"/>
      <w:marTop w:val="0"/>
      <w:marBottom w:val="0"/>
      <w:divBdr>
        <w:top w:val="none" w:sz="0" w:space="0" w:color="auto"/>
        <w:left w:val="none" w:sz="0" w:space="0" w:color="auto"/>
        <w:bottom w:val="none" w:sz="0" w:space="0" w:color="auto"/>
        <w:right w:val="none" w:sz="0" w:space="0" w:color="auto"/>
      </w:divBdr>
    </w:div>
    <w:div w:id="1217815488">
      <w:bodyDiv w:val="1"/>
      <w:marLeft w:val="0"/>
      <w:marRight w:val="0"/>
      <w:marTop w:val="0"/>
      <w:marBottom w:val="0"/>
      <w:divBdr>
        <w:top w:val="none" w:sz="0" w:space="0" w:color="auto"/>
        <w:left w:val="none" w:sz="0" w:space="0" w:color="auto"/>
        <w:bottom w:val="none" w:sz="0" w:space="0" w:color="auto"/>
        <w:right w:val="none" w:sz="0" w:space="0" w:color="auto"/>
      </w:divBdr>
    </w:div>
    <w:div w:id="1220168816">
      <w:bodyDiv w:val="1"/>
      <w:marLeft w:val="0"/>
      <w:marRight w:val="0"/>
      <w:marTop w:val="0"/>
      <w:marBottom w:val="0"/>
      <w:divBdr>
        <w:top w:val="none" w:sz="0" w:space="0" w:color="auto"/>
        <w:left w:val="none" w:sz="0" w:space="0" w:color="auto"/>
        <w:bottom w:val="none" w:sz="0" w:space="0" w:color="auto"/>
        <w:right w:val="none" w:sz="0" w:space="0" w:color="auto"/>
      </w:divBdr>
    </w:div>
    <w:div w:id="1239513637">
      <w:bodyDiv w:val="1"/>
      <w:marLeft w:val="0"/>
      <w:marRight w:val="0"/>
      <w:marTop w:val="0"/>
      <w:marBottom w:val="0"/>
      <w:divBdr>
        <w:top w:val="none" w:sz="0" w:space="0" w:color="auto"/>
        <w:left w:val="none" w:sz="0" w:space="0" w:color="auto"/>
        <w:bottom w:val="none" w:sz="0" w:space="0" w:color="auto"/>
        <w:right w:val="none" w:sz="0" w:space="0" w:color="auto"/>
      </w:divBdr>
    </w:div>
    <w:div w:id="1244996932">
      <w:bodyDiv w:val="1"/>
      <w:marLeft w:val="0"/>
      <w:marRight w:val="0"/>
      <w:marTop w:val="0"/>
      <w:marBottom w:val="0"/>
      <w:divBdr>
        <w:top w:val="none" w:sz="0" w:space="0" w:color="auto"/>
        <w:left w:val="none" w:sz="0" w:space="0" w:color="auto"/>
        <w:bottom w:val="none" w:sz="0" w:space="0" w:color="auto"/>
        <w:right w:val="none" w:sz="0" w:space="0" w:color="auto"/>
      </w:divBdr>
    </w:div>
    <w:div w:id="1259825348">
      <w:bodyDiv w:val="1"/>
      <w:marLeft w:val="0"/>
      <w:marRight w:val="0"/>
      <w:marTop w:val="0"/>
      <w:marBottom w:val="0"/>
      <w:divBdr>
        <w:top w:val="none" w:sz="0" w:space="0" w:color="auto"/>
        <w:left w:val="none" w:sz="0" w:space="0" w:color="auto"/>
        <w:bottom w:val="none" w:sz="0" w:space="0" w:color="auto"/>
        <w:right w:val="none" w:sz="0" w:space="0" w:color="auto"/>
      </w:divBdr>
    </w:div>
    <w:div w:id="1265654210">
      <w:bodyDiv w:val="1"/>
      <w:marLeft w:val="0"/>
      <w:marRight w:val="0"/>
      <w:marTop w:val="0"/>
      <w:marBottom w:val="0"/>
      <w:divBdr>
        <w:top w:val="none" w:sz="0" w:space="0" w:color="auto"/>
        <w:left w:val="none" w:sz="0" w:space="0" w:color="auto"/>
        <w:bottom w:val="none" w:sz="0" w:space="0" w:color="auto"/>
        <w:right w:val="none" w:sz="0" w:space="0" w:color="auto"/>
      </w:divBdr>
    </w:div>
    <w:div w:id="1293094858">
      <w:bodyDiv w:val="1"/>
      <w:marLeft w:val="0"/>
      <w:marRight w:val="0"/>
      <w:marTop w:val="0"/>
      <w:marBottom w:val="0"/>
      <w:divBdr>
        <w:top w:val="none" w:sz="0" w:space="0" w:color="auto"/>
        <w:left w:val="none" w:sz="0" w:space="0" w:color="auto"/>
        <w:bottom w:val="none" w:sz="0" w:space="0" w:color="auto"/>
        <w:right w:val="none" w:sz="0" w:space="0" w:color="auto"/>
      </w:divBdr>
    </w:div>
    <w:div w:id="1314214208">
      <w:bodyDiv w:val="1"/>
      <w:marLeft w:val="0"/>
      <w:marRight w:val="0"/>
      <w:marTop w:val="0"/>
      <w:marBottom w:val="0"/>
      <w:divBdr>
        <w:top w:val="none" w:sz="0" w:space="0" w:color="auto"/>
        <w:left w:val="none" w:sz="0" w:space="0" w:color="auto"/>
        <w:bottom w:val="none" w:sz="0" w:space="0" w:color="auto"/>
        <w:right w:val="none" w:sz="0" w:space="0" w:color="auto"/>
      </w:divBdr>
    </w:div>
    <w:div w:id="1317610696">
      <w:bodyDiv w:val="1"/>
      <w:marLeft w:val="0"/>
      <w:marRight w:val="0"/>
      <w:marTop w:val="0"/>
      <w:marBottom w:val="0"/>
      <w:divBdr>
        <w:top w:val="none" w:sz="0" w:space="0" w:color="auto"/>
        <w:left w:val="none" w:sz="0" w:space="0" w:color="auto"/>
        <w:bottom w:val="none" w:sz="0" w:space="0" w:color="auto"/>
        <w:right w:val="none" w:sz="0" w:space="0" w:color="auto"/>
      </w:divBdr>
    </w:div>
    <w:div w:id="1330871039">
      <w:bodyDiv w:val="1"/>
      <w:marLeft w:val="0"/>
      <w:marRight w:val="0"/>
      <w:marTop w:val="0"/>
      <w:marBottom w:val="0"/>
      <w:divBdr>
        <w:top w:val="none" w:sz="0" w:space="0" w:color="auto"/>
        <w:left w:val="none" w:sz="0" w:space="0" w:color="auto"/>
        <w:bottom w:val="none" w:sz="0" w:space="0" w:color="auto"/>
        <w:right w:val="none" w:sz="0" w:space="0" w:color="auto"/>
      </w:divBdr>
    </w:div>
    <w:div w:id="1355309620">
      <w:bodyDiv w:val="1"/>
      <w:marLeft w:val="0"/>
      <w:marRight w:val="0"/>
      <w:marTop w:val="0"/>
      <w:marBottom w:val="0"/>
      <w:divBdr>
        <w:top w:val="none" w:sz="0" w:space="0" w:color="auto"/>
        <w:left w:val="none" w:sz="0" w:space="0" w:color="auto"/>
        <w:bottom w:val="none" w:sz="0" w:space="0" w:color="auto"/>
        <w:right w:val="none" w:sz="0" w:space="0" w:color="auto"/>
      </w:divBdr>
    </w:div>
    <w:div w:id="1360860176">
      <w:bodyDiv w:val="1"/>
      <w:marLeft w:val="0"/>
      <w:marRight w:val="0"/>
      <w:marTop w:val="0"/>
      <w:marBottom w:val="0"/>
      <w:divBdr>
        <w:top w:val="none" w:sz="0" w:space="0" w:color="auto"/>
        <w:left w:val="none" w:sz="0" w:space="0" w:color="auto"/>
        <w:bottom w:val="none" w:sz="0" w:space="0" w:color="auto"/>
        <w:right w:val="none" w:sz="0" w:space="0" w:color="auto"/>
      </w:divBdr>
    </w:div>
    <w:div w:id="1364090634">
      <w:bodyDiv w:val="1"/>
      <w:marLeft w:val="0"/>
      <w:marRight w:val="0"/>
      <w:marTop w:val="0"/>
      <w:marBottom w:val="0"/>
      <w:divBdr>
        <w:top w:val="none" w:sz="0" w:space="0" w:color="auto"/>
        <w:left w:val="none" w:sz="0" w:space="0" w:color="auto"/>
        <w:bottom w:val="none" w:sz="0" w:space="0" w:color="auto"/>
        <w:right w:val="none" w:sz="0" w:space="0" w:color="auto"/>
      </w:divBdr>
    </w:div>
    <w:div w:id="1372534977">
      <w:bodyDiv w:val="1"/>
      <w:marLeft w:val="0"/>
      <w:marRight w:val="0"/>
      <w:marTop w:val="0"/>
      <w:marBottom w:val="0"/>
      <w:divBdr>
        <w:top w:val="none" w:sz="0" w:space="0" w:color="auto"/>
        <w:left w:val="none" w:sz="0" w:space="0" w:color="auto"/>
        <w:bottom w:val="none" w:sz="0" w:space="0" w:color="auto"/>
        <w:right w:val="none" w:sz="0" w:space="0" w:color="auto"/>
      </w:divBdr>
    </w:div>
    <w:div w:id="1397624825">
      <w:bodyDiv w:val="1"/>
      <w:marLeft w:val="0"/>
      <w:marRight w:val="0"/>
      <w:marTop w:val="0"/>
      <w:marBottom w:val="0"/>
      <w:divBdr>
        <w:top w:val="none" w:sz="0" w:space="0" w:color="auto"/>
        <w:left w:val="none" w:sz="0" w:space="0" w:color="auto"/>
        <w:bottom w:val="none" w:sz="0" w:space="0" w:color="auto"/>
        <w:right w:val="none" w:sz="0" w:space="0" w:color="auto"/>
      </w:divBdr>
    </w:div>
    <w:div w:id="1400707246">
      <w:bodyDiv w:val="1"/>
      <w:marLeft w:val="0"/>
      <w:marRight w:val="0"/>
      <w:marTop w:val="0"/>
      <w:marBottom w:val="0"/>
      <w:divBdr>
        <w:top w:val="none" w:sz="0" w:space="0" w:color="auto"/>
        <w:left w:val="none" w:sz="0" w:space="0" w:color="auto"/>
        <w:bottom w:val="none" w:sz="0" w:space="0" w:color="auto"/>
        <w:right w:val="none" w:sz="0" w:space="0" w:color="auto"/>
      </w:divBdr>
    </w:div>
    <w:div w:id="1416173267">
      <w:bodyDiv w:val="1"/>
      <w:marLeft w:val="0"/>
      <w:marRight w:val="0"/>
      <w:marTop w:val="0"/>
      <w:marBottom w:val="0"/>
      <w:divBdr>
        <w:top w:val="none" w:sz="0" w:space="0" w:color="auto"/>
        <w:left w:val="none" w:sz="0" w:space="0" w:color="auto"/>
        <w:bottom w:val="none" w:sz="0" w:space="0" w:color="auto"/>
        <w:right w:val="none" w:sz="0" w:space="0" w:color="auto"/>
      </w:divBdr>
    </w:div>
    <w:div w:id="1420711228">
      <w:bodyDiv w:val="1"/>
      <w:marLeft w:val="0"/>
      <w:marRight w:val="0"/>
      <w:marTop w:val="0"/>
      <w:marBottom w:val="0"/>
      <w:divBdr>
        <w:top w:val="none" w:sz="0" w:space="0" w:color="auto"/>
        <w:left w:val="none" w:sz="0" w:space="0" w:color="auto"/>
        <w:bottom w:val="none" w:sz="0" w:space="0" w:color="auto"/>
        <w:right w:val="none" w:sz="0" w:space="0" w:color="auto"/>
      </w:divBdr>
    </w:div>
    <w:div w:id="1424761229">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927700">
      <w:bodyDiv w:val="1"/>
      <w:marLeft w:val="0"/>
      <w:marRight w:val="0"/>
      <w:marTop w:val="0"/>
      <w:marBottom w:val="0"/>
      <w:divBdr>
        <w:top w:val="none" w:sz="0" w:space="0" w:color="auto"/>
        <w:left w:val="none" w:sz="0" w:space="0" w:color="auto"/>
        <w:bottom w:val="none" w:sz="0" w:space="0" w:color="auto"/>
        <w:right w:val="none" w:sz="0" w:space="0" w:color="auto"/>
      </w:divBdr>
    </w:div>
    <w:div w:id="1473712018">
      <w:bodyDiv w:val="1"/>
      <w:marLeft w:val="0"/>
      <w:marRight w:val="0"/>
      <w:marTop w:val="0"/>
      <w:marBottom w:val="0"/>
      <w:divBdr>
        <w:top w:val="none" w:sz="0" w:space="0" w:color="auto"/>
        <w:left w:val="none" w:sz="0" w:space="0" w:color="auto"/>
        <w:bottom w:val="none" w:sz="0" w:space="0" w:color="auto"/>
        <w:right w:val="none" w:sz="0" w:space="0" w:color="auto"/>
      </w:divBdr>
    </w:div>
    <w:div w:id="1479883279">
      <w:bodyDiv w:val="1"/>
      <w:marLeft w:val="0"/>
      <w:marRight w:val="0"/>
      <w:marTop w:val="0"/>
      <w:marBottom w:val="0"/>
      <w:divBdr>
        <w:top w:val="none" w:sz="0" w:space="0" w:color="auto"/>
        <w:left w:val="none" w:sz="0" w:space="0" w:color="auto"/>
        <w:bottom w:val="none" w:sz="0" w:space="0" w:color="auto"/>
        <w:right w:val="none" w:sz="0" w:space="0" w:color="auto"/>
      </w:divBdr>
    </w:div>
    <w:div w:id="1490516258">
      <w:bodyDiv w:val="1"/>
      <w:marLeft w:val="0"/>
      <w:marRight w:val="0"/>
      <w:marTop w:val="0"/>
      <w:marBottom w:val="0"/>
      <w:divBdr>
        <w:top w:val="none" w:sz="0" w:space="0" w:color="auto"/>
        <w:left w:val="none" w:sz="0" w:space="0" w:color="auto"/>
        <w:bottom w:val="none" w:sz="0" w:space="0" w:color="auto"/>
        <w:right w:val="none" w:sz="0" w:space="0" w:color="auto"/>
      </w:divBdr>
    </w:div>
    <w:div w:id="1511682566">
      <w:bodyDiv w:val="1"/>
      <w:marLeft w:val="0"/>
      <w:marRight w:val="0"/>
      <w:marTop w:val="0"/>
      <w:marBottom w:val="0"/>
      <w:divBdr>
        <w:top w:val="none" w:sz="0" w:space="0" w:color="auto"/>
        <w:left w:val="none" w:sz="0" w:space="0" w:color="auto"/>
        <w:bottom w:val="none" w:sz="0" w:space="0" w:color="auto"/>
        <w:right w:val="none" w:sz="0" w:space="0" w:color="auto"/>
      </w:divBdr>
    </w:div>
    <w:div w:id="1517769745">
      <w:bodyDiv w:val="1"/>
      <w:marLeft w:val="0"/>
      <w:marRight w:val="0"/>
      <w:marTop w:val="0"/>
      <w:marBottom w:val="0"/>
      <w:divBdr>
        <w:top w:val="none" w:sz="0" w:space="0" w:color="auto"/>
        <w:left w:val="none" w:sz="0" w:space="0" w:color="auto"/>
        <w:bottom w:val="none" w:sz="0" w:space="0" w:color="auto"/>
        <w:right w:val="none" w:sz="0" w:space="0" w:color="auto"/>
      </w:divBdr>
    </w:div>
    <w:div w:id="1540124294">
      <w:bodyDiv w:val="1"/>
      <w:marLeft w:val="0"/>
      <w:marRight w:val="0"/>
      <w:marTop w:val="0"/>
      <w:marBottom w:val="0"/>
      <w:divBdr>
        <w:top w:val="none" w:sz="0" w:space="0" w:color="auto"/>
        <w:left w:val="none" w:sz="0" w:space="0" w:color="auto"/>
        <w:bottom w:val="none" w:sz="0" w:space="0" w:color="auto"/>
        <w:right w:val="none" w:sz="0" w:space="0" w:color="auto"/>
      </w:divBdr>
    </w:div>
    <w:div w:id="1556552431">
      <w:bodyDiv w:val="1"/>
      <w:marLeft w:val="0"/>
      <w:marRight w:val="0"/>
      <w:marTop w:val="0"/>
      <w:marBottom w:val="0"/>
      <w:divBdr>
        <w:top w:val="none" w:sz="0" w:space="0" w:color="auto"/>
        <w:left w:val="none" w:sz="0" w:space="0" w:color="auto"/>
        <w:bottom w:val="none" w:sz="0" w:space="0" w:color="auto"/>
        <w:right w:val="none" w:sz="0" w:space="0" w:color="auto"/>
      </w:divBdr>
    </w:div>
    <w:div w:id="1578246545">
      <w:bodyDiv w:val="1"/>
      <w:marLeft w:val="0"/>
      <w:marRight w:val="0"/>
      <w:marTop w:val="0"/>
      <w:marBottom w:val="0"/>
      <w:divBdr>
        <w:top w:val="none" w:sz="0" w:space="0" w:color="auto"/>
        <w:left w:val="none" w:sz="0" w:space="0" w:color="auto"/>
        <w:bottom w:val="none" w:sz="0" w:space="0" w:color="auto"/>
        <w:right w:val="none" w:sz="0" w:space="0" w:color="auto"/>
      </w:divBdr>
    </w:div>
    <w:div w:id="1593781855">
      <w:bodyDiv w:val="1"/>
      <w:marLeft w:val="0"/>
      <w:marRight w:val="0"/>
      <w:marTop w:val="0"/>
      <w:marBottom w:val="0"/>
      <w:divBdr>
        <w:top w:val="none" w:sz="0" w:space="0" w:color="auto"/>
        <w:left w:val="none" w:sz="0" w:space="0" w:color="auto"/>
        <w:bottom w:val="none" w:sz="0" w:space="0" w:color="auto"/>
        <w:right w:val="none" w:sz="0" w:space="0" w:color="auto"/>
      </w:divBdr>
    </w:div>
    <w:div w:id="1595242304">
      <w:bodyDiv w:val="1"/>
      <w:marLeft w:val="0"/>
      <w:marRight w:val="0"/>
      <w:marTop w:val="0"/>
      <w:marBottom w:val="0"/>
      <w:divBdr>
        <w:top w:val="none" w:sz="0" w:space="0" w:color="auto"/>
        <w:left w:val="none" w:sz="0" w:space="0" w:color="auto"/>
        <w:bottom w:val="none" w:sz="0" w:space="0" w:color="auto"/>
        <w:right w:val="none" w:sz="0" w:space="0" w:color="auto"/>
      </w:divBdr>
    </w:div>
    <w:div w:id="1600479216">
      <w:bodyDiv w:val="1"/>
      <w:marLeft w:val="0"/>
      <w:marRight w:val="0"/>
      <w:marTop w:val="0"/>
      <w:marBottom w:val="0"/>
      <w:divBdr>
        <w:top w:val="none" w:sz="0" w:space="0" w:color="auto"/>
        <w:left w:val="none" w:sz="0" w:space="0" w:color="auto"/>
        <w:bottom w:val="none" w:sz="0" w:space="0" w:color="auto"/>
        <w:right w:val="none" w:sz="0" w:space="0" w:color="auto"/>
      </w:divBdr>
    </w:div>
    <w:div w:id="1607880681">
      <w:bodyDiv w:val="1"/>
      <w:marLeft w:val="0"/>
      <w:marRight w:val="0"/>
      <w:marTop w:val="0"/>
      <w:marBottom w:val="0"/>
      <w:divBdr>
        <w:top w:val="none" w:sz="0" w:space="0" w:color="auto"/>
        <w:left w:val="none" w:sz="0" w:space="0" w:color="auto"/>
        <w:bottom w:val="none" w:sz="0" w:space="0" w:color="auto"/>
        <w:right w:val="none" w:sz="0" w:space="0" w:color="auto"/>
      </w:divBdr>
    </w:div>
    <w:div w:id="1629241772">
      <w:bodyDiv w:val="1"/>
      <w:marLeft w:val="0"/>
      <w:marRight w:val="0"/>
      <w:marTop w:val="0"/>
      <w:marBottom w:val="0"/>
      <w:divBdr>
        <w:top w:val="none" w:sz="0" w:space="0" w:color="auto"/>
        <w:left w:val="none" w:sz="0" w:space="0" w:color="auto"/>
        <w:bottom w:val="none" w:sz="0" w:space="0" w:color="auto"/>
        <w:right w:val="none" w:sz="0" w:space="0" w:color="auto"/>
      </w:divBdr>
    </w:div>
    <w:div w:id="1658877930">
      <w:bodyDiv w:val="1"/>
      <w:marLeft w:val="0"/>
      <w:marRight w:val="0"/>
      <w:marTop w:val="0"/>
      <w:marBottom w:val="0"/>
      <w:divBdr>
        <w:top w:val="none" w:sz="0" w:space="0" w:color="auto"/>
        <w:left w:val="none" w:sz="0" w:space="0" w:color="auto"/>
        <w:bottom w:val="none" w:sz="0" w:space="0" w:color="auto"/>
        <w:right w:val="none" w:sz="0" w:space="0" w:color="auto"/>
      </w:divBdr>
    </w:div>
    <w:div w:id="1686132214">
      <w:bodyDiv w:val="1"/>
      <w:marLeft w:val="0"/>
      <w:marRight w:val="0"/>
      <w:marTop w:val="0"/>
      <w:marBottom w:val="0"/>
      <w:divBdr>
        <w:top w:val="none" w:sz="0" w:space="0" w:color="auto"/>
        <w:left w:val="none" w:sz="0" w:space="0" w:color="auto"/>
        <w:bottom w:val="none" w:sz="0" w:space="0" w:color="auto"/>
        <w:right w:val="none" w:sz="0" w:space="0" w:color="auto"/>
      </w:divBdr>
    </w:div>
    <w:div w:id="1689912357">
      <w:bodyDiv w:val="1"/>
      <w:marLeft w:val="0"/>
      <w:marRight w:val="0"/>
      <w:marTop w:val="0"/>
      <w:marBottom w:val="0"/>
      <w:divBdr>
        <w:top w:val="none" w:sz="0" w:space="0" w:color="auto"/>
        <w:left w:val="none" w:sz="0" w:space="0" w:color="auto"/>
        <w:bottom w:val="none" w:sz="0" w:space="0" w:color="auto"/>
        <w:right w:val="none" w:sz="0" w:space="0" w:color="auto"/>
      </w:divBdr>
    </w:div>
    <w:div w:id="1703826772">
      <w:bodyDiv w:val="1"/>
      <w:marLeft w:val="0"/>
      <w:marRight w:val="0"/>
      <w:marTop w:val="0"/>
      <w:marBottom w:val="0"/>
      <w:divBdr>
        <w:top w:val="none" w:sz="0" w:space="0" w:color="auto"/>
        <w:left w:val="none" w:sz="0" w:space="0" w:color="auto"/>
        <w:bottom w:val="none" w:sz="0" w:space="0" w:color="auto"/>
        <w:right w:val="none" w:sz="0" w:space="0" w:color="auto"/>
      </w:divBdr>
    </w:div>
    <w:div w:id="1743790577">
      <w:bodyDiv w:val="1"/>
      <w:marLeft w:val="0"/>
      <w:marRight w:val="0"/>
      <w:marTop w:val="0"/>
      <w:marBottom w:val="0"/>
      <w:divBdr>
        <w:top w:val="none" w:sz="0" w:space="0" w:color="auto"/>
        <w:left w:val="none" w:sz="0" w:space="0" w:color="auto"/>
        <w:bottom w:val="none" w:sz="0" w:space="0" w:color="auto"/>
        <w:right w:val="none" w:sz="0" w:space="0" w:color="auto"/>
      </w:divBdr>
    </w:div>
    <w:div w:id="1746143160">
      <w:bodyDiv w:val="1"/>
      <w:marLeft w:val="0"/>
      <w:marRight w:val="0"/>
      <w:marTop w:val="0"/>
      <w:marBottom w:val="0"/>
      <w:divBdr>
        <w:top w:val="none" w:sz="0" w:space="0" w:color="auto"/>
        <w:left w:val="none" w:sz="0" w:space="0" w:color="auto"/>
        <w:bottom w:val="none" w:sz="0" w:space="0" w:color="auto"/>
        <w:right w:val="none" w:sz="0" w:space="0" w:color="auto"/>
      </w:divBdr>
    </w:div>
    <w:div w:id="1756508196">
      <w:bodyDiv w:val="1"/>
      <w:marLeft w:val="0"/>
      <w:marRight w:val="0"/>
      <w:marTop w:val="0"/>
      <w:marBottom w:val="0"/>
      <w:divBdr>
        <w:top w:val="none" w:sz="0" w:space="0" w:color="auto"/>
        <w:left w:val="none" w:sz="0" w:space="0" w:color="auto"/>
        <w:bottom w:val="none" w:sz="0" w:space="0" w:color="auto"/>
        <w:right w:val="none" w:sz="0" w:space="0" w:color="auto"/>
      </w:divBdr>
    </w:div>
    <w:div w:id="1758406865">
      <w:bodyDiv w:val="1"/>
      <w:marLeft w:val="0"/>
      <w:marRight w:val="0"/>
      <w:marTop w:val="0"/>
      <w:marBottom w:val="0"/>
      <w:divBdr>
        <w:top w:val="none" w:sz="0" w:space="0" w:color="auto"/>
        <w:left w:val="none" w:sz="0" w:space="0" w:color="auto"/>
        <w:bottom w:val="none" w:sz="0" w:space="0" w:color="auto"/>
        <w:right w:val="none" w:sz="0" w:space="0" w:color="auto"/>
      </w:divBdr>
    </w:div>
    <w:div w:id="1761829853">
      <w:bodyDiv w:val="1"/>
      <w:marLeft w:val="0"/>
      <w:marRight w:val="0"/>
      <w:marTop w:val="0"/>
      <w:marBottom w:val="0"/>
      <w:divBdr>
        <w:top w:val="none" w:sz="0" w:space="0" w:color="auto"/>
        <w:left w:val="none" w:sz="0" w:space="0" w:color="auto"/>
        <w:bottom w:val="none" w:sz="0" w:space="0" w:color="auto"/>
        <w:right w:val="none" w:sz="0" w:space="0" w:color="auto"/>
      </w:divBdr>
    </w:div>
    <w:div w:id="1768890801">
      <w:bodyDiv w:val="1"/>
      <w:marLeft w:val="0"/>
      <w:marRight w:val="0"/>
      <w:marTop w:val="0"/>
      <w:marBottom w:val="0"/>
      <w:divBdr>
        <w:top w:val="none" w:sz="0" w:space="0" w:color="auto"/>
        <w:left w:val="none" w:sz="0" w:space="0" w:color="auto"/>
        <w:bottom w:val="none" w:sz="0" w:space="0" w:color="auto"/>
        <w:right w:val="none" w:sz="0" w:space="0" w:color="auto"/>
      </w:divBdr>
    </w:div>
    <w:div w:id="1769815620">
      <w:bodyDiv w:val="1"/>
      <w:marLeft w:val="0"/>
      <w:marRight w:val="0"/>
      <w:marTop w:val="0"/>
      <w:marBottom w:val="0"/>
      <w:divBdr>
        <w:top w:val="none" w:sz="0" w:space="0" w:color="auto"/>
        <w:left w:val="none" w:sz="0" w:space="0" w:color="auto"/>
        <w:bottom w:val="none" w:sz="0" w:space="0" w:color="auto"/>
        <w:right w:val="none" w:sz="0" w:space="0" w:color="auto"/>
      </w:divBdr>
    </w:div>
    <w:div w:id="1770617245">
      <w:bodyDiv w:val="1"/>
      <w:marLeft w:val="0"/>
      <w:marRight w:val="0"/>
      <w:marTop w:val="0"/>
      <w:marBottom w:val="0"/>
      <w:divBdr>
        <w:top w:val="none" w:sz="0" w:space="0" w:color="auto"/>
        <w:left w:val="none" w:sz="0" w:space="0" w:color="auto"/>
        <w:bottom w:val="none" w:sz="0" w:space="0" w:color="auto"/>
        <w:right w:val="none" w:sz="0" w:space="0" w:color="auto"/>
      </w:divBdr>
    </w:div>
    <w:div w:id="1776168790">
      <w:bodyDiv w:val="1"/>
      <w:marLeft w:val="0"/>
      <w:marRight w:val="0"/>
      <w:marTop w:val="0"/>
      <w:marBottom w:val="0"/>
      <w:divBdr>
        <w:top w:val="none" w:sz="0" w:space="0" w:color="auto"/>
        <w:left w:val="none" w:sz="0" w:space="0" w:color="auto"/>
        <w:bottom w:val="none" w:sz="0" w:space="0" w:color="auto"/>
        <w:right w:val="none" w:sz="0" w:space="0" w:color="auto"/>
      </w:divBdr>
    </w:div>
    <w:div w:id="1787891044">
      <w:bodyDiv w:val="1"/>
      <w:marLeft w:val="0"/>
      <w:marRight w:val="0"/>
      <w:marTop w:val="0"/>
      <w:marBottom w:val="0"/>
      <w:divBdr>
        <w:top w:val="none" w:sz="0" w:space="0" w:color="auto"/>
        <w:left w:val="none" w:sz="0" w:space="0" w:color="auto"/>
        <w:bottom w:val="none" w:sz="0" w:space="0" w:color="auto"/>
        <w:right w:val="none" w:sz="0" w:space="0" w:color="auto"/>
      </w:divBdr>
    </w:div>
    <w:div w:id="1797290451">
      <w:bodyDiv w:val="1"/>
      <w:marLeft w:val="0"/>
      <w:marRight w:val="0"/>
      <w:marTop w:val="0"/>
      <w:marBottom w:val="0"/>
      <w:divBdr>
        <w:top w:val="none" w:sz="0" w:space="0" w:color="auto"/>
        <w:left w:val="none" w:sz="0" w:space="0" w:color="auto"/>
        <w:bottom w:val="none" w:sz="0" w:space="0" w:color="auto"/>
        <w:right w:val="none" w:sz="0" w:space="0" w:color="auto"/>
      </w:divBdr>
    </w:div>
    <w:div w:id="1810438413">
      <w:bodyDiv w:val="1"/>
      <w:marLeft w:val="0"/>
      <w:marRight w:val="0"/>
      <w:marTop w:val="0"/>
      <w:marBottom w:val="0"/>
      <w:divBdr>
        <w:top w:val="none" w:sz="0" w:space="0" w:color="auto"/>
        <w:left w:val="none" w:sz="0" w:space="0" w:color="auto"/>
        <w:bottom w:val="none" w:sz="0" w:space="0" w:color="auto"/>
        <w:right w:val="none" w:sz="0" w:space="0" w:color="auto"/>
      </w:divBdr>
    </w:div>
    <w:div w:id="1824157760">
      <w:bodyDiv w:val="1"/>
      <w:marLeft w:val="0"/>
      <w:marRight w:val="0"/>
      <w:marTop w:val="0"/>
      <w:marBottom w:val="0"/>
      <w:divBdr>
        <w:top w:val="none" w:sz="0" w:space="0" w:color="auto"/>
        <w:left w:val="none" w:sz="0" w:space="0" w:color="auto"/>
        <w:bottom w:val="none" w:sz="0" w:space="0" w:color="auto"/>
        <w:right w:val="none" w:sz="0" w:space="0" w:color="auto"/>
      </w:divBdr>
    </w:div>
    <w:div w:id="1837453083">
      <w:bodyDiv w:val="1"/>
      <w:marLeft w:val="0"/>
      <w:marRight w:val="0"/>
      <w:marTop w:val="0"/>
      <w:marBottom w:val="0"/>
      <w:divBdr>
        <w:top w:val="none" w:sz="0" w:space="0" w:color="auto"/>
        <w:left w:val="none" w:sz="0" w:space="0" w:color="auto"/>
        <w:bottom w:val="none" w:sz="0" w:space="0" w:color="auto"/>
        <w:right w:val="none" w:sz="0" w:space="0" w:color="auto"/>
      </w:divBdr>
    </w:div>
    <w:div w:id="1839072614">
      <w:bodyDiv w:val="1"/>
      <w:marLeft w:val="0"/>
      <w:marRight w:val="0"/>
      <w:marTop w:val="0"/>
      <w:marBottom w:val="0"/>
      <w:divBdr>
        <w:top w:val="none" w:sz="0" w:space="0" w:color="auto"/>
        <w:left w:val="none" w:sz="0" w:space="0" w:color="auto"/>
        <w:bottom w:val="none" w:sz="0" w:space="0" w:color="auto"/>
        <w:right w:val="none" w:sz="0" w:space="0" w:color="auto"/>
      </w:divBdr>
    </w:div>
    <w:div w:id="1859813304">
      <w:bodyDiv w:val="1"/>
      <w:marLeft w:val="0"/>
      <w:marRight w:val="0"/>
      <w:marTop w:val="0"/>
      <w:marBottom w:val="0"/>
      <w:divBdr>
        <w:top w:val="none" w:sz="0" w:space="0" w:color="auto"/>
        <w:left w:val="none" w:sz="0" w:space="0" w:color="auto"/>
        <w:bottom w:val="none" w:sz="0" w:space="0" w:color="auto"/>
        <w:right w:val="none" w:sz="0" w:space="0" w:color="auto"/>
      </w:divBdr>
    </w:div>
    <w:div w:id="1869951827">
      <w:bodyDiv w:val="1"/>
      <w:marLeft w:val="0"/>
      <w:marRight w:val="0"/>
      <w:marTop w:val="0"/>
      <w:marBottom w:val="0"/>
      <w:divBdr>
        <w:top w:val="none" w:sz="0" w:space="0" w:color="auto"/>
        <w:left w:val="none" w:sz="0" w:space="0" w:color="auto"/>
        <w:bottom w:val="none" w:sz="0" w:space="0" w:color="auto"/>
        <w:right w:val="none" w:sz="0" w:space="0" w:color="auto"/>
      </w:divBdr>
    </w:div>
    <w:div w:id="1873108150">
      <w:bodyDiv w:val="1"/>
      <w:marLeft w:val="0"/>
      <w:marRight w:val="0"/>
      <w:marTop w:val="0"/>
      <w:marBottom w:val="0"/>
      <w:divBdr>
        <w:top w:val="none" w:sz="0" w:space="0" w:color="auto"/>
        <w:left w:val="none" w:sz="0" w:space="0" w:color="auto"/>
        <w:bottom w:val="none" w:sz="0" w:space="0" w:color="auto"/>
        <w:right w:val="none" w:sz="0" w:space="0" w:color="auto"/>
      </w:divBdr>
    </w:div>
    <w:div w:id="1878273916">
      <w:bodyDiv w:val="1"/>
      <w:marLeft w:val="0"/>
      <w:marRight w:val="0"/>
      <w:marTop w:val="0"/>
      <w:marBottom w:val="0"/>
      <w:divBdr>
        <w:top w:val="none" w:sz="0" w:space="0" w:color="auto"/>
        <w:left w:val="none" w:sz="0" w:space="0" w:color="auto"/>
        <w:bottom w:val="none" w:sz="0" w:space="0" w:color="auto"/>
        <w:right w:val="none" w:sz="0" w:space="0" w:color="auto"/>
      </w:divBdr>
    </w:div>
    <w:div w:id="1878279700">
      <w:bodyDiv w:val="1"/>
      <w:marLeft w:val="0"/>
      <w:marRight w:val="0"/>
      <w:marTop w:val="0"/>
      <w:marBottom w:val="0"/>
      <w:divBdr>
        <w:top w:val="none" w:sz="0" w:space="0" w:color="auto"/>
        <w:left w:val="none" w:sz="0" w:space="0" w:color="auto"/>
        <w:bottom w:val="none" w:sz="0" w:space="0" w:color="auto"/>
        <w:right w:val="none" w:sz="0" w:space="0" w:color="auto"/>
      </w:divBdr>
    </w:div>
    <w:div w:id="1885408780">
      <w:bodyDiv w:val="1"/>
      <w:marLeft w:val="0"/>
      <w:marRight w:val="0"/>
      <w:marTop w:val="0"/>
      <w:marBottom w:val="0"/>
      <w:divBdr>
        <w:top w:val="none" w:sz="0" w:space="0" w:color="auto"/>
        <w:left w:val="none" w:sz="0" w:space="0" w:color="auto"/>
        <w:bottom w:val="none" w:sz="0" w:space="0" w:color="auto"/>
        <w:right w:val="none" w:sz="0" w:space="0" w:color="auto"/>
      </w:divBdr>
    </w:div>
    <w:div w:id="1887449249">
      <w:bodyDiv w:val="1"/>
      <w:marLeft w:val="0"/>
      <w:marRight w:val="0"/>
      <w:marTop w:val="0"/>
      <w:marBottom w:val="0"/>
      <w:divBdr>
        <w:top w:val="none" w:sz="0" w:space="0" w:color="auto"/>
        <w:left w:val="none" w:sz="0" w:space="0" w:color="auto"/>
        <w:bottom w:val="none" w:sz="0" w:space="0" w:color="auto"/>
        <w:right w:val="none" w:sz="0" w:space="0" w:color="auto"/>
      </w:divBdr>
    </w:div>
    <w:div w:id="1922987454">
      <w:bodyDiv w:val="1"/>
      <w:marLeft w:val="0"/>
      <w:marRight w:val="0"/>
      <w:marTop w:val="0"/>
      <w:marBottom w:val="0"/>
      <w:divBdr>
        <w:top w:val="none" w:sz="0" w:space="0" w:color="auto"/>
        <w:left w:val="none" w:sz="0" w:space="0" w:color="auto"/>
        <w:bottom w:val="none" w:sz="0" w:space="0" w:color="auto"/>
        <w:right w:val="none" w:sz="0" w:space="0" w:color="auto"/>
      </w:divBdr>
    </w:div>
    <w:div w:id="1925407428">
      <w:bodyDiv w:val="1"/>
      <w:marLeft w:val="0"/>
      <w:marRight w:val="0"/>
      <w:marTop w:val="0"/>
      <w:marBottom w:val="0"/>
      <w:divBdr>
        <w:top w:val="none" w:sz="0" w:space="0" w:color="auto"/>
        <w:left w:val="none" w:sz="0" w:space="0" w:color="auto"/>
        <w:bottom w:val="none" w:sz="0" w:space="0" w:color="auto"/>
        <w:right w:val="none" w:sz="0" w:space="0" w:color="auto"/>
      </w:divBdr>
    </w:div>
    <w:div w:id="1954898939">
      <w:bodyDiv w:val="1"/>
      <w:marLeft w:val="0"/>
      <w:marRight w:val="0"/>
      <w:marTop w:val="0"/>
      <w:marBottom w:val="0"/>
      <w:divBdr>
        <w:top w:val="none" w:sz="0" w:space="0" w:color="auto"/>
        <w:left w:val="none" w:sz="0" w:space="0" w:color="auto"/>
        <w:bottom w:val="none" w:sz="0" w:space="0" w:color="auto"/>
        <w:right w:val="none" w:sz="0" w:space="0" w:color="auto"/>
      </w:divBdr>
    </w:div>
    <w:div w:id="1973629726">
      <w:bodyDiv w:val="1"/>
      <w:marLeft w:val="0"/>
      <w:marRight w:val="0"/>
      <w:marTop w:val="0"/>
      <w:marBottom w:val="0"/>
      <w:divBdr>
        <w:top w:val="none" w:sz="0" w:space="0" w:color="auto"/>
        <w:left w:val="none" w:sz="0" w:space="0" w:color="auto"/>
        <w:bottom w:val="none" w:sz="0" w:space="0" w:color="auto"/>
        <w:right w:val="none" w:sz="0" w:space="0" w:color="auto"/>
      </w:divBdr>
    </w:div>
    <w:div w:id="1979799744">
      <w:bodyDiv w:val="1"/>
      <w:marLeft w:val="0"/>
      <w:marRight w:val="0"/>
      <w:marTop w:val="0"/>
      <w:marBottom w:val="0"/>
      <w:divBdr>
        <w:top w:val="none" w:sz="0" w:space="0" w:color="auto"/>
        <w:left w:val="none" w:sz="0" w:space="0" w:color="auto"/>
        <w:bottom w:val="none" w:sz="0" w:space="0" w:color="auto"/>
        <w:right w:val="none" w:sz="0" w:space="0" w:color="auto"/>
      </w:divBdr>
    </w:div>
    <w:div w:id="2012562482">
      <w:bodyDiv w:val="1"/>
      <w:marLeft w:val="0"/>
      <w:marRight w:val="0"/>
      <w:marTop w:val="0"/>
      <w:marBottom w:val="0"/>
      <w:divBdr>
        <w:top w:val="none" w:sz="0" w:space="0" w:color="auto"/>
        <w:left w:val="none" w:sz="0" w:space="0" w:color="auto"/>
        <w:bottom w:val="none" w:sz="0" w:space="0" w:color="auto"/>
        <w:right w:val="none" w:sz="0" w:space="0" w:color="auto"/>
      </w:divBdr>
    </w:div>
    <w:div w:id="2028751594">
      <w:bodyDiv w:val="1"/>
      <w:marLeft w:val="0"/>
      <w:marRight w:val="0"/>
      <w:marTop w:val="0"/>
      <w:marBottom w:val="0"/>
      <w:divBdr>
        <w:top w:val="none" w:sz="0" w:space="0" w:color="auto"/>
        <w:left w:val="none" w:sz="0" w:space="0" w:color="auto"/>
        <w:bottom w:val="none" w:sz="0" w:space="0" w:color="auto"/>
        <w:right w:val="none" w:sz="0" w:space="0" w:color="auto"/>
      </w:divBdr>
    </w:div>
    <w:div w:id="2036542670">
      <w:bodyDiv w:val="1"/>
      <w:marLeft w:val="0"/>
      <w:marRight w:val="0"/>
      <w:marTop w:val="0"/>
      <w:marBottom w:val="0"/>
      <w:divBdr>
        <w:top w:val="none" w:sz="0" w:space="0" w:color="auto"/>
        <w:left w:val="none" w:sz="0" w:space="0" w:color="auto"/>
        <w:bottom w:val="none" w:sz="0" w:space="0" w:color="auto"/>
        <w:right w:val="none" w:sz="0" w:space="0" w:color="auto"/>
      </w:divBdr>
    </w:div>
    <w:div w:id="2058551517">
      <w:bodyDiv w:val="1"/>
      <w:marLeft w:val="0"/>
      <w:marRight w:val="0"/>
      <w:marTop w:val="0"/>
      <w:marBottom w:val="0"/>
      <w:divBdr>
        <w:top w:val="none" w:sz="0" w:space="0" w:color="auto"/>
        <w:left w:val="none" w:sz="0" w:space="0" w:color="auto"/>
        <w:bottom w:val="none" w:sz="0" w:space="0" w:color="auto"/>
        <w:right w:val="none" w:sz="0" w:space="0" w:color="auto"/>
      </w:divBdr>
    </w:div>
    <w:div w:id="2069452068">
      <w:bodyDiv w:val="1"/>
      <w:marLeft w:val="0"/>
      <w:marRight w:val="0"/>
      <w:marTop w:val="0"/>
      <w:marBottom w:val="0"/>
      <w:divBdr>
        <w:top w:val="none" w:sz="0" w:space="0" w:color="auto"/>
        <w:left w:val="none" w:sz="0" w:space="0" w:color="auto"/>
        <w:bottom w:val="none" w:sz="0" w:space="0" w:color="auto"/>
        <w:right w:val="none" w:sz="0" w:space="0" w:color="auto"/>
      </w:divBdr>
    </w:div>
    <w:div w:id="2072651528">
      <w:bodyDiv w:val="1"/>
      <w:marLeft w:val="0"/>
      <w:marRight w:val="0"/>
      <w:marTop w:val="0"/>
      <w:marBottom w:val="0"/>
      <w:divBdr>
        <w:top w:val="none" w:sz="0" w:space="0" w:color="auto"/>
        <w:left w:val="none" w:sz="0" w:space="0" w:color="auto"/>
        <w:bottom w:val="none" w:sz="0" w:space="0" w:color="auto"/>
        <w:right w:val="none" w:sz="0" w:space="0" w:color="auto"/>
      </w:divBdr>
    </w:div>
    <w:div w:id="2082482702">
      <w:bodyDiv w:val="1"/>
      <w:marLeft w:val="0"/>
      <w:marRight w:val="0"/>
      <w:marTop w:val="0"/>
      <w:marBottom w:val="0"/>
      <w:divBdr>
        <w:top w:val="none" w:sz="0" w:space="0" w:color="auto"/>
        <w:left w:val="none" w:sz="0" w:space="0" w:color="auto"/>
        <w:bottom w:val="none" w:sz="0" w:space="0" w:color="auto"/>
        <w:right w:val="none" w:sz="0" w:space="0" w:color="auto"/>
      </w:divBdr>
    </w:div>
    <w:div w:id="2084982547">
      <w:bodyDiv w:val="1"/>
      <w:marLeft w:val="0"/>
      <w:marRight w:val="0"/>
      <w:marTop w:val="0"/>
      <w:marBottom w:val="0"/>
      <w:divBdr>
        <w:top w:val="none" w:sz="0" w:space="0" w:color="auto"/>
        <w:left w:val="none" w:sz="0" w:space="0" w:color="auto"/>
        <w:bottom w:val="none" w:sz="0" w:space="0" w:color="auto"/>
        <w:right w:val="none" w:sz="0" w:space="0" w:color="auto"/>
      </w:divBdr>
    </w:div>
    <w:div w:id="2085031047">
      <w:bodyDiv w:val="1"/>
      <w:marLeft w:val="0"/>
      <w:marRight w:val="0"/>
      <w:marTop w:val="0"/>
      <w:marBottom w:val="0"/>
      <w:divBdr>
        <w:top w:val="none" w:sz="0" w:space="0" w:color="auto"/>
        <w:left w:val="none" w:sz="0" w:space="0" w:color="auto"/>
        <w:bottom w:val="none" w:sz="0" w:space="0" w:color="auto"/>
        <w:right w:val="none" w:sz="0" w:space="0" w:color="auto"/>
      </w:divBdr>
    </w:div>
    <w:div w:id="2091272863">
      <w:bodyDiv w:val="1"/>
      <w:marLeft w:val="0"/>
      <w:marRight w:val="0"/>
      <w:marTop w:val="0"/>
      <w:marBottom w:val="0"/>
      <w:divBdr>
        <w:top w:val="none" w:sz="0" w:space="0" w:color="auto"/>
        <w:left w:val="none" w:sz="0" w:space="0" w:color="auto"/>
        <w:bottom w:val="none" w:sz="0" w:space="0" w:color="auto"/>
        <w:right w:val="none" w:sz="0" w:space="0" w:color="auto"/>
      </w:divBdr>
    </w:div>
    <w:div w:id="2091805716">
      <w:bodyDiv w:val="1"/>
      <w:marLeft w:val="0"/>
      <w:marRight w:val="0"/>
      <w:marTop w:val="0"/>
      <w:marBottom w:val="0"/>
      <w:divBdr>
        <w:top w:val="none" w:sz="0" w:space="0" w:color="auto"/>
        <w:left w:val="none" w:sz="0" w:space="0" w:color="auto"/>
        <w:bottom w:val="none" w:sz="0" w:space="0" w:color="auto"/>
        <w:right w:val="none" w:sz="0" w:space="0" w:color="auto"/>
      </w:divBdr>
    </w:div>
    <w:div w:id="2113435919">
      <w:bodyDiv w:val="1"/>
      <w:marLeft w:val="0"/>
      <w:marRight w:val="0"/>
      <w:marTop w:val="0"/>
      <w:marBottom w:val="0"/>
      <w:divBdr>
        <w:top w:val="none" w:sz="0" w:space="0" w:color="auto"/>
        <w:left w:val="none" w:sz="0" w:space="0" w:color="auto"/>
        <w:bottom w:val="none" w:sz="0" w:space="0" w:color="auto"/>
        <w:right w:val="none" w:sz="0" w:space="0" w:color="auto"/>
      </w:divBdr>
    </w:div>
    <w:div w:id="2114860317">
      <w:bodyDiv w:val="1"/>
      <w:marLeft w:val="0"/>
      <w:marRight w:val="0"/>
      <w:marTop w:val="0"/>
      <w:marBottom w:val="0"/>
      <w:divBdr>
        <w:top w:val="none" w:sz="0" w:space="0" w:color="auto"/>
        <w:left w:val="none" w:sz="0" w:space="0" w:color="auto"/>
        <w:bottom w:val="none" w:sz="0" w:space="0" w:color="auto"/>
        <w:right w:val="none" w:sz="0" w:space="0" w:color="auto"/>
      </w:divBdr>
    </w:div>
    <w:div w:id="211998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sv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8FE18-46C9-4ADE-8404-B83BEAEF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39</Pages>
  <Words>50061</Words>
  <Characters>285351</Characters>
  <Application>Microsoft Office Word</Application>
  <DocSecurity>0</DocSecurity>
  <Lines>2377</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Tayal</dc:creator>
  <cp:keywords/>
  <dc:description/>
  <cp:lastModifiedBy>Aaron Tayal</cp:lastModifiedBy>
  <cp:revision>171</cp:revision>
  <cp:lastPrinted>2025-08-13T19:31:00Z</cp:lastPrinted>
  <dcterms:created xsi:type="dcterms:W3CDTF">2025-11-03T11:07:00Z</dcterms:created>
  <dcterms:modified xsi:type="dcterms:W3CDTF">2025-11-07T05:23:00Z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id="YO57E0hK"/&gt;&lt;style id="http://www.zotero.org/styles/ecology" hasBibliography="1" bibliographyStyleHasBeenSet="1"/&gt;&lt;prefs&gt;&lt;pref name="fieldType" value="Field"/&gt;&lt;/prefs&gt;&lt;/data&gt;</vt:lpwstr>
  </property>
</Properties>
</file>